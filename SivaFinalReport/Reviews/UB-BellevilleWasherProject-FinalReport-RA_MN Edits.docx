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7960403"/>
    <w:bookmarkStart w:id="1" w:name="_Hlk500854322"/>
    <w:bookmarkStart w:id="2" w:name="Text2"/>
    <w:bookmarkEnd w:id="0"/>
    <w:p w14:paraId="37920E4D" w14:textId="4913B9A1" w:rsidR="007D0596" w:rsidRPr="005B5DD0" w:rsidRDefault="00036617" w:rsidP="007D0596">
      <w:pPr>
        <w:pStyle w:val="CoverTitle"/>
      </w:pPr>
      <w:sdt>
        <w:sdtPr>
          <w:alias w:val="Product Title"/>
          <w:tag w:val=""/>
          <w:id w:val="-1280258645"/>
          <w:placeholder>
            <w:docPart w:val="07461F0ACB854C8C8EB8DE3C7C9F3E2F"/>
          </w:placeholder>
          <w:dataBinding w:prefixMappings="xmlns:ns0='http://purl.org/dc/elements/1.1/' xmlns:ns1='http://schemas.openxmlformats.org/package/2006/metadata/core-properties' " w:xpath="/ns1:coreProperties[1]/ns0:title[1]" w:storeItemID="{6C3C8BC8-F283-45AE-878A-BAB7291924A1}"/>
          <w:text/>
        </w:sdtPr>
        <w:sdtEndPr/>
        <w:sdtContent>
          <w:r w:rsidR="005B173F" w:rsidRPr="005B173F">
            <w:t>Effectiveness of Belleville Washers for Seismic Retrofit of Substation Equipment</w:t>
          </w:r>
        </w:sdtContent>
      </w:sdt>
      <w:r w:rsidR="007D0596">
        <w:fldChar w:fldCharType="begin"/>
      </w:r>
      <w:r w:rsidR="007D0596">
        <w:instrText xml:space="preserve"> MACROBUTTON  AcceptAllChangesInDoc </w:instrText>
      </w:r>
      <w:r w:rsidR="007D0596">
        <w:fldChar w:fldCharType="end"/>
      </w:r>
    </w:p>
    <w:bookmarkEnd w:id="2" w:displacedByCustomXml="next"/>
    <w:sdt>
      <w:sdtPr>
        <w:alias w:val="Product Subtitle"/>
        <w:tag w:val="Product Subtitle"/>
        <w:id w:val="214322830"/>
        <w:placeholder>
          <w:docPart w:val="B9991AF1ABEC4F36BC3E33B4B4206A6D"/>
        </w:placeholder>
        <w:dataBinding w:prefixMappings="xmlns:ns0='http://purl.org/dc/elements/1.1/' xmlns:ns1='http://schemas.openxmlformats.org/package/2006/metadata/core-properties' " w:xpath="/ns1:coreProperties[1]/ns1:contentStatus[1]" w:storeItemID="{6C3C8BC8-F283-45AE-878A-BAB7291924A1}"/>
        <w:text/>
      </w:sdtPr>
      <w:sdtEndPr/>
      <w:sdtContent>
        <w:p w14:paraId="793B7B28" w14:textId="1C47F195" w:rsidR="007D0596" w:rsidRPr="005B5DD0" w:rsidRDefault="007D6561" w:rsidP="007D0596">
          <w:pPr>
            <w:pStyle w:val="CoverSubtitle"/>
          </w:pPr>
          <w:r>
            <w:t>Experimental and analytical research results</w:t>
          </w:r>
        </w:p>
      </w:sdtContent>
    </w:sdt>
    <w:sdt>
      <w:sdtPr>
        <w:alias w:val="InsertSAPNumberHere"/>
        <w:tag w:val="InsertSAPNumberHere"/>
        <w:id w:val="1211612957"/>
        <w:placeholder>
          <w:docPart w:val="6A0B178D07AB443887FBFE453530535B"/>
        </w:placeholder>
        <w:dataBinding w:prefixMappings="xmlns:ns0='http://purl.org/dc/elements/1.1/' xmlns:ns1='http://schemas.openxmlformats.org/package/2006/metadata/core-properties' " w:xpath="/ns1:coreProperties[1]/ns0:subject[1]" w:storeItemID="{6C3C8BC8-F283-45AE-878A-BAB7291924A1}"/>
        <w:text/>
      </w:sdtPr>
      <w:sdtEndPr/>
      <w:sdtContent>
        <w:p w14:paraId="79F0AFE7" w14:textId="77777777" w:rsidR="007D0596" w:rsidRPr="005B5DD0" w:rsidRDefault="00B03B38" w:rsidP="007D0596">
          <w:pPr>
            <w:pStyle w:val="ProductID"/>
          </w:pPr>
          <w:proofErr w:type="spellStart"/>
          <w:r w:rsidRPr="00B03B38">
            <w:t>InsertSAPNumberHere</w:t>
          </w:r>
          <w:proofErr w:type="spellEnd"/>
        </w:p>
      </w:sdtContent>
    </w:sdt>
    <w:p w14:paraId="21993338" w14:textId="77777777" w:rsidR="001E7D90" w:rsidRDefault="001E7D90" w:rsidP="00B54CA1">
      <w:pPr>
        <w:pStyle w:val="CoverSubtitle"/>
        <w:pBdr>
          <w:bottom w:val="single" w:sz="4" w:space="1" w:color="auto"/>
        </w:pBdr>
        <w:jc w:val="left"/>
      </w:pPr>
    </w:p>
    <w:p w14:paraId="0D4EC064" w14:textId="77777777" w:rsidR="00837FC5" w:rsidRDefault="00837FC5" w:rsidP="00837FC5">
      <w:pPr>
        <w:pStyle w:val="CoverSubtitle"/>
      </w:pPr>
    </w:p>
    <w:p w14:paraId="21377606" w14:textId="77777777" w:rsidR="008C16F5" w:rsidRDefault="008C16F5" w:rsidP="00837FC5">
      <w:pPr>
        <w:pStyle w:val="CoverSubtitle"/>
      </w:pPr>
    </w:p>
    <w:p w14:paraId="67B798C6" w14:textId="77777777" w:rsidR="008C16F5" w:rsidRDefault="008C16F5" w:rsidP="00837FC5">
      <w:pPr>
        <w:pStyle w:val="CoverSubtitle"/>
      </w:pPr>
    </w:p>
    <w:p w14:paraId="096CC08B" w14:textId="77777777" w:rsidR="008C16F5" w:rsidRDefault="008C16F5" w:rsidP="00837FC5">
      <w:pPr>
        <w:pStyle w:val="CoverSubtitle"/>
      </w:pPr>
    </w:p>
    <w:p w14:paraId="6EAB5B68" w14:textId="77777777" w:rsidR="00C922B5" w:rsidRDefault="00C922B5" w:rsidP="00837FC5">
      <w:pPr>
        <w:pStyle w:val="CoverSubtitle"/>
      </w:pPr>
    </w:p>
    <w:p w14:paraId="7C63E0A0" w14:textId="77777777" w:rsidR="00C922B5" w:rsidRDefault="00C922B5" w:rsidP="00837FC5">
      <w:pPr>
        <w:pStyle w:val="CoverSubtitle"/>
      </w:pPr>
    </w:p>
    <w:p w14:paraId="782A9FD1" w14:textId="77777777" w:rsidR="00C922B5" w:rsidRDefault="00C922B5" w:rsidP="00837FC5">
      <w:pPr>
        <w:pStyle w:val="CoverSubtitle"/>
      </w:pPr>
    </w:p>
    <w:p w14:paraId="019E743D" w14:textId="77777777" w:rsidR="00C922B5" w:rsidRDefault="00C922B5" w:rsidP="00837FC5">
      <w:pPr>
        <w:pStyle w:val="CoverSubtitle"/>
      </w:pPr>
    </w:p>
    <w:p w14:paraId="7F0836FE" w14:textId="378B0B3C" w:rsidR="00C922B5" w:rsidRPr="005B5DD0" w:rsidRDefault="00C922B5" w:rsidP="00837FC5">
      <w:pPr>
        <w:pStyle w:val="CoverSubtitle"/>
      </w:pPr>
      <w:r>
        <w:t>EPRI Project Manager – R. Adapa</w:t>
      </w:r>
    </w:p>
    <w:p w14:paraId="2C235B74" w14:textId="77777777" w:rsidR="00837FC5" w:rsidRPr="005B5DD0" w:rsidRDefault="00837FC5" w:rsidP="00837FC5">
      <w:pPr>
        <w:pStyle w:val="CoverSubtitle"/>
        <w:sectPr w:rsidR="00837FC5" w:rsidRPr="005B5DD0" w:rsidSect="001C5748">
          <w:headerReference w:type="default" r:id="rId12"/>
          <w:type w:val="oddPage"/>
          <w:pgSz w:w="12240" w:h="15840"/>
          <w:pgMar w:top="1440" w:right="1440" w:bottom="1440" w:left="1440" w:header="720" w:footer="720" w:gutter="0"/>
          <w:pgNumType w:start="0"/>
          <w:cols w:space="720"/>
        </w:sectPr>
      </w:pPr>
    </w:p>
    <w:sdt>
      <w:sdtPr>
        <w:alias w:val="Title"/>
        <w:tag w:val=""/>
        <w:id w:val="1100992170"/>
        <w:placeholder>
          <w:docPart w:val="B416C26031E94F079B1D8EC1A1F12B94"/>
        </w:placeholder>
        <w:dataBinding w:prefixMappings="xmlns:ns0='http://purl.org/dc/elements/1.1/' xmlns:ns1='http://schemas.openxmlformats.org/package/2006/metadata/core-properties' " w:xpath="/ns1:coreProperties[1]/ns0:title[1]" w:storeItemID="{6C3C8BC8-F283-45AE-878A-BAB7291924A1}"/>
        <w:text/>
      </w:sdtPr>
      <w:sdtEndPr/>
      <w:sdtContent>
        <w:p w14:paraId="63784B81" w14:textId="7CA11C59" w:rsidR="007D0596" w:rsidRPr="005B5DD0" w:rsidRDefault="006650CF" w:rsidP="007D0596">
          <w:pPr>
            <w:pStyle w:val="Title"/>
          </w:pPr>
          <w:r>
            <w:t>Effectiveness of Belleville Washers for Seismic Retrofit of Substation Equipment</w:t>
          </w:r>
        </w:p>
      </w:sdtContent>
    </w:sdt>
    <w:sdt>
      <w:sdtPr>
        <w:alias w:val="Product Subtitle"/>
        <w:tag w:val="Product Subtitle"/>
        <w:id w:val="-646514734"/>
        <w:placeholder>
          <w:docPart w:val="9B71E0E25C034AE1AC094BEAF0B7FDA8"/>
        </w:placeholder>
        <w:dataBinding w:prefixMappings="xmlns:ns0='http://purl.org/dc/elements/1.1/' xmlns:ns1='http://schemas.openxmlformats.org/package/2006/metadata/core-properties' " w:xpath="/ns1:coreProperties[1]/ns1:contentStatus[1]" w:storeItemID="{6C3C8BC8-F283-45AE-878A-BAB7291924A1}"/>
        <w:text/>
      </w:sdtPr>
      <w:sdtEndPr/>
      <w:sdtContent>
        <w:p w14:paraId="18F56FF4" w14:textId="0060A7B4" w:rsidR="002C62BC" w:rsidRDefault="007D6561" w:rsidP="002C62BC">
          <w:pPr>
            <w:pStyle w:val="CoverSubtitle"/>
          </w:pPr>
          <w:r>
            <w:t>Experimental and analytical research results</w:t>
          </w:r>
        </w:p>
      </w:sdtContent>
    </w:sdt>
    <w:sdt>
      <w:sdtPr>
        <w:alias w:val="InsertSAPNumberHere"/>
        <w:tag w:val="InsertSAPNumberHere"/>
        <w:id w:val="-277109833"/>
        <w:placeholder>
          <w:docPart w:val="FD3D522E51A449CF8AA340660EB7D593"/>
        </w:placeholder>
        <w:dataBinding w:prefixMappings="xmlns:ns0='http://purl.org/dc/elements/1.1/' xmlns:ns1='http://schemas.openxmlformats.org/package/2006/metadata/core-properties' " w:xpath="/ns1:coreProperties[1]/ns0:subject[1]" w:storeItemID="{6C3C8BC8-F283-45AE-878A-BAB7291924A1}"/>
        <w:text/>
      </w:sdtPr>
      <w:sdtEndPr/>
      <w:sdtContent>
        <w:p w14:paraId="1AD4A02F" w14:textId="77777777" w:rsidR="00B03B38" w:rsidRDefault="00B03B38" w:rsidP="00B03B38">
          <w:pPr>
            <w:pStyle w:val="ProductID"/>
          </w:pPr>
          <w:proofErr w:type="spellStart"/>
          <w:r w:rsidRPr="00B03B38">
            <w:t>InsertSAPNumberHere</w:t>
          </w:r>
          <w:proofErr w:type="spellEnd"/>
        </w:p>
      </w:sdtContent>
    </w:sdt>
    <w:p w14:paraId="6A11FBEB" w14:textId="5FC9859D" w:rsidR="007D0596" w:rsidRPr="005B5DD0" w:rsidRDefault="007D0596" w:rsidP="00B03B38">
      <w:pPr>
        <w:pStyle w:val="TitlePageText"/>
        <w:spacing w:before="120"/>
      </w:pPr>
      <w:r w:rsidRPr="005B5DD0">
        <w:t>T</w:t>
      </w:r>
      <w:r>
        <w:t>echnical Update</w:t>
      </w:r>
      <w:r w:rsidRPr="005B5DD0">
        <w:t xml:space="preserve">, </w:t>
      </w:r>
      <w:r w:rsidR="00C922B5">
        <w:t xml:space="preserve">June </w:t>
      </w:r>
      <w:r w:rsidR="00DF5EDB">
        <w:t>2024</w:t>
      </w:r>
    </w:p>
    <w:p w14:paraId="4EFA6633" w14:textId="77777777" w:rsidR="00DF601F" w:rsidRPr="005B5DD0" w:rsidRDefault="00DF601F">
      <w:pPr>
        <w:pStyle w:val="BodyText"/>
      </w:pPr>
    </w:p>
    <w:p w14:paraId="275D3975" w14:textId="77777777" w:rsidR="00DF601F" w:rsidRPr="005B5DD0" w:rsidRDefault="00DF601F">
      <w:pPr>
        <w:pStyle w:val="BodyText"/>
      </w:pPr>
    </w:p>
    <w:p w14:paraId="3E720D4E" w14:textId="77777777" w:rsidR="00DF601F" w:rsidRPr="005B5DD0" w:rsidRDefault="00DF601F">
      <w:pPr>
        <w:pStyle w:val="BodyText"/>
      </w:pPr>
    </w:p>
    <w:p w14:paraId="38753C5B" w14:textId="77777777" w:rsidR="00DF601F" w:rsidRPr="005B5DD0" w:rsidRDefault="00DF601F">
      <w:pPr>
        <w:pStyle w:val="BodyText"/>
      </w:pPr>
    </w:p>
    <w:p w14:paraId="049952CB" w14:textId="77777777" w:rsidR="00D86FBC" w:rsidRPr="005B5DD0" w:rsidRDefault="00D86FBC">
      <w:pPr>
        <w:pStyle w:val="DisclaimerTitle"/>
        <w:sectPr w:rsidR="00D86FBC" w:rsidRPr="005B5DD0" w:rsidSect="001C5748">
          <w:headerReference w:type="default" r:id="rId13"/>
          <w:footerReference w:type="default" r:id="rId14"/>
          <w:type w:val="oddPage"/>
          <w:pgSz w:w="12240" w:h="15840"/>
          <w:pgMar w:top="1440" w:right="1440" w:bottom="1440" w:left="1440" w:header="720" w:footer="720" w:gutter="0"/>
          <w:pgNumType w:fmt="lowerRoman" w:start="1"/>
          <w:cols w:space="720"/>
        </w:sectPr>
      </w:pPr>
    </w:p>
    <w:p w14:paraId="0909E029" w14:textId="77777777" w:rsidR="00DF601F" w:rsidRPr="005B5DD0" w:rsidRDefault="00DF601F">
      <w:pPr>
        <w:pStyle w:val="DisclaimerTitle"/>
      </w:pPr>
      <w:r w:rsidRPr="005B5DD0">
        <w:lastRenderedPageBreak/>
        <w:t>DISCLAIMER OF WARRANTIES AND LIMITATION OF LIABILITIES</w:t>
      </w:r>
    </w:p>
    <w:p w14:paraId="5AE93107" w14:textId="77777777" w:rsidR="00DF601F" w:rsidRPr="005B5DD0" w:rsidRDefault="00DF601F" w:rsidP="00D02977">
      <w:pPr>
        <w:pStyle w:val="Disclaimer"/>
      </w:pPr>
      <w:r w:rsidRPr="005B5DD0">
        <w:t>THIS DOCUMENT WAS PREPARED BY THE ORGANIZATION(S) NAMED BELOW AS AN ACCOUNT OF WORK SPONSORED OR COSPONSORED BY THE ELECTRIC POWER RESEARCH INSTITUTE, INC. (EPRI). NEITHER EPRI, ANY MEMBER OF EPRI, ANY COSPONSOR, THE ORGANIZATION(S) BELOW, NOR ANY PERSON ACTING ON BEHALF OF ANY OF THEM:</w:t>
      </w:r>
    </w:p>
    <w:p w14:paraId="3F0AB2DC" w14:textId="77777777" w:rsidR="00DF601F" w:rsidRPr="005B5DD0" w:rsidRDefault="00DF601F" w:rsidP="00D02977">
      <w:pPr>
        <w:pStyle w:val="Disclaimer"/>
      </w:pPr>
      <w:r w:rsidRPr="005B5DD0">
        <w:t>(A)</w:t>
      </w:r>
      <w:r w:rsidR="006E6679">
        <w:t xml:space="preserve"> </w:t>
      </w:r>
      <w:r w:rsidRPr="005B5DD0">
        <w:t>MAKES ANY WARRANTY OR REPRESENTATION WHATSOEVER, EXPRESS OR IMPLIED, (I) WITH RESPECT TO THE USE OF ANY INFORMATION, APPARATUS, METHOD, PROCESS, OR SIMILAR ITEM DISCLOSED IN THIS DOCUMENT, INCLUDING MERCHANTABILITY AND FITNESS FOR A PARTICULAR PURPOSE, OR (II) THAT SUCH USE DOES NOT INFRINGE ON OR INTERFERE WITH PRIVATELY OWNED RIGHTS, INCLUDING ANY PARTY'S INTELLECTUAL PROPERTY, OR (III) THAT THIS DOCUMENT IS SUITABLE TO ANY PARTICULAR USER'S CIRCUMSTANCE; OR</w:t>
      </w:r>
    </w:p>
    <w:p w14:paraId="187C692E" w14:textId="77777777" w:rsidR="00DF601F" w:rsidRPr="005B5DD0" w:rsidRDefault="00DF601F" w:rsidP="00D02977">
      <w:pPr>
        <w:pStyle w:val="Disclaimer"/>
      </w:pPr>
      <w:r w:rsidRPr="005B5DD0">
        <w:t>(B)</w:t>
      </w:r>
      <w:r w:rsidR="006E6679">
        <w:t xml:space="preserve"> </w:t>
      </w:r>
      <w:r w:rsidRPr="005B5DD0">
        <w:t>ASSUMES RESPONSIBILITY FOR ANY DAMAGES OR OTHER LIABILITY WHATSOEVER (INCLUDING ANY CONSEQUENTIAL DAMAGES, EVEN IF EPRI OR ANY EPRI REPRESENTATIVE HAS BEEN ADVISED OF THE POSSIBILITY OF SUCH DAMAGES) RESULTING FROM YOUR SELECTION OR USE OF THIS DOCUMENT OR ANY INFORMATION, APPARATUS, METHOD, PROCESS, OR SIMILAR ITEM DISCLOSED IN THIS DOCUMENT.</w:t>
      </w:r>
    </w:p>
    <w:p w14:paraId="77DBD995" w14:textId="77777777" w:rsidR="00120787" w:rsidRPr="00120787" w:rsidRDefault="00120787" w:rsidP="00D02977">
      <w:pPr>
        <w:pStyle w:val="Disclaimer"/>
        <w:rPr>
          <w:snapToGrid w:val="0"/>
        </w:rPr>
      </w:pPr>
      <w:r w:rsidRPr="00120787">
        <w:rPr>
          <w:snapToGrid w:val="0"/>
        </w:rPr>
        <w:t xml:space="preserve">Reference herein to any specific commercial product, process, or service by its trade name, trademark, manufacturer, or otherwise, does not necessarily constitute or imply its endorsement, recommendation, or favoring by EPRI. </w:t>
      </w:r>
    </w:p>
    <w:p w14:paraId="48371B18" w14:textId="77777777" w:rsidR="00972296" w:rsidRPr="008B387A" w:rsidRDefault="00972296" w:rsidP="00D02977">
      <w:pPr>
        <w:pStyle w:val="Disclaimer"/>
      </w:pPr>
      <w:r w:rsidRPr="008B387A">
        <w:t>The following organization(s)</w:t>
      </w:r>
      <w:r w:rsidR="00452B15">
        <w:t>,</w:t>
      </w:r>
      <w:r w:rsidRPr="008B387A">
        <w:t xml:space="preserve"> under contract to EPRI, prepared this report</w:t>
      </w:r>
      <w:r w:rsidR="00482239">
        <w:t>:</w:t>
      </w:r>
    </w:p>
    <w:p w14:paraId="1D09BB99" w14:textId="07DB81F7" w:rsidR="00C922B5" w:rsidRDefault="00C922B5" w:rsidP="00972296">
      <w:pPr>
        <w:pStyle w:val="DisclaimerInsert"/>
      </w:pPr>
      <w:r>
        <w:t>University at Buffalo</w:t>
      </w:r>
    </w:p>
    <w:p w14:paraId="25C8CCB0" w14:textId="2361424C" w:rsidR="00024CAC" w:rsidRDefault="00024CAC" w:rsidP="00972296">
      <w:pPr>
        <w:pStyle w:val="DisclaimerInsert"/>
      </w:pPr>
      <w:r>
        <w:t>Precision Measurement Instruments</w:t>
      </w:r>
    </w:p>
    <w:p w14:paraId="3248D3D8" w14:textId="77777777" w:rsidR="00B36B89" w:rsidRDefault="00B36B89" w:rsidP="00972296">
      <w:pPr>
        <w:pStyle w:val="DisclaimerInsert"/>
      </w:pPr>
    </w:p>
    <w:p w14:paraId="2EF3C71B" w14:textId="77777777" w:rsidR="00B36B89" w:rsidRDefault="00B36B89" w:rsidP="005D1520">
      <w:pPr>
        <w:pStyle w:val="DisclaimerInsert"/>
      </w:pPr>
    </w:p>
    <w:p w14:paraId="603A1EA6" w14:textId="77777777" w:rsidR="00774E30" w:rsidRDefault="00774E30" w:rsidP="005D1520">
      <w:pPr>
        <w:pStyle w:val="DisclaimerInsert"/>
      </w:pPr>
    </w:p>
    <w:p w14:paraId="30B6AB02" w14:textId="77777777" w:rsidR="00774E30" w:rsidRDefault="00774E30" w:rsidP="005D1520">
      <w:pPr>
        <w:pStyle w:val="DisclaimerInsert"/>
      </w:pPr>
    </w:p>
    <w:p w14:paraId="6ACB4A5C" w14:textId="77777777" w:rsidR="00DF601F" w:rsidRPr="005B5DD0" w:rsidRDefault="00DF601F" w:rsidP="005D1520">
      <w:pPr>
        <w:pStyle w:val="DisclaimerInsert"/>
      </w:pPr>
      <w:r w:rsidRPr="005B5DD0">
        <w:t>This is an EPRI Technical Update report</w:t>
      </w:r>
      <w:r w:rsidR="00675241" w:rsidRPr="005B5DD0">
        <w:t xml:space="preserve">. </w:t>
      </w:r>
      <w:r w:rsidRPr="005B5DD0">
        <w:t>A Technical Update report is intended as an informal report of continuing research, a meeting, or a topical study. It is not a final EPRI technical report.</w:t>
      </w:r>
    </w:p>
    <w:p w14:paraId="13F09513" w14:textId="77777777" w:rsidR="00DF601F" w:rsidRDefault="00DF601F">
      <w:pPr>
        <w:pStyle w:val="DisclaimerInsert"/>
      </w:pPr>
    </w:p>
    <w:p w14:paraId="0F93B1E1" w14:textId="77777777" w:rsidR="007E0E8A" w:rsidRDefault="007E0E8A">
      <w:pPr>
        <w:pStyle w:val="DisclaimerInsert"/>
      </w:pPr>
    </w:p>
    <w:p w14:paraId="301BAC27" w14:textId="77777777" w:rsidR="007E0E8A" w:rsidRDefault="007E0E8A">
      <w:pPr>
        <w:pStyle w:val="DisclaimerInsert"/>
      </w:pPr>
    </w:p>
    <w:p w14:paraId="30A81C7A" w14:textId="77777777" w:rsidR="007E0E8A" w:rsidRPr="005B5DD0" w:rsidRDefault="007E0E8A">
      <w:pPr>
        <w:pStyle w:val="DisclaimerInsert"/>
      </w:pPr>
    </w:p>
    <w:p w14:paraId="3C5932A9" w14:textId="77777777" w:rsidR="003B0459" w:rsidRPr="005B5DD0" w:rsidRDefault="003B0459" w:rsidP="003B0459">
      <w:pPr>
        <w:pStyle w:val="CopyrightTitle"/>
      </w:pPr>
      <w:r w:rsidRPr="005B5DD0">
        <w:t>NOTE</w:t>
      </w:r>
    </w:p>
    <w:p w14:paraId="44F95C07" w14:textId="77777777" w:rsidR="006F5F9D" w:rsidRPr="005B5DD0" w:rsidRDefault="006F5F9D" w:rsidP="00D02977">
      <w:pPr>
        <w:pStyle w:val="DisclaimerAddress"/>
      </w:pPr>
      <w:r w:rsidRPr="005B5DD0">
        <w:t xml:space="preserve">For further information about EPRI, call the EPRI Customer Assistance Center at 800.313.3774 or </w:t>
      </w:r>
      <w:r w:rsidRPr="005B5DD0">
        <w:br/>
        <w:t>e-mail askepri@epri.com.</w:t>
      </w:r>
    </w:p>
    <w:p w14:paraId="2D4C6231" w14:textId="77777777" w:rsidR="006F5F9D" w:rsidRPr="005B5DD0" w:rsidRDefault="006F5F9D" w:rsidP="00D02977">
      <w:pPr>
        <w:pStyle w:val="DisclaimerAddress"/>
      </w:pPr>
      <w:r w:rsidRPr="005B5DD0">
        <w:t>Electric Power Research Institute, EPRI, and TOGETHER</w:t>
      </w:r>
      <w:r w:rsidRPr="005B5DD0">
        <w:rPr>
          <w:rFonts w:ascii="Symbol" w:hAnsi="Symbol" w:cs="Symbol"/>
        </w:rPr>
        <w:t></w:t>
      </w:r>
      <w:r w:rsidRPr="005B5DD0">
        <w:t>SHAPING THE FUTURE OF ELECTRICITY are registered service marks of the Electric Power Research Institute, Inc.</w:t>
      </w:r>
    </w:p>
    <w:p w14:paraId="665FCFFC" w14:textId="77777777" w:rsidR="00DF601F" w:rsidRPr="005B5DD0" w:rsidRDefault="000C428A" w:rsidP="00D02977">
      <w:pPr>
        <w:pStyle w:val="DisclaimerAddress"/>
      </w:pPr>
      <w:r>
        <w:t xml:space="preserve">Copyright © </w:t>
      </w:r>
      <w:r w:rsidR="004C62DD">
        <w:t>2019</w:t>
      </w:r>
      <w:r w:rsidR="006F5F9D" w:rsidRPr="005B5DD0">
        <w:t xml:space="preserve"> Electric Power Research Institute, Inc. All rights reserved.</w:t>
      </w:r>
    </w:p>
    <w:p w14:paraId="04BADCC1" w14:textId="77777777" w:rsidR="001F41A6" w:rsidRPr="005B5DD0" w:rsidRDefault="001F41A6" w:rsidP="00D02977">
      <w:pPr>
        <w:pStyle w:val="Disclaimer"/>
        <w:sectPr w:rsidR="001F41A6" w:rsidRPr="005B5DD0" w:rsidSect="001C5748">
          <w:headerReference w:type="even" r:id="rId15"/>
          <w:footerReference w:type="even" r:id="rId16"/>
          <w:footerReference w:type="default" r:id="rId17"/>
          <w:pgSz w:w="12240" w:h="15840"/>
          <w:pgMar w:top="1440" w:right="1440" w:bottom="1440" w:left="1440" w:header="720" w:footer="720" w:gutter="0"/>
          <w:pgNumType w:fmt="lowerRoman"/>
          <w:cols w:space="720"/>
        </w:sectPr>
      </w:pPr>
    </w:p>
    <w:p w14:paraId="0FB3824D" w14:textId="77777777" w:rsidR="00DF601F" w:rsidRPr="005B5DD0" w:rsidRDefault="00972296">
      <w:pPr>
        <w:pStyle w:val="SectionTitleOnly"/>
      </w:pPr>
      <w:r>
        <w:lastRenderedPageBreak/>
        <w:t>Acknowledgments</w:t>
      </w:r>
    </w:p>
    <w:p w14:paraId="749A8190" w14:textId="77777777" w:rsidR="00DF601F" w:rsidRDefault="00E377A0">
      <w:pPr>
        <w:pStyle w:val="BodyText"/>
      </w:pPr>
      <w:r>
        <w:t>The following organization</w:t>
      </w:r>
      <w:r w:rsidR="00B42047">
        <w:t>(</w:t>
      </w:r>
      <w:r>
        <w:t>s</w:t>
      </w:r>
      <w:r w:rsidR="00B42047">
        <w:t>)</w:t>
      </w:r>
      <w:r w:rsidR="00452B15">
        <w:t>,</w:t>
      </w:r>
      <w:r w:rsidR="00972296" w:rsidRPr="008B387A">
        <w:t xml:space="preserve"> under contract to</w:t>
      </w:r>
      <w:r w:rsidR="00C45618" w:rsidRPr="00DC43B7">
        <w:t xml:space="preserve"> the Electric Power Research Institute (EPRI)</w:t>
      </w:r>
      <w:r w:rsidR="00972296" w:rsidRPr="008B387A">
        <w:t>, prepared this report</w:t>
      </w:r>
      <w:r w:rsidR="00972296">
        <w:t>:</w:t>
      </w:r>
    </w:p>
    <w:p w14:paraId="666956FD" w14:textId="4B52C9FC" w:rsidR="00F26665" w:rsidRDefault="00B81919" w:rsidP="00F26665">
      <w:pPr>
        <w:pStyle w:val="BodyText"/>
      </w:pPr>
      <w:bookmarkStart w:id="3" w:name="OLE_LINK5"/>
      <w:bookmarkStart w:id="4" w:name="OLE_LINK6"/>
      <w:r>
        <w:t>University at Buffalo</w:t>
      </w:r>
      <w:r w:rsidR="00F26665">
        <w:br/>
      </w:r>
      <w:r>
        <w:t>212 Ketter Hall</w:t>
      </w:r>
      <w:r w:rsidR="00F26665">
        <w:br/>
      </w:r>
      <w:r>
        <w:t>Buffalo, NY 14260</w:t>
      </w:r>
    </w:p>
    <w:p w14:paraId="723B147A" w14:textId="0BFA2307" w:rsidR="00F26665" w:rsidRDefault="00F26665" w:rsidP="00F26665">
      <w:pPr>
        <w:pStyle w:val="BodyText"/>
      </w:pPr>
      <w:r>
        <w:t>Principal Investigator</w:t>
      </w:r>
      <w:r>
        <w:br/>
      </w:r>
      <w:r w:rsidR="00B81919">
        <w:t>M. V. Sivaselvan</w:t>
      </w:r>
    </w:p>
    <w:p w14:paraId="56E046AD" w14:textId="77777777" w:rsidR="00024CAC" w:rsidRDefault="00024CAC" w:rsidP="00F26665">
      <w:pPr>
        <w:pStyle w:val="BodyText"/>
      </w:pPr>
    </w:p>
    <w:p w14:paraId="4D5E67EF" w14:textId="77777777" w:rsidR="00024CAC" w:rsidRDefault="00024CAC" w:rsidP="00024CAC">
      <w:pPr>
        <w:pStyle w:val="BodyText"/>
      </w:pPr>
      <w:r>
        <w:t>Precision Measurement Instruments</w:t>
      </w:r>
    </w:p>
    <w:p w14:paraId="39C61524" w14:textId="77777777" w:rsidR="00024CAC" w:rsidRDefault="00024CAC" w:rsidP="00024CAC">
      <w:pPr>
        <w:pStyle w:val="BodyText"/>
      </w:pPr>
      <w:r>
        <w:t>Principal Investigator</w:t>
      </w:r>
    </w:p>
    <w:p w14:paraId="7F25CD55" w14:textId="77777777" w:rsidR="00024CAC" w:rsidRPr="00BE3A22" w:rsidRDefault="00024CAC" w:rsidP="00024CAC">
      <w:pPr>
        <w:pStyle w:val="BodyText"/>
      </w:pPr>
      <w:r>
        <w:t xml:space="preserve">Anshel Schiff </w:t>
      </w:r>
    </w:p>
    <w:p w14:paraId="3D85B430" w14:textId="77777777" w:rsidR="00024CAC" w:rsidRDefault="00024CAC" w:rsidP="00F26665">
      <w:pPr>
        <w:pStyle w:val="BodyText"/>
      </w:pPr>
    </w:p>
    <w:p w14:paraId="17A2EA5E" w14:textId="77777777" w:rsidR="002A781A" w:rsidRDefault="002A781A" w:rsidP="00F16D52">
      <w:pPr>
        <w:pStyle w:val="BodyText"/>
      </w:pPr>
    </w:p>
    <w:p w14:paraId="6005DA9C" w14:textId="48F7B761" w:rsidR="00F16D52" w:rsidRDefault="00972296" w:rsidP="00F16D52">
      <w:pPr>
        <w:pStyle w:val="BodyText"/>
      </w:pPr>
      <w:r w:rsidRPr="00DC43B7">
        <w:t>This report describes research sponsored by EPRI</w:t>
      </w:r>
      <w:bookmarkEnd w:id="3"/>
      <w:bookmarkEnd w:id="4"/>
      <w:r w:rsidRPr="00DC43B7">
        <w:t>.</w:t>
      </w:r>
      <w:r w:rsidR="003C7ECE">
        <w:t xml:space="preserve"> </w:t>
      </w:r>
    </w:p>
    <w:p w14:paraId="3CD539D7" w14:textId="77777777" w:rsidR="00C922B5" w:rsidRPr="00F16D52" w:rsidRDefault="00C922B5" w:rsidP="00F16D52">
      <w:pPr>
        <w:pStyle w:val="BodyText"/>
      </w:pPr>
    </w:p>
    <w:p w14:paraId="351947A2" w14:textId="77777777" w:rsidR="004C62DD" w:rsidRPr="005B5DD0" w:rsidRDefault="004C62DD" w:rsidP="00F16D52">
      <w:pPr>
        <w:pStyle w:val="BodyText"/>
      </w:pPr>
    </w:p>
    <w:p w14:paraId="25271C55" w14:textId="77777777" w:rsidR="0058044A" w:rsidRDefault="0058044A" w:rsidP="0058044A">
      <w:pPr>
        <w:pStyle w:val="BodyText"/>
      </w:pPr>
      <w:r>
        <w:t>EPRI would like to acknowledge the support of the following organizations:</w:t>
      </w:r>
    </w:p>
    <w:p w14:paraId="6876A438" w14:textId="77777777" w:rsidR="0058044A" w:rsidRDefault="0058044A" w:rsidP="0058044A">
      <w:pPr>
        <w:pStyle w:val="BodyText"/>
      </w:pPr>
      <w:r>
        <w:t>Bonneville Power Administration</w:t>
      </w:r>
    </w:p>
    <w:p w14:paraId="2A86F327" w14:textId="77777777" w:rsidR="0058044A" w:rsidRDefault="0058044A" w:rsidP="0058044A">
      <w:pPr>
        <w:pStyle w:val="BodyText"/>
      </w:pPr>
      <w:r>
        <w:t>British Columbia Hydro</w:t>
      </w:r>
    </w:p>
    <w:p w14:paraId="162AEDD8" w14:textId="77777777" w:rsidR="0058044A" w:rsidRDefault="0058044A" w:rsidP="0058044A">
      <w:pPr>
        <w:pStyle w:val="BodyText"/>
      </w:pPr>
      <w:r>
        <w:t>Pacific Gas and Electric</w:t>
      </w:r>
    </w:p>
    <w:p w14:paraId="07F346AC" w14:textId="77777777" w:rsidR="0058044A" w:rsidRDefault="0058044A" w:rsidP="0058044A">
      <w:pPr>
        <w:pStyle w:val="BodyText"/>
      </w:pPr>
      <w:r>
        <w:t>San Diego Gas and Electric</w:t>
      </w:r>
    </w:p>
    <w:p w14:paraId="1AEAE7BD" w14:textId="77777777" w:rsidR="0058044A" w:rsidRDefault="0058044A" w:rsidP="0058044A">
      <w:pPr>
        <w:pStyle w:val="BodyText"/>
      </w:pPr>
      <w:r>
        <w:t xml:space="preserve">Seattle City Light </w:t>
      </w:r>
    </w:p>
    <w:p w14:paraId="40C8FA6D" w14:textId="77777777" w:rsidR="0058044A" w:rsidRDefault="0058044A" w:rsidP="0058044A">
      <w:pPr>
        <w:pStyle w:val="BodyText"/>
      </w:pPr>
      <w:r>
        <w:t>Southern California Edison</w:t>
      </w:r>
    </w:p>
    <w:p w14:paraId="793C0D59" w14:textId="77777777" w:rsidR="0058044A" w:rsidRDefault="0058044A" w:rsidP="0058044A">
      <w:pPr>
        <w:pStyle w:val="BodyText"/>
      </w:pPr>
      <w:r>
        <w:t>Western Area Power Administration</w:t>
      </w:r>
    </w:p>
    <w:p w14:paraId="0FD902CD" w14:textId="77777777" w:rsidR="0058044A" w:rsidRPr="00BE3A22" w:rsidRDefault="0058044A" w:rsidP="0058044A">
      <w:pPr>
        <w:pStyle w:val="BodyText"/>
      </w:pPr>
    </w:p>
    <w:p w14:paraId="25DDDE48" w14:textId="77777777" w:rsidR="00DF601F" w:rsidRPr="005B5DD0" w:rsidRDefault="00DF601F">
      <w:pPr>
        <w:pStyle w:val="SectionTitleOnly"/>
        <w:spacing w:line="280" w:lineRule="exact"/>
        <w:sectPr w:rsidR="00DF601F" w:rsidRPr="005B5DD0" w:rsidSect="001C5748">
          <w:footerReference w:type="even" r:id="rId18"/>
          <w:footerReference w:type="default" r:id="rId19"/>
          <w:pgSz w:w="12240" w:h="15840"/>
          <w:pgMar w:top="1440" w:right="1440" w:bottom="1440" w:left="1440" w:header="720" w:footer="720" w:gutter="0"/>
          <w:pgNumType w:fmt="lowerRoman"/>
          <w:cols w:space="720"/>
        </w:sectPr>
      </w:pPr>
    </w:p>
    <w:p w14:paraId="4BA52E1F" w14:textId="77777777" w:rsidR="00601EDF" w:rsidRPr="00D02977" w:rsidRDefault="00601EDF" w:rsidP="007E3FAC">
      <w:pPr>
        <w:pStyle w:val="SectionTitleOnly"/>
      </w:pPr>
      <w:bookmarkStart w:id="5" w:name="_Toc446067276"/>
      <w:r>
        <w:lastRenderedPageBreak/>
        <w:t>Abstract</w:t>
      </w:r>
      <w:bookmarkEnd w:id="5"/>
    </w:p>
    <w:p w14:paraId="540DA8EE" w14:textId="3F9161C4" w:rsidR="007C5BCB" w:rsidRPr="000B00DD" w:rsidRDefault="00944957" w:rsidP="00E44F5A">
      <w:pPr>
        <w:pStyle w:val="BodyText"/>
      </w:pPr>
      <w:r w:rsidRPr="00057DF3">
        <w:t>Seattle City Lights (SCL)</w:t>
      </w:r>
      <w:r>
        <w:t>, a power utility in the west coast,</w:t>
      </w:r>
      <w:r w:rsidRPr="00057DF3">
        <w:t xml:space="preserve"> has retrofitted several </w:t>
      </w:r>
      <w:r>
        <w:t>Capacitive Voltage Transformers (</w:t>
      </w:r>
      <w:r w:rsidRPr="00057DF3">
        <w:t>CVT</w:t>
      </w:r>
      <w:r>
        <w:t>)</w:t>
      </w:r>
      <w:r w:rsidRPr="00057DF3">
        <w:t xml:space="preserve"> in </w:t>
      </w:r>
      <w:r>
        <w:t>their</w:t>
      </w:r>
      <w:r w:rsidRPr="00057DF3">
        <w:t xml:space="preserve"> substation</w:t>
      </w:r>
      <w:r>
        <w:t>s</w:t>
      </w:r>
      <w:r w:rsidRPr="00057DF3">
        <w:t xml:space="preserve"> with </w:t>
      </w:r>
      <w:commentRangeStart w:id="6"/>
      <w:r w:rsidRPr="00057DF3">
        <w:t xml:space="preserve">Belleville Washer </w:t>
      </w:r>
      <w:commentRangeEnd w:id="6"/>
      <w:r w:rsidR="00036617">
        <w:rPr>
          <w:rStyle w:val="CommentReference"/>
          <w:rFonts w:ascii="Arial" w:hAnsi="Arial"/>
        </w:rPr>
        <w:commentReference w:id="6"/>
      </w:r>
      <w:r w:rsidRPr="00057DF3">
        <w:t xml:space="preserve">arrangements at the bases to improve seismic performance. The strategy is simple to implement, and preliminary testing at SCL has demonstrated promise. </w:t>
      </w:r>
      <w:r w:rsidR="00737AB2">
        <w:t xml:space="preserve">The washer arrangements essentially function as seismic isolators, reducing the frequency and increasing damping. </w:t>
      </w:r>
      <w:r>
        <w:t xml:space="preserve">To expand the implementation of this strategy more broadly for other equipment and at other utilities’ substations, this project systematically </w:t>
      </w:r>
      <w:r w:rsidRPr="00057DF3">
        <w:t>characterize</w:t>
      </w:r>
      <w:r>
        <w:t>s</w:t>
      </w:r>
      <w:r w:rsidRPr="00057DF3">
        <w:t xml:space="preserve"> the stiffness and damping mechanisms of Belleville </w:t>
      </w:r>
      <w:del w:id="7" w:author="Nelson,Mark D (BPA) - TELD-TPP-3" w:date="2024-06-19T22:56:00Z" w16du:dateUtc="2024-06-20T05:56:00Z">
        <w:r w:rsidRPr="00057DF3" w:rsidDel="00C66020">
          <w:delText xml:space="preserve">washer </w:delText>
        </w:r>
      </w:del>
      <w:ins w:id="8" w:author="Nelson,Mark D (BPA) - TELD-TPP-3" w:date="2024-06-19T22:56:00Z" w16du:dateUtc="2024-06-20T05:56:00Z">
        <w:r w:rsidR="00C66020">
          <w:t>W</w:t>
        </w:r>
        <w:r w:rsidR="00C66020" w:rsidRPr="00057DF3">
          <w:t xml:space="preserve">asher </w:t>
        </w:r>
      </w:ins>
      <w:r w:rsidRPr="00057DF3">
        <w:t>arrangements and test</w:t>
      </w:r>
      <w:r>
        <w:t>s</w:t>
      </w:r>
      <w:r w:rsidRPr="00057DF3">
        <w:t xml:space="preserve"> a retrofitted CVT on an earthquake simulator. </w:t>
      </w:r>
      <w:r>
        <w:t xml:space="preserve">Special instrumentation is developed to monitor the mechanics of the Belleville </w:t>
      </w:r>
      <w:del w:id="9" w:author="Nelson,Mark D (BPA) - TELD-TPP-3" w:date="2024-06-19T22:56:00Z" w16du:dateUtc="2024-06-20T05:56:00Z">
        <w:r w:rsidDel="00C66020">
          <w:delText xml:space="preserve">washer </w:delText>
        </w:r>
      </w:del>
      <w:ins w:id="10" w:author="Nelson,Mark D (BPA) - TELD-TPP-3" w:date="2024-06-19T22:56:00Z" w16du:dateUtc="2024-06-20T05:56:00Z">
        <w:r w:rsidR="00C66020">
          <w:t xml:space="preserve">Washer </w:t>
        </w:r>
      </w:ins>
      <w:r>
        <w:t xml:space="preserve">arrangements including and force, </w:t>
      </w:r>
      <w:proofErr w:type="gramStart"/>
      <w:r>
        <w:t>deformation</w:t>
      </w:r>
      <w:proofErr w:type="gramEnd"/>
      <w:r>
        <w:t xml:space="preserve"> and equipment base moment measurements. A detailed modeling and analysis procedure is developed, allowing for either a nonlinear dynamic approach or an equivalent linear dynamic approach, to predict the response rigid equipment such as CVTs outfitted with Belleville </w:t>
      </w:r>
      <w:del w:id="11" w:author="Nelson,Mark D (BPA) - TELD-TPP-3" w:date="2024-06-19T22:56:00Z" w16du:dateUtc="2024-06-20T05:56:00Z">
        <w:r w:rsidDel="00C66020">
          <w:delText xml:space="preserve">washer </w:delText>
        </w:r>
      </w:del>
      <w:ins w:id="12" w:author="Nelson,Mark D (BPA) - TELD-TPP-3" w:date="2024-06-19T22:56:00Z" w16du:dateUtc="2024-06-20T05:56:00Z">
        <w:r w:rsidR="00C66020">
          <w:t xml:space="preserve">Washer </w:t>
        </w:r>
      </w:ins>
      <w:r>
        <w:t xml:space="preserve">stacks for seismic protection. The analysis procedure has been validated with experimental measurements. Essentially, knowing the force-deformation response of a washer configuration, obtained for example by cyclic loading in a </w:t>
      </w:r>
      <w:proofErr w:type="gramStart"/>
      <w:r>
        <w:t>materials</w:t>
      </w:r>
      <w:proofErr w:type="gramEnd"/>
      <w:r>
        <w:t xml:space="preserve"> testing machine, together with the inertia characteristics of the equipment, the seismic response of the equipment can be predicted. This will enable </w:t>
      </w:r>
      <w:r w:rsidR="00737AB2">
        <w:t>washer configurations to be designed and deployed readily for seismic protection of various equipment.</w:t>
      </w:r>
    </w:p>
    <w:p w14:paraId="2B168901" w14:textId="77777777" w:rsidR="007C5BCB" w:rsidRDefault="007C5BCB" w:rsidP="00D60B15">
      <w:pPr>
        <w:pStyle w:val="EPRISubheadings"/>
      </w:pPr>
      <w:r>
        <w:t>Keywords</w:t>
      </w:r>
    </w:p>
    <w:p w14:paraId="1A92BD56" w14:textId="7F104418" w:rsidR="007C5BCB" w:rsidRDefault="00DB41DE" w:rsidP="00D60B15">
      <w:pPr>
        <w:pStyle w:val="BodyText"/>
      </w:pPr>
      <w:r>
        <w:t xml:space="preserve">Substation equipment, seismic performance improvement, Belleville </w:t>
      </w:r>
      <w:del w:id="13" w:author="Nelson,Mark D (BPA) - TELD-TPP-3" w:date="2024-06-19T22:56:00Z" w16du:dateUtc="2024-06-20T05:56:00Z">
        <w:r w:rsidDel="00C66020">
          <w:delText>washers</w:delText>
        </w:r>
      </w:del>
      <w:ins w:id="14" w:author="Nelson,Mark D (BPA) - TELD-TPP-3" w:date="2024-06-19T22:56:00Z" w16du:dateUtc="2024-06-20T05:56:00Z">
        <w:r w:rsidR="00C66020">
          <w:t>Washers</w:t>
        </w:r>
      </w:ins>
      <w:r w:rsidR="00944957">
        <w:t>/</w:t>
      </w:r>
      <w:r>
        <w:t>disc springs, nonlinear and linear dynamic analysis, damping</w:t>
      </w:r>
      <w:r w:rsidR="00944957">
        <w:t>, experimental validation</w:t>
      </w:r>
    </w:p>
    <w:p w14:paraId="0A765B25" w14:textId="77777777" w:rsidR="007F2CF9" w:rsidRDefault="007F2CF9" w:rsidP="002651F9">
      <w:pPr>
        <w:pStyle w:val="BodyText"/>
      </w:pPr>
    </w:p>
    <w:p w14:paraId="7993582E" w14:textId="77777777" w:rsidR="00106E3E" w:rsidRDefault="00106E3E" w:rsidP="002651F9">
      <w:pPr>
        <w:pStyle w:val="BodyText"/>
        <w:sectPr w:rsidR="00106E3E" w:rsidSect="001C5748">
          <w:headerReference w:type="default" r:id="rId24"/>
          <w:footerReference w:type="default" r:id="rId25"/>
          <w:footerReference w:type="first" r:id="rId26"/>
          <w:type w:val="oddPage"/>
          <w:pgSz w:w="12240" w:h="15840"/>
          <w:pgMar w:top="1440" w:right="1440" w:bottom="1440" w:left="1440" w:header="720" w:footer="720" w:gutter="0"/>
          <w:pgNumType w:fmt="lowerRoman"/>
          <w:cols w:space="720"/>
        </w:sectPr>
      </w:pPr>
    </w:p>
    <w:p w14:paraId="24AAD054" w14:textId="3B531B49" w:rsidR="0002634C" w:rsidRDefault="0002634C" w:rsidP="0002634C">
      <w:pPr>
        <w:pStyle w:val="ESProductIDNumber"/>
      </w:pPr>
      <w:r>
        <w:lastRenderedPageBreak/>
        <w:t xml:space="preserve">Deliverable Number: </w:t>
      </w:r>
      <w:sdt>
        <w:sdtPr>
          <w:alias w:val="InsertSAPNumberHere"/>
          <w:tag w:val="InsertSAPNumberHere"/>
          <w:id w:val="-1021474311"/>
          <w:placeholder>
            <w:docPart w:val="539C48AE23D64217A0F470917D36AF0C"/>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B03B38">
            <w:t>InsertSAPNumberHere</w:t>
          </w:r>
          <w:proofErr w:type="spellEnd"/>
        </w:sdtContent>
      </w:sdt>
    </w:p>
    <w:p w14:paraId="4806E47B" w14:textId="77777777" w:rsidR="0002634C" w:rsidRPr="002E29DD" w:rsidRDefault="0002634C" w:rsidP="0002634C">
      <w:pPr>
        <w:pStyle w:val="ESProductIDNumber"/>
      </w:pPr>
      <w:r w:rsidRPr="00E32021">
        <w:t>Product Type:</w:t>
      </w:r>
      <w:r>
        <w:t xml:space="preserve"> </w:t>
      </w:r>
      <w:r w:rsidR="006B580E" w:rsidRPr="006B580E">
        <w:t>Technical Update</w:t>
      </w:r>
    </w:p>
    <w:p w14:paraId="4B7824D7" w14:textId="16E0BD66" w:rsidR="00D07301" w:rsidRPr="002E29DD" w:rsidRDefault="00D34AEC" w:rsidP="00D07301">
      <w:pPr>
        <w:pStyle w:val="ESTitle"/>
        <w:pBdr>
          <w:bottom w:val="single" w:sz="12" w:space="12" w:color="auto"/>
        </w:pBdr>
      </w:pPr>
      <w:r>
        <w:t xml:space="preserve">Product Title: </w:t>
      </w:r>
      <w:sdt>
        <w:sdtPr>
          <w:alias w:val="Title"/>
          <w:tag w:val=""/>
          <w:id w:val="-436293972"/>
          <w:placeholder>
            <w:docPart w:val="D425B8E3149A49E793E26B9C7B4365AD"/>
          </w:placeholder>
          <w:dataBinding w:prefixMappings="xmlns:ns0='http://purl.org/dc/elements/1.1/' xmlns:ns1='http://schemas.openxmlformats.org/package/2006/metadata/core-properties' " w:xpath="/ns1:coreProperties[1]/ns0:title[1]" w:storeItemID="{6C3C8BC8-F283-45AE-878A-BAB7291924A1}"/>
          <w:text/>
        </w:sdtPr>
        <w:sdtEndPr/>
        <w:sdtContent>
          <w:r w:rsidR="006650CF">
            <w:t>Effectiveness of Belleville Washers for Seismic Retrofit of Substation Equipment</w:t>
          </w:r>
        </w:sdtContent>
      </w:sdt>
      <w:r w:rsidR="002C62BC">
        <w:t xml:space="preserve">: </w:t>
      </w:r>
      <w:sdt>
        <w:sdtPr>
          <w:alias w:val="Product Subtitle"/>
          <w:tag w:val="Product Subtitle"/>
          <w:id w:val="-75361673"/>
          <w:placeholder>
            <w:docPart w:val="062E9ECB2E944668BE31B6479D2A34BD"/>
          </w:placeholder>
          <w:dataBinding w:prefixMappings="xmlns:ns0='http://purl.org/dc/elements/1.1/' xmlns:ns1='http://schemas.openxmlformats.org/package/2006/metadata/core-properties' " w:xpath="/ns1:coreProperties[1]/ns1:contentStatus[1]" w:storeItemID="{6C3C8BC8-F283-45AE-878A-BAB7291924A1}"/>
          <w:text/>
        </w:sdtPr>
        <w:sdtEndPr/>
        <w:sdtContent>
          <w:r w:rsidR="007D6561">
            <w:t>Experimental and analytical research results</w:t>
          </w:r>
        </w:sdtContent>
      </w:sdt>
    </w:p>
    <w:p w14:paraId="5B2A23FF" w14:textId="77777777" w:rsidR="00D07301" w:rsidRPr="00B6496A" w:rsidRDefault="00D07301" w:rsidP="007E3FAC">
      <w:pPr>
        <w:pStyle w:val="ESAudience"/>
        <w:spacing w:before="0"/>
      </w:pPr>
    </w:p>
    <w:p w14:paraId="7AB3C9F2" w14:textId="5980E17D" w:rsidR="00D07301" w:rsidRPr="002E29DD" w:rsidRDefault="00D07301" w:rsidP="00D07301">
      <w:pPr>
        <w:pStyle w:val="ESAudience"/>
        <w:spacing w:before="0"/>
        <w:rPr>
          <w:kern w:val="24"/>
        </w:rPr>
      </w:pPr>
      <w:r w:rsidRPr="002E29DD">
        <w:t>Primary Audience</w:t>
      </w:r>
      <w:r>
        <w:rPr>
          <w:kern w:val="24"/>
        </w:rPr>
        <w:t xml:space="preserve">: </w:t>
      </w:r>
      <w:r w:rsidR="00DB41DE">
        <w:rPr>
          <w:b w:val="0"/>
          <w:caps w:val="0"/>
          <w:kern w:val="24"/>
        </w:rPr>
        <w:t>Electrical power utilities looking to retrofit substation equipment for seismic loads.</w:t>
      </w:r>
      <w:r w:rsidR="00636445">
        <w:rPr>
          <w:b w:val="0"/>
          <w:caps w:val="0"/>
          <w:kern w:val="24"/>
        </w:rPr>
        <w:t xml:space="preserve"> Utility substation design engineers will be interested in this research. </w:t>
      </w:r>
    </w:p>
    <w:p w14:paraId="5E5740B9" w14:textId="3EC31BDC" w:rsidR="0002634C" w:rsidRPr="002E29DD" w:rsidRDefault="0002634C" w:rsidP="0002634C">
      <w:pPr>
        <w:pStyle w:val="ESAudience"/>
      </w:pPr>
      <w:r w:rsidRPr="002E29DD">
        <w:t xml:space="preserve">Secondary Audience: </w:t>
      </w:r>
      <w:r w:rsidR="00DB41DE">
        <w:rPr>
          <w:b w:val="0"/>
          <w:caps w:val="0"/>
          <w:kern w:val="24"/>
        </w:rPr>
        <w:t>Equipment manufacturers and qualification testing consultants looking to incorporate protective measures to ensure seismic qualification of substation equipment.</w:t>
      </w:r>
    </w:p>
    <w:p w14:paraId="545AE421" w14:textId="77777777" w:rsidR="0002634C" w:rsidRPr="001A1439" w:rsidRDefault="0002634C" w:rsidP="0002634C">
      <w:pPr>
        <w:pStyle w:val="ESSubheading"/>
        <w:tabs>
          <w:tab w:val="clear" w:pos="10620"/>
          <w:tab w:val="left" w:pos="3555"/>
        </w:tabs>
      </w:pPr>
      <w:r w:rsidRPr="00F83E77">
        <w:t>KEY RESEARCH QUESTION</w:t>
      </w:r>
    </w:p>
    <w:p w14:paraId="3DEEA78C" w14:textId="4EE428EF" w:rsidR="0002634C" w:rsidRDefault="00900C32" w:rsidP="0002634C">
      <w:pPr>
        <w:pStyle w:val="ESBodyText"/>
      </w:pPr>
      <w:r>
        <w:t>Can the seismic response of rigid substation equipment, such as Capacitive Voltage Transformers (CVT), outfitted with Belleville washer stacks at the base for seismic protection be predicted by modeling, so that their implementation can be informed by prior analysis? Could such analyses be validated with physical experimental measurements, so that the procedures can be used with confidence?</w:t>
      </w:r>
    </w:p>
    <w:p w14:paraId="079E6C5F" w14:textId="77777777" w:rsidR="0002634C" w:rsidRPr="001A1439" w:rsidRDefault="0002634C" w:rsidP="0002634C">
      <w:pPr>
        <w:pStyle w:val="ESSubheading"/>
      </w:pPr>
      <w:r w:rsidRPr="00F83E77">
        <w:t>RESEARCH OVERVIEW</w:t>
      </w:r>
      <w:r w:rsidRPr="00F83E77">
        <w:rPr>
          <w:i/>
        </w:rPr>
        <w:t xml:space="preserve"> </w:t>
      </w:r>
    </w:p>
    <w:p w14:paraId="63B02910" w14:textId="30E5F4FD" w:rsidR="0002634C" w:rsidRDefault="00900C32" w:rsidP="0002634C">
      <w:pPr>
        <w:pStyle w:val="ESBodyText"/>
      </w:pPr>
      <w:r>
        <w:t xml:space="preserve">A CVT furnished with different Belleville </w:t>
      </w:r>
      <w:del w:id="15" w:author="Nelson,Mark D (BPA) - TELD-TPP-3" w:date="2024-06-19T22:58:00Z" w16du:dateUtc="2024-06-20T05:58:00Z">
        <w:r w:rsidDel="00C66020">
          <w:delText>washer</w:delText>
        </w:r>
      </w:del>
      <w:ins w:id="16" w:author="Nelson,Mark D (BPA) - TELD-TPP-3" w:date="2024-06-19T22:58:00Z" w16du:dateUtc="2024-06-20T05:58:00Z">
        <w:r w:rsidR="00C66020">
          <w:t>Washer</w:t>
        </w:r>
      </w:ins>
      <w:r>
        <w:t xml:space="preserve"> stack configurations at the base for seismic protection is tested extensively on an earthquake simulator. Special instrumentation is developed to obtained measurements on the detailed behavior of the washer stack. The force-deformation behavior of a washer stack is obtained by cyclic loading in a materials test machine. Models are developed for nonlinear and linear analysis of the CVT with Belleville </w:t>
      </w:r>
      <w:del w:id="17" w:author="Nelson,Mark D (BPA) - TELD-TPP-3" w:date="2024-06-19T22:59:00Z" w16du:dateUtc="2024-06-20T05:59:00Z">
        <w:r w:rsidDel="00C66020">
          <w:delText>washer</w:delText>
        </w:r>
      </w:del>
      <w:ins w:id="18" w:author="Nelson,Mark D (BPA) - TELD-TPP-3" w:date="2024-06-19T22:59:00Z" w16du:dateUtc="2024-06-20T05:59:00Z">
        <w:r w:rsidR="00C66020">
          <w:t>Washer</w:t>
        </w:r>
      </w:ins>
      <w:r>
        <w:t xml:space="preserve"> stacks. These models are validated with experimental measurements.</w:t>
      </w:r>
    </w:p>
    <w:p w14:paraId="78243F9F" w14:textId="77777777" w:rsidR="0002634C" w:rsidRPr="00CF7BC4" w:rsidRDefault="0002634C" w:rsidP="0002634C">
      <w:pPr>
        <w:pStyle w:val="ESSubheading"/>
        <w:tabs>
          <w:tab w:val="clear" w:pos="10620"/>
          <w:tab w:val="left" w:pos="2250"/>
        </w:tabs>
      </w:pPr>
      <w:r w:rsidRPr="00F83E77">
        <w:t>KEY FINDINGS</w:t>
      </w:r>
      <w:r w:rsidRPr="00F83E77">
        <w:rPr>
          <w:i/>
        </w:rPr>
        <w:t xml:space="preserve"> </w:t>
      </w:r>
    </w:p>
    <w:p w14:paraId="21A9BDC9" w14:textId="3566F67F" w:rsidR="0002634C" w:rsidRDefault="00900C32" w:rsidP="0002634C">
      <w:pPr>
        <w:pStyle w:val="ESBullets"/>
      </w:pPr>
      <w:r>
        <w:t xml:space="preserve">The Belleville </w:t>
      </w:r>
      <w:del w:id="19" w:author="Nelson,Mark D (BPA) - TELD-TPP-3" w:date="2024-06-19T22:59:00Z" w16du:dateUtc="2024-06-20T05:59:00Z">
        <w:r w:rsidDel="00C66020">
          <w:delText>washer</w:delText>
        </w:r>
      </w:del>
      <w:ins w:id="20" w:author="Nelson,Mark D (BPA) - TELD-TPP-3" w:date="2024-06-19T22:59:00Z" w16du:dateUtc="2024-06-20T05:59:00Z">
        <w:r w:rsidR="00C66020">
          <w:t>Washer</w:t>
        </w:r>
      </w:ins>
      <w:r>
        <w:t xml:space="preserve"> stacks act essentially as seismic isolators, lower the frequency and increasing the damping of the CVT.</w:t>
      </w:r>
    </w:p>
    <w:p w14:paraId="07E287CA" w14:textId="58FF3BB9" w:rsidR="00916E5B" w:rsidRDefault="00900C32" w:rsidP="0002634C">
      <w:pPr>
        <w:pStyle w:val="ESBullets"/>
      </w:pPr>
      <w:r>
        <w:t>There is this a tradeoff between lowering the insulator base moment and increasing the terminal displacement.</w:t>
      </w:r>
    </w:p>
    <w:p w14:paraId="187FF39A" w14:textId="751B9C4C" w:rsidR="0002634C" w:rsidRDefault="00900C32" w:rsidP="0002634C">
      <w:pPr>
        <w:pStyle w:val="ESBullets"/>
      </w:pPr>
      <w:r>
        <w:t>The nonlinear and linear dynamic models capture the seismic response accurately.</w:t>
      </w:r>
    </w:p>
    <w:p w14:paraId="7FB11CA7" w14:textId="5BEA0D61" w:rsidR="0002634C" w:rsidRDefault="00900C32" w:rsidP="0002634C">
      <w:pPr>
        <w:pStyle w:val="ESBullets"/>
      </w:pPr>
      <w:r>
        <w:t xml:space="preserve">Knowing the force-deformation hysteretic behavior of individual stacks, the seismic response of the equipment can be predicted. This process can be used with confidence for </w:t>
      </w:r>
      <w:r w:rsidR="00744E4B">
        <w:t>response evaluation prior to installing the devices in the field.</w:t>
      </w:r>
    </w:p>
    <w:p w14:paraId="065532E7" w14:textId="77777777" w:rsidR="0002634C" w:rsidRPr="00CF7BC4" w:rsidRDefault="0002634C" w:rsidP="0002634C">
      <w:pPr>
        <w:pStyle w:val="ESSubheading"/>
      </w:pPr>
      <w:r>
        <w:t>WHY THIS MATTERS</w:t>
      </w:r>
    </w:p>
    <w:p w14:paraId="0D8E6A3D" w14:textId="4AB790C0" w:rsidR="0002634C" w:rsidRDefault="007B5EF1" w:rsidP="0002634C">
      <w:pPr>
        <w:pStyle w:val="ESBodyText"/>
      </w:pPr>
      <w:r>
        <w:t xml:space="preserve">The validated analysis procedure developed here can be used by utilities for evaluating the seismic response of equipment with different Belleville </w:t>
      </w:r>
      <w:del w:id="21" w:author="Nelson,Mark D (BPA) - TELD-TPP-3" w:date="2024-06-19T22:59:00Z" w16du:dateUtc="2024-06-20T05:59:00Z">
        <w:r w:rsidDel="00C66020">
          <w:delText>washer</w:delText>
        </w:r>
      </w:del>
      <w:ins w:id="22" w:author="Nelson,Mark D (BPA) - TELD-TPP-3" w:date="2024-06-19T22:59:00Z" w16du:dateUtc="2024-06-20T05:59:00Z">
        <w:r w:rsidR="00C66020">
          <w:t>Washer</w:t>
        </w:r>
      </w:ins>
      <w:r>
        <w:t xml:space="preserve"> configuration options. The best option in terms of performance can be selected for installation.</w:t>
      </w:r>
    </w:p>
    <w:p w14:paraId="2B8E60FB" w14:textId="77777777" w:rsidR="00D60B15" w:rsidRPr="00F83E77" w:rsidRDefault="00D60B15" w:rsidP="0002634C">
      <w:pPr>
        <w:pStyle w:val="ESBodyText"/>
      </w:pPr>
    </w:p>
    <w:p w14:paraId="102B4737" w14:textId="77777777" w:rsidR="0002634C" w:rsidRDefault="0002634C" w:rsidP="0002634C">
      <w:pPr>
        <w:pStyle w:val="ESSubheading"/>
        <w:sectPr w:rsidR="0002634C" w:rsidSect="001C5748">
          <w:headerReference w:type="even" r:id="rId27"/>
          <w:headerReference w:type="default" r:id="rId28"/>
          <w:footerReference w:type="even" r:id="rId29"/>
          <w:footerReference w:type="default" r:id="rId30"/>
          <w:headerReference w:type="first" r:id="rId31"/>
          <w:footerReference w:type="first" r:id="rId32"/>
          <w:type w:val="oddPage"/>
          <w:pgSz w:w="12240" w:h="15840"/>
          <w:pgMar w:top="720" w:right="720" w:bottom="720" w:left="720" w:header="274" w:footer="965" w:gutter="0"/>
          <w:pgNumType w:fmt="lowerRoman"/>
          <w:cols w:space="720"/>
          <w:titlePg/>
          <w:docGrid w:linePitch="272"/>
        </w:sectPr>
      </w:pPr>
    </w:p>
    <w:p w14:paraId="6757CE23" w14:textId="77777777" w:rsidR="0002634C" w:rsidRPr="00F83E77" w:rsidRDefault="0002634C" w:rsidP="0002634C">
      <w:pPr>
        <w:pStyle w:val="ESSubheading"/>
      </w:pPr>
      <w:r w:rsidRPr="00F83E77">
        <w:lastRenderedPageBreak/>
        <w:t>HOW TO APPLY RESULTS</w:t>
      </w:r>
    </w:p>
    <w:p w14:paraId="2E8C07A8" w14:textId="437E3B1D" w:rsidR="00916E5B" w:rsidRDefault="007B5EF1" w:rsidP="00916E5B">
      <w:pPr>
        <w:pStyle w:val="ESBodyText"/>
      </w:pPr>
      <w:r>
        <w:t>A detailed procedure to apply the procedure developed in this project is given in Chapter 2.</w:t>
      </w:r>
    </w:p>
    <w:p w14:paraId="4D0E83EF" w14:textId="77777777" w:rsidR="0002634C" w:rsidRPr="003D69B3" w:rsidRDefault="0002634C" w:rsidP="0002634C">
      <w:pPr>
        <w:pStyle w:val="ESSubheading"/>
      </w:pPr>
      <w:r w:rsidRPr="00F83E77">
        <w:t>LEARNING AND ENGAGEMENT OPPORTUNITIES</w:t>
      </w:r>
    </w:p>
    <w:p w14:paraId="40E841BD" w14:textId="6A1E9179" w:rsidR="0002634C" w:rsidRDefault="00636445" w:rsidP="0002634C">
      <w:pPr>
        <w:pStyle w:val="ESBullets"/>
      </w:pPr>
      <w:r>
        <w:t xml:space="preserve">This report describes the research results under the EPRI Substation Seismic Studies Group (SSSG)supplemental project which is an annual supplemental offering with participation from multiple utilities. Participation in the SSSG supplemental project will be beneficial to learn other activities related to substation seismic design under this project. </w:t>
      </w:r>
    </w:p>
    <w:p w14:paraId="292EC84D" w14:textId="4D6B07A9" w:rsidR="0002634C" w:rsidRDefault="004F750C" w:rsidP="0002634C">
      <w:pPr>
        <w:pStyle w:val="ESBullets"/>
      </w:pPr>
      <w:r>
        <w:t xml:space="preserve">Other organizations such as US Department of Energy, California Energy Commission might be interested in this product as they are also involved in seismic research. EPRI Nuclear Sector might be interested in this product as it might be applicable to substations near the nuclear power plants. </w:t>
      </w:r>
    </w:p>
    <w:p w14:paraId="02C7073F" w14:textId="0BA6617D" w:rsidR="0002634C" w:rsidRDefault="0002634C" w:rsidP="0002634C">
      <w:pPr>
        <w:pStyle w:val="ESSubheading"/>
        <w:rPr>
          <w:b w:val="0"/>
        </w:rPr>
      </w:pPr>
      <w:r w:rsidRPr="00F83E77">
        <w:t>EPRI CONTACTS:</w:t>
      </w:r>
      <w:r w:rsidRPr="00F83E77">
        <w:rPr>
          <w:i/>
        </w:rPr>
        <w:t xml:space="preserve"> </w:t>
      </w:r>
      <w:r w:rsidR="00014BB2">
        <w:rPr>
          <w:b w:val="0"/>
        </w:rPr>
        <w:t>Dr. Ram Adapa, Technical Executive, radapa@epri.com</w:t>
      </w:r>
    </w:p>
    <w:p w14:paraId="286DA420" w14:textId="045E5E9D" w:rsidR="0002634C" w:rsidRDefault="0002634C" w:rsidP="0002634C">
      <w:pPr>
        <w:pStyle w:val="ESSubheading"/>
      </w:pPr>
      <w:r w:rsidRPr="00933BDE">
        <w:rPr>
          <w:caps/>
        </w:rPr>
        <w:t xml:space="preserve">Program: </w:t>
      </w:r>
      <w:r w:rsidR="00014BB2">
        <w:rPr>
          <w:b w:val="0"/>
        </w:rPr>
        <w:t>Program 37 – Transmission Substations</w:t>
      </w:r>
    </w:p>
    <w:p w14:paraId="113E27DD" w14:textId="4BB324AF" w:rsidR="0002634C" w:rsidRPr="00933BDE" w:rsidRDefault="0002634C" w:rsidP="0002634C">
      <w:pPr>
        <w:pStyle w:val="ESSubheading"/>
        <w:rPr>
          <w:caps/>
        </w:rPr>
      </w:pPr>
      <w:r w:rsidRPr="00933BDE">
        <w:rPr>
          <w:caps/>
        </w:rPr>
        <w:t>Implementation Category:</w:t>
      </w:r>
      <w:r>
        <w:rPr>
          <w:caps/>
        </w:rPr>
        <w:t xml:space="preserve"> </w:t>
      </w:r>
      <w:r>
        <w:rPr>
          <w:b w:val="0"/>
        </w:rPr>
        <w:fldChar w:fldCharType="begin">
          <w:ffData>
            <w:name w:val=""/>
            <w:enabled/>
            <w:calcOnExit w:val="0"/>
            <w:textInput>
              <w:default w:val="Add Nuclear Product Implementation Category here."/>
            </w:textInput>
          </w:ffData>
        </w:fldChar>
      </w:r>
      <w:r>
        <w:rPr>
          <w:b w:val="0"/>
        </w:rPr>
        <w:instrText xml:space="preserve"> FORMTEXT </w:instrText>
      </w:r>
      <w:r>
        <w:rPr>
          <w:b w:val="0"/>
        </w:rPr>
      </w:r>
      <w:r>
        <w:rPr>
          <w:b w:val="0"/>
        </w:rPr>
        <w:fldChar w:fldCharType="separate"/>
      </w:r>
      <w:r w:rsidR="00334AA1">
        <w:rPr>
          <w:b w:val="0"/>
          <w:noProof/>
        </w:rPr>
        <w:t>Add Nuclear Product Implementation Category here.</w:t>
      </w:r>
      <w:r>
        <w:rPr>
          <w:b w:val="0"/>
        </w:rPr>
        <w:fldChar w:fldCharType="end"/>
      </w:r>
    </w:p>
    <w:p w14:paraId="188BF14D" w14:textId="77777777" w:rsidR="0002634C" w:rsidRDefault="0002634C" w:rsidP="0002634C">
      <w:pPr>
        <w:pStyle w:val="ESSubheading"/>
        <w:rPr>
          <w:b w:val="0"/>
        </w:rPr>
      </w:pPr>
    </w:p>
    <w:p w14:paraId="4BB4CA4C" w14:textId="77777777" w:rsidR="0002634C" w:rsidRDefault="0002634C" w:rsidP="0002634C">
      <w:pPr>
        <w:pStyle w:val="ESBodyText"/>
      </w:pPr>
    </w:p>
    <w:p w14:paraId="71C1AFB5" w14:textId="77777777" w:rsidR="0002634C" w:rsidRDefault="0002634C" w:rsidP="0002634C">
      <w:pPr>
        <w:pStyle w:val="ESBodyText"/>
      </w:pPr>
    </w:p>
    <w:p w14:paraId="2E7E9463" w14:textId="77777777" w:rsidR="0002634C" w:rsidRDefault="0002634C" w:rsidP="0002634C">
      <w:pPr>
        <w:pStyle w:val="ESBodyText"/>
        <w:sectPr w:rsidR="0002634C" w:rsidSect="001C5748">
          <w:headerReference w:type="first" r:id="rId33"/>
          <w:footerReference w:type="first" r:id="rId34"/>
          <w:pgSz w:w="12240" w:h="15840"/>
          <w:pgMar w:top="720" w:right="720" w:bottom="720" w:left="720" w:header="274" w:footer="965" w:gutter="0"/>
          <w:cols w:space="720"/>
          <w:titlePg/>
          <w:docGrid w:linePitch="272"/>
        </w:sectPr>
      </w:pPr>
    </w:p>
    <w:p w14:paraId="103B6C1F" w14:textId="77777777" w:rsidR="00DF601F" w:rsidRPr="00CA505E" w:rsidRDefault="00DF601F" w:rsidP="003E493C">
      <w:pPr>
        <w:pStyle w:val="SectionTitleOnly"/>
        <w:jc w:val="left"/>
        <w:rPr>
          <w:lang w:val="pt-BR"/>
        </w:rPr>
        <w:sectPr w:rsidR="00DF601F" w:rsidRPr="00CA505E" w:rsidSect="001C5748">
          <w:headerReference w:type="even" r:id="rId35"/>
          <w:headerReference w:type="default" r:id="rId36"/>
          <w:footerReference w:type="default" r:id="rId37"/>
          <w:type w:val="oddPage"/>
          <w:pgSz w:w="12240" w:h="15840"/>
          <w:pgMar w:top="1440" w:right="1440" w:bottom="1440" w:left="1440" w:header="720" w:footer="720" w:gutter="0"/>
          <w:pgNumType w:fmt="lowerRoman"/>
          <w:cols w:space="720"/>
        </w:sectPr>
      </w:pPr>
    </w:p>
    <w:p w14:paraId="52AF9DA7" w14:textId="77777777" w:rsidR="00DF601F" w:rsidRPr="005B5DD0" w:rsidRDefault="00DF601F">
      <w:pPr>
        <w:pStyle w:val="SectionTitleOnly"/>
      </w:pPr>
      <w:r w:rsidRPr="005B5DD0">
        <w:lastRenderedPageBreak/>
        <w:t>Contents</w:t>
      </w:r>
    </w:p>
    <w:p w14:paraId="363FF8F1" w14:textId="77777777" w:rsidR="00C42AFE" w:rsidRPr="00C42AFE" w:rsidRDefault="00C42AFE" w:rsidP="00C42AFE">
      <w:pPr>
        <w:pStyle w:val="TOC1"/>
      </w:pPr>
      <w:r w:rsidRPr="00C42AFE">
        <w:t>ABSTRACT</w:t>
      </w:r>
      <w:r w:rsidRPr="00C42AFE">
        <w:tab/>
        <w:t>V</w:t>
      </w:r>
    </w:p>
    <w:p w14:paraId="4F3E1742" w14:textId="77777777" w:rsidR="00C42AFE" w:rsidRDefault="00C42AFE" w:rsidP="00C42AFE">
      <w:pPr>
        <w:pStyle w:val="TOC1"/>
      </w:pPr>
      <w:r w:rsidRPr="00C42AFE">
        <w:t>EXECUTIVE SUMMARY</w:t>
      </w:r>
      <w:r w:rsidRPr="00C42AFE">
        <w:tab/>
        <w:t>VII</w:t>
      </w:r>
    </w:p>
    <w:p w14:paraId="3C699393" w14:textId="7B6AF37A" w:rsidR="00334AA1" w:rsidRDefault="00683680">
      <w:pPr>
        <w:pStyle w:val="TOC1"/>
        <w:rPr>
          <w:rFonts w:asciiTheme="minorHAnsi" w:eastAsiaTheme="minorEastAsia" w:hAnsiTheme="minorHAnsi" w:cstheme="minorBidi"/>
          <w:b w:val="0"/>
          <w:caps w:val="0"/>
          <w:noProof/>
          <w:kern w:val="2"/>
          <w:sz w:val="24"/>
          <w:szCs w:val="24"/>
          <w14:ligatures w14:val="standardContextual"/>
        </w:rPr>
      </w:pPr>
      <w:r w:rsidRPr="007E0E8A">
        <w:fldChar w:fldCharType="begin"/>
      </w:r>
      <w:r w:rsidR="00607AF8" w:rsidRPr="007E0E8A">
        <w:instrText xml:space="preserve"> TOC \o "1-3" \t "Heading 6,1,Heading 7,2,Heading 8,3" </w:instrText>
      </w:r>
      <w:r w:rsidRPr="007E0E8A">
        <w:fldChar w:fldCharType="separate"/>
      </w:r>
      <w:r w:rsidR="00334AA1" w:rsidRPr="00222D04">
        <w:rPr>
          <w:rFonts w:ascii="Helvetica" w:hAnsi="Helvetica"/>
          <w:i/>
          <w:noProof/>
        </w:rPr>
        <w:t>1</w:t>
      </w:r>
      <w:r w:rsidR="00334AA1">
        <w:rPr>
          <w:noProof/>
        </w:rPr>
        <w:t xml:space="preserve"> Introduction</w:t>
      </w:r>
      <w:r w:rsidR="00334AA1">
        <w:rPr>
          <w:noProof/>
        </w:rPr>
        <w:tab/>
      </w:r>
      <w:r w:rsidR="00334AA1">
        <w:rPr>
          <w:noProof/>
        </w:rPr>
        <w:fldChar w:fldCharType="begin"/>
      </w:r>
      <w:r w:rsidR="00334AA1">
        <w:rPr>
          <w:noProof/>
        </w:rPr>
        <w:instrText xml:space="preserve"> PAGEREF _Toc168346897 \h </w:instrText>
      </w:r>
      <w:r w:rsidR="00334AA1">
        <w:rPr>
          <w:noProof/>
        </w:rPr>
      </w:r>
      <w:r w:rsidR="00334AA1">
        <w:rPr>
          <w:noProof/>
        </w:rPr>
        <w:fldChar w:fldCharType="separate"/>
      </w:r>
      <w:r w:rsidR="00334AA1">
        <w:rPr>
          <w:noProof/>
        </w:rPr>
        <w:t>1-1</w:t>
      </w:r>
      <w:r w:rsidR="00334AA1">
        <w:rPr>
          <w:noProof/>
        </w:rPr>
        <w:fldChar w:fldCharType="end"/>
      </w:r>
    </w:p>
    <w:p w14:paraId="394F3C8E" w14:textId="2C01407D"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Background and objectives</w:t>
      </w:r>
      <w:r>
        <w:rPr>
          <w:noProof/>
        </w:rPr>
        <w:tab/>
      </w:r>
      <w:r>
        <w:rPr>
          <w:noProof/>
        </w:rPr>
        <w:fldChar w:fldCharType="begin"/>
      </w:r>
      <w:r>
        <w:rPr>
          <w:noProof/>
        </w:rPr>
        <w:instrText xml:space="preserve"> PAGEREF _Toc168346898 \h </w:instrText>
      </w:r>
      <w:r>
        <w:rPr>
          <w:noProof/>
        </w:rPr>
      </w:r>
      <w:r>
        <w:rPr>
          <w:noProof/>
        </w:rPr>
        <w:fldChar w:fldCharType="separate"/>
      </w:r>
      <w:r>
        <w:rPr>
          <w:noProof/>
        </w:rPr>
        <w:t>1-1</w:t>
      </w:r>
      <w:r>
        <w:rPr>
          <w:noProof/>
        </w:rPr>
        <w:fldChar w:fldCharType="end"/>
      </w:r>
    </w:p>
    <w:p w14:paraId="2FD2D85F" w14:textId="06936ABE"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Nomenclature for washer configurations</w:t>
      </w:r>
      <w:r>
        <w:rPr>
          <w:noProof/>
        </w:rPr>
        <w:tab/>
      </w:r>
      <w:r>
        <w:rPr>
          <w:noProof/>
        </w:rPr>
        <w:fldChar w:fldCharType="begin"/>
      </w:r>
      <w:r>
        <w:rPr>
          <w:noProof/>
        </w:rPr>
        <w:instrText xml:space="preserve"> PAGEREF _Toc168346899 \h </w:instrText>
      </w:r>
      <w:r>
        <w:rPr>
          <w:noProof/>
        </w:rPr>
      </w:r>
      <w:r>
        <w:rPr>
          <w:noProof/>
        </w:rPr>
        <w:fldChar w:fldCharType="separate"/>
      </w:r>
      <w:r>
        <w:rPr>
          <w:noProof/>
        </w:rPr>
        <w:t>1-4</w:t>
      </w:r>
      <w:r>
        <w:rPr>
          <w:noProof/>
        </w:rPr>
        <w:fldChar w:fldCharType="end"/>
      </w:r>
    </w:p>
    <w:p w14:paraId="46C3849C" w14:textId="3CFA3374"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Analysis and design questions</w:t>
      </w:r>
      <w:r>
        <w:rPr>
          <w:noProof/>
        </w:rPr>
        <w:tab/>
      </w:r>
      <w:r>
        <w:rPr>
          <w:noProof/>
        </w:rPr>
        <w:fldChar w:fldCharType="begin"/>
      </w:r>
      <w:r>
        <w:rPr>
          <w:noProof/>
        </w:rPr>
        <w:instrText xml:space="preserve"> PAGEREF _Toc168346900 \h </w:instrText>
      </w:r>
      <w:r>
        <w:rPr>
          <w:noProof/>
        </w:rPr>
      </w:r>
      <w:r>
        <w:rPr>
          <w:noProof/>
        </w:rPr>
        <w:fldChar w:fldCharType="separate"/>
      </w:r>
      <w:r>
        <w:rPr>
          <w:noProof/>
        </w:rPr>
        <w:t>1-5</w:t>
      </w:r>
      <w:r>
        <w:rPr>
          <w:noProof/>
        </w:rPr>
        <w:fldChar w:fldCharType="end"/>
      </w:r>
    </w:p>
    <w:p w14:paraId="55C3352E" w14:textId="1B168A49"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Organization of the report</w:t>
      </w:r>
      <w:r>
        <w:rPr>
          <w:noProof/>
        </w:rPr>
        <w:tab/>
      </w:r>
      <w:r>
        <w:rPr>
          <w:noProof/>
        </w:rPr>
        <w:fldChar w:fldCharType="begin"/>
      </w:r>
      <w:r>
        <w:rPr>
          <w:noProof/>
        </w:rPr>
        <w:instrText xml:space="preserve"> PAGEREF _Toc168346901 \h </w:instrText>
      </w:r>
      <w:r>
        <w:rPr>
          <w:noProof/>
        </w:rPr>
      </w:r>
      <w:r>
        <w:rPr>
          <w:noProof/>
        </w:rPr>
        <w:fldChar w:fldCharType="separate"/>
      </w:r>
      <w:r>
        <w:rPr>
          <w:noProof/>
        </w:rPr>
        <w:t>1-6</w:t>
      </w:r>
      <w:r>
        <w:rPr>
          <w:noProof/>
        </w:rPr>
        <w:fldChar w:fldCharType="end"/>
      </w:r>
    </w:p>
    <w:p w14:paraId="3CDBFDC1" w14:textId="350174C4"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2</w:t>
      </w:r>
      <w:r>
        <w:rPr>
          <w:noProof/>
        </w:rPr>
        <w:t xml:space="preserve"> Proposed analysis procedure</w:t>
      </w:r>
      <w:r>
        <w:rPr>
          <w:noProof/>
        </w:rPr>
        <w:tab/>
      </w:r>
      <w:r>
        <w:rPr>
          <w:noProof/>
        </w:rPr>
        <w:fldChar w:fldCharType="begin"/>
      </w:r>
      <w:r>
        <w:rPr>
          <w:noProof/>
        </w:rPr>
        <w:instrText xml:space="preserve"> PAGEREF _Toc168346902 \h </w:instrText>
      </w:r>
      <w:r>
        <w:rPr>
          <w:noProof/>
        </w:rPr>
      </w:r>
      <w:r>
        <w:rPr>
          <w:noProof/>
        </w:rPr>
        <w:fldChar w:fldCharType="separate"/>
      </w:r>
      <w:r>
        <w:rPr>
          <w:noProof/>
        </w:rPr>
        <w:t>2-1</w:t>
      </w:r>
      <w:r>
        <w:rPr>
          <w:noProof/>
        </w:rPr>
        <w:fldChar w:fldCharType="end"/>
      </w:r>
    </w:p>
    <w:p w14:paraId="5EA298FF" w14:textId="38A7C2D3"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3</w:t>
      </w:r>
      <w:r>
        <w:rPr>
          <w:noProof/>
        </w:rPr>
        <w:t xml:space="preserve"> Cyclic force-displacement behavior of washer stacks</w:t>
      </w:r>
      <w:r>
        <w:rPr>
          <w:noProof/>
        </w:rPr>
        <w:tab/>
      </w:r>
      <w:r>
        <w:rPr>
          <w:noProof/>
        </w:rPr>
        <w:fldChar w:fldCharType="begin"/>
      </w:r>
      <w:r>
        <w:rPr>
          <w:noProof/>
        </w:rPr>
        <w:instrText xml:space="preserve"> PAGEREF _Toc168346903 \h </w:instrText>
      </w:r>
      <w:r>
        <w:rPr>
          <w:noProof/>
        </w:rPr>
      </w:r>
      <w:r>
        <w:rPr>
          <w:noProof/>
        </w:rPr>
        <w:fldChar w:fldCharType="separate"/>
      </w:r>
      <w:r>
        <w:rPr>
          <w:noProof/>
        </w:rPr>
        <w:t>3-1</w:t>
      </w:r>
      <w:r>
        <w:rPr>
          <w:noProof/>
        </w:rPr>
        <w:fldChar w:fldCharType="end"/>
      </w:r>
    </w:p>
    <w:p w14:paraId="1ED45E35" w14:textId="3EB07334"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4</w:t>
      </w:r>
      <w:r>
        <w:rPr>
          <w:noProof/>
        </w:rPr>
        <w:t xml:space="preserve"> Shake table experiments</w:t>
      </w:r>
      <w:r>
        <w:rPr>
          <w:noProof/>
        </w:rPr>
        <w:tab/>
      </w:r>
      <w:r>
        <w:rPr>
          <w:noProof/>
        </w:rPr>
        <w:fldChar w:fldCharType="begin"/>
      </w:r>
      <w:r>
        <w:rPr>
          <w:noProof/>
        </w:rPr>
        <w:instrText xml:space="preserve"> PAGEREF _Toc168346904 \h </w:instrText>
      </w:r>
      <w:r>
        <w:rPr>
          <w:noProof/>
        </w:rPr>
      </w:r>
      <w:r>
        <w:rPr>
          <w:noProof/>
        </w:rPr>
        <w:fldChar w:fldCharType="separate"/>
      </w:r>
      <w:r>
        <w:rPr>
          <w:noProof/>
        </w:rPr>
        <w:t>4-1</w:t>
      </w:r>
      <w:r>
        <w:rPr>
          <w:noProof/>
        </w:rPr>
        <w:fldChar w:fldCharType="end"/>
      </w:r>
    </w:p>
    <w:p w14:paraId="542EDC7D" w14:textId="2C2E0DAD"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Test setup</w:t>
      </w:r>
      <w:r>
        <w:rPr>
          <w:noProof/>
        </w:rPr>
        <w:tab/>
      </w:r>
      <w:r>
        <w:rPr>
          <w:noProof/>
        </w:rPr>
        <w:fldChar w:fldCharType="begin"/>
      </w:r>
      <w:r>
        <w:rPr>
          <w:noProof/>
        </w:rPr>
        <w:instrText xml:space="preserve"> PAGEREF _Toc168346905 \h </w:instrText>
      </w:r>
      <w:r>
        <w:rPr>
          <w:noProof/>
        </w:rPr>
      </w:r>
      <w:r>
        <w:rPr>
          <w:noProof/>
        </w:rPr>
        <w:fldChar w:fldCharType="separate"/>
      </w:r>
      <w:r>
        <w:rPr>
          <w:noProof/>
        </w:rPr>
        <w:t>4-1</w:t>
      </w:r>
      <w:r>
        <w:rPr>
          <w:noProof/>
        </w:rPr>
        <w:fldChar w:fldCharType="end"/>
      </w:r>
    </w:p>
    <w:p w14:paraId="24CD7AF5" w14:textId="6DEC7D14"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Instrumentation</w:t>
      </w:r>
      <w:r>
        <w:rPr>
          <w:noProof/>
        </w:rPr>
        <w:tab/>
      </w:r>
      <w:r>
        <w:rPr>
          <w:noProof/>
        </w:rPr>
        <w:fldChar w:fldCharType="begin"/>
      </w:r>
      <w:r>
        <w:rPr>
          <w:noProof/>
        </w:rPr>
        <w:instrText xml:space="preserve"> PAGEREF _Toc168346906 \h </w:instrText>
      </w:r>
      <w:r>
        <w:rPr>
          <w:noProof/>
        </w:rPr>
      </w:r>
      <w:r>
        <w:rPr>
          <w:noProof/>
        </w:rPr>
        <w:fldChar w:fldCharType="separate"/>
      </w:r>
      <w:r>
        <w:rPr>
          <w:noProof/>
        </w:rPr>
        <w:t>4-1</w:t>
      </w:r>
      <w:r>
        <w:rPr>
          <w:noProof/>
        </w:rPr>
        <w:fldChar w:fldCharType="end"/>
      </w:r>
    </w:p>
    <w:p w14:paraId="79F2D0C8" w14:textId="42253FD0"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Determination of CVT inertia properties</w:t>
      </w:r>
      <w:r>
        <w:rPr>
          <w:noProof/>
        </w:rPr>
        <w:tab/>
      </w:r>
      <w:r>
        <w:rPr>
          <w:noProof/>
        </w:rPr>
        <w:fldChar w:fldCharType="begin"/>
      </w:r>
      <w:r>
        <w:rPr>
          <w:noProof/>
        </w:rPr>
        <w:instrText xml:space="preserve"> PAGEREF _Toc168346907 \h </w:instrText>
      </w:r>
      <w:r>
        <w:rPr>
          <w:noProof/>
        </w:rPr>
      </w:r>
      <w:r>
        <w:rPr>
          <w:noProof/>
        </w:rPr>
        <w:fldChar w:fldCharType="separate"/>
      </w:r>
      <w:r>
        <w:rPr>
          <w:noProof/>
        </w:rPr>
        <w:t>4-4</w:t>
      </w:r>
      <w:r>
        <w:rPr>
          <w:noProof/>
        </w:rPr>
        <w:fldChar w:fldCharType="end"/>
      </w:r>
    </w:p>
    <w:p w14:paraId="7340894E" w14:textId="4414806F"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Washer stack installation</w:t>
      </w:r>
      <w:r>
        <w:rPr>
          <w:noProof/>
        </w:rPr>
        <w:tab/>
      </w:r>
      <w:r>
        <w:rPr>
          <w:noProof/>
        </w:rPr>
        <w:fldChar w:fldCharType="begin"/>
      </w:r>
      <w:r>
        <w:rPr>
          <w:noProof/>
        </w:rPr>
        <w:instrText xml:space="preserve"> PAGEREF _Toc168346908 \h </w:instrText>
      </w:r>
      <w:r>
        <w:rPr>
          <w:noProof/>
        </w:rPr>
      </w:r>
      <w:r>
        <w:rPr>
          <w:noProof/>
        </w:rPr>
        <w:fldChar w:fldCharType="separate"/>
      </w:r>
      <w:r>
        <w:rPr>
          <w:noProof/>
        </w:rPr>
        <w:t>4-5</w:t>
      </w:r>
      <w:r>
        <w:rPr>
          <w:noProof/>
        </w:rPr>
        <w:fldChar w:fldCharType="end"/>
      </w:r>
    </w:p>
    <w:p w14:paraId="0DE070E5" w14:textId="0C8C0725"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Test configurations and protocol</w:t>
      </w:r>
      <w:r>
        <w:rPr>
          <w:noProof/>
        </w:rPr>
        <w:tab/>
      </w:r>
      <w:r>
        <w:rPr>
          <w:noProof/>
        </w:rPr>
        <w:fldChar w:fldCharType="begin"/>
      </w:r>
      <w:r>
        <w:rPr>
          <w:noProof/>
        </w:rPr>
        <w:instrText xml:space="preserve"> PAGEREF _Toc168346909 \h </w:instrText>
      </w:r>
      <w:r>
        <w:rPr>
          <w:noProof/>
        </w:rPr>
      </w:r>
      <w:r>
        <w:rPr>
          <w:noProof/>
        </w:rPr>
        <w:fldChar w:fldCharType="separate"/>
      </w:r>
      <w:r>
        <w:rPr>
          <w:noProof/>
        </w:rPr>
        <w:t>4-5</w:t>
      </w:r>
      <w:r>
        <w:rPr>
          <w:noProof/>
        </w:rPr>
        <w:fldChar w:fldCharType="end"/>
      </w:r>
    </w:p>
    <w:p w14:paraId="7657C8E5" w14:textId="53F0BAC8"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Correlating measured forces and accelerations</w:t>
      </w:r>
      <w:r>
        <w:rPr>
          <w:noProof/>
        </w:rPr>
        <w:tab/>
      </w:r>
      <w:r>
        <w:rPr>
          <w:noProof/>
        </w:rPr>
        <w:fldChar w:fldCharType="begin"/>
      </w:r>
      <w:r>
        <w:rPr>
          <w:noProof/>
        </w:rPr>
        <w:instrText xml:space="preserve"> PAGEREF _Toc168346910 \h </w:instrText>
      </w:r>
      <w:r>
        <w:rPr>
          <w:noProof/>
        </w:rPr>
      </w:r>
      <w:r>
        <w:rPr>
          <w:noProof/>
        </w:rPr>
        <w:fldChar w:fldCharType="separate"/>
      </w:r>
      <w:r>
        <w:rPr>
          <w:noProof/>
        </w:rPr>
        <w:t>4-6</w:t>
      </w:r>
      <w:r>
        <w:rPr>
          <w:noProof/>
        </w:rPr>
        <w:fldChar w:fldCharType="end"/>
      </w:r>
    </w:p>
    <w:p w14:paraId="20C2F2E1" w14:textId="57F78C75"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5</w:t>
      </w:r>
      <w:r>
        <w:rPr>
          <w:noProof/>
        </w:rPr>
        <w:t xml:space="preserve"> Nonlinear modeling and analysis</w:t>
      </w:r>
      <w:r>
        <w:rPr>
          <w:noProof/>
        </w:rPr>
        <w:tab/>
      </w:r>
      <w:r>
        <w:rPr>
          <w:noProof/>
        </w:rPr>
        <w:fldChar w:fldCharType="begin"/>
      </w:r>
      <w:r>
        <w:rPr>
          <w:noProof/>
        </w:rPr>
        <w:instrText xml:space="preserve"> PAGEREF _Toc168346911 \h </w:instrText>
      </w:r>
      <w:r>
        <w:rPr>
          <w:noProof/>
        </w:rPr>
      </w:r>
      <w:r>
        <w:rPr>
          <w:noProof/>
        </w:rPr>
        <w:fldChar w:fldCharType="separate"/>
      </w:r>
      <w:r>
        <w:rPr>
          <w:noProof/>
        </w:rPr>
        <w:t>5-1</w:t>
      </w:r>
      <w:r>
        <w:rPr>
          <w:noProof/>
        </w:rPr>
        <w:fldChar w:fldCharType="end"/>
      </w:r>
    </w:p>
    <w:p w14:paraId="71EC549D" w14:textId="6493733A"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From stack force-displacement to system moment-rotation</w:t>
      </w:r>
      <w:r>
        <w:rPr>
          <w:noProof/>
        </w:rPr>
        <w:tab/>
      </w:r>
      <w:r>
        <w:rPr>
          <w:noProof/>
        </w:rPr>
        <w:fldChar w:fldCharType="begin"/>
      </w:r>
      <w:r>
        <w:rPr>
          <w:noProof/>
        </w:rPr>
        <w:instrText xml:space="preserve"> PAGEREF _Toc168346912 \h </w:instrText>
      </w:r>
      <w:r>
        <w:rPr>
          <w:noProof/>
        </w:rPr>
      </w:r>
      <w:r>
        <w:rPr>
          <w:noProof/>
        </w:rPr>
        <w:fldChar w:fldCharType="separate"/>
      </w:r>
      <w:r>
        <w:rPr>
          <w:noProof/>
        </w:rPr>
        <w:t>5-1</w:t>
      </w:r>
      <w:r>
        <w:rPr>
          <w:noProof/>
        </w:rPr>
        <w:fldChar w:fldCharType="end"/>
      </w:r>
    </w:p>
    <w:p w14:paraId="1276F1B1" w14:textId="73AA1D09"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Modeling moment-rotation hysteresis</w:t>
      </w:r>
      <w:r>
        <w:rPr>
          <w:noProof/>
        </w:rPr>
        <w:tab/>
      </w:r>
      <w:r>
        <w:rPr>
          <w:noProof/>
        </w:rPr>
        <w:fldChar w:fldCharType="begin"/>
      </w:r>
      <w:r>
        <w:rPr>
          <w:noProof/>
        </w:rPr>
        <w:instrText xml:space="preserve"> PAGEREF _Toc168346913 \h </w:instrText>
      </w:r>
      <w:r>
        <w:rPr>
          <w:noProof/>
        </w:rPr>
      </w:r>
      <w:r>
        <w:rPr>
          <w:noProof/>
        </w:rPr>
        <w:fldChar w:fldCharType="separate"/>
      </w:r>
      <w:r>
        <w:rPr>
          <w:noProof/>
        </w:rPr>
        <w:t>5-2</w:t>
      </w:r>
      <w:r>
        <w:rPr>
          <w:noProof/>
        </w:rPr>
        <w:fldChar w:fldCharType="end"/>
      </w:r>
    </w:p>
    <w:p w14:paraId="7822C114" w14:textId="64A8B5B5"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Summary of nonlinear dynamic model</w:t>
      </w:r>
      <w:r>
        <w:rPr>
          <w:noProof/>
        </w:rPr>
        <w:tab/>
      </w:r>
      <w:r>
        <w:rPr>
          <w:noProof/>
        </w:rPr>
        <w:fldChar w:fldCharType="begin"/>
      </w:r>
      <w:r>
        <w:rPr>
          <w:noProof/>
        </w:rPr>
        <w:instrText xml:space="preserve"> PAGEREF _Toc168346914 \h </w:instrText>
      </w:r>
      <w:r>
        <w:rPr>
          <w:noProof/>
        </w:rPr>
      </w:r>
      <w:r>
        <w:rPr>
          <w:noProof/>
        </w:rPr>
        <w:fldChar w:fldCharType="separate"/>
      </w:r>
      <w:r>
        <w:rPr>
          <w:noProof/>
        </w:rPr>
        <w:t>5-3</w:t>
      </w:r>
      <w:r>
        <w:rPr>
          <w:noProof/>
        </w:rPr>
        <w:fldChar w:fldCharType="end"/>
      </w:r>
    </w:p>
    <w:p w14:paraId="68561BCB" w14:textId="3382700B"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Analysis results</w:t>
      </w:r>
      <w:r>
        <w:rPr>
          <w:noProof/>
        </w:rPr>
        <w:tab/>
      </w:r>
      <w:r>
        <w:rPr>
          <w:noProof/>
        </w:rPr>
        <w:fldChar w:fldCharType="begin"/>
      </w:r>
      <w:r>
        <w:rPr>
          <w:noProof/>
        </w:rPr>
        <w:instrText xml:space="preserve"> PAGEREF _Toc168346915 \h </w:instrText>
      </w:r>
      <w:r>
        <w:rPr>
          <w:noProof/>
        </w:rPr>
      </w:r>
      <w:r>
        <w:rPr>
          <w:noProof/>
        </w:rPr>
        <w:fldChar w:fldCharType="separate"/>
      </w:r>
      <w:r>
        <w:rPr>
          <w:noProof/>
        </w:rPr>
        <w:t>5-5</w:t>
      </w:r>
      <w:r>
        <w:rPr>
          <w:noProof/>
        </w:rPr>
        <w:fldChar w:fldCharType="end"/>
      </w:r>
    </w:p>
    <w:p w14:paraId="4A751A94" w14:textId="18C375E7"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6</w:t>
      </w:r>
      <w:r>
        <w:rPr>
          <w:noProof/>
        </w:rPr>
        <w:t xml:space="preserve"> Equivalent linear modeling</w:t>
      </w:r>
      <w:r>
        <w:rPr>
          <w:noProof/>
        </w:rPr>
        <w:tab/>
      </w:r>
      <w:r>
        <w:rPr>
          <w:noProof/>
        </w:rPr>
        <w:fldChar w:fldCharType="begin"/>
      </w:r>
      <w:r>
        <w:rPr>
          <w:noProof/>
        </w:rPr>
        <w:instrText xml:space="preserve"> PAGEREF _Toc168346916 \h </w:instrText>
      </w:r>
      <w:r>
        <w:rPr>
          <w:noProof/>
        </w:rPr>
      </w:r>
      <w:r>
        <w:rPr>
          <w:noProof/>
        </w:rPr>
        <w:fldChar w:fldCharType="separate"/>
      </w:r>
      <w:r>
        <w:rPr>
          <w:noProof/>
        </w:rPr>
        <w:t>6-1</w:t>
      </w:r>
      <w:r>
        <w:rPr>
          <w:noProof/>
        </w:rPr>
        <w:fldChar w:fldCharType="end"/>
      </w:r>
    </w:p>
    <w:p w14:paraId="098985D2" w14:textId="079F1E39"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Identifying equivalent frequency and damping ratio from measurements</w:t>
      </w:r>
      <w:r>
        <w:rPr>
          <w:noProof/>
        </w:rPr>
        <w:tab/>
      </w:r>
      <w:r>
        <w:rPr>
          <w:noProof/>
        </w:rPr>
        <w:fldChar w:fldCharType="begin"/>
      </w:r>
      <w:r>
        <w:rPr>
          <w:noProof/>
        </w:rPr>
        <w:instrText xml:space="preserve"> PAGEREF _Toc168346917 \h </w:instrText>
      </w:r>
      <w:r>
        <w:rPr>
          <w:noProof/>
        </w:rPr>
      </w:r>
      <w:r>
        <w:rPr>
          <w:noProof/>
        </w:rPr>
        <w:fldChar w:fldCharType="separate"/>
      </w:r>
      <w:r>
        <w:rPr>
          <w:noProof/>
        </w:rPr>
        <w:t>6-1</w:t>
      </w:r>
      <w:r>
        <w:rPr>
          <w:noProof/>
        </w:rPr>
        <w:fldChar w:fldCharType="end"/>
      </w:r>
    </w:p>
    <w:p w14:paraId="7BDF8BE6" w14:textId="59C13EF6"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Graphical determination of equivalent stiffness and damping ratio</w:t>
      </w:r>
      <w:r>
        <w:rPr>
          <w:noProof/>
        </w:rPr>
        <w:tab/>
      </w:r>
      <w:r>
        <w:rPr>
          <w:noProof/>
        </w:rPr>
        <w:fldChar w:fldCharType="begin"/>
      </w:r>
      <w:r>
        <w:rPr>
          <w:noProof/>
        </w:rPr>
        <w:instrText xml:space="preserve"> PAGEREF _Toc168346918 \h </w:instrText>
      </w:r>
      <w:r>
        <w:rPr>
          <w:noProof/>
        </w:rPr>
      </w:r>
      <w:r>
        <w:rPr>
          <w:noProof/>
        </w:rPr>
        <w:fldChar w:fldCharType="separate"/>
      </w:r>
      <w:r>
        <w:rPr>
          <w:noProof/>
        </w:rPr>
        <w:t>6-1</w:t>
      </w:r>
      <w:r>
        <w:rPr>
          <w:noProof/>
        </w:rPr>
        <w:fldChar w:fldCharType="end"/>
      </w:r>
    </w:p>
    <w:p w14:paraId="4A06E2C0" w14:textId="02B96FB5"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Response-spectrum interpretation</w:t>
      </w:r>
      <w:r>
        <w:rPr>
          <w:noProof/>
        </w:rPr>
        <w:tab/>
      </w:r>
      <w:r>
        <w:rPr>
          <w:noProof/>
        </w:rPr>
        <w:fldChar w:fldCharType="begin"/>
      </w:r>
      <w:r>
        <w:rPr>
          <w:noProof/>
        </w:rPr>
        <w:instrText xml:space="preserve"> PAGEREF _Toc168346919 \h </w:instrText>
      </w:r>
      <w:r>
        <w:rPr>
          <w:noProof/>
        </w:rPr>
      </w:r>
      <w:r>
        <w:rPr>
          <w:noProof/>
        </w:rPr>
        <w:fldChar w:fldCharType="separate"/>
      </w:r>
      <w:r>
        <w:rPr>
          <w:noProof/>
        </w:rPr>
        <w:t>6-2</w:t>
      </w:r>
      <w:r>
        <w:rPr>
          <w:noProof/>
        </w:rPr>
        <w:fldChar w:fldCharType="end"/>
      </w:r>
    </w:p>
    <w:p w14:paraId="0535C4AF" w14:textId="59D5623F"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7</w:t>
      </w:r>
      <w:r>
        <w:rPr>
          <w:noProof/>
        </w:rPr>
        <w:t xml:space="preserve"> Summary and concluding remarks</w:t>
      </w:r>
      <w:r>
        <w:rPr>
          <w:noProof/>
        </w:rPr>
        <w:tab/>
      </w:r>
      <w:r>
        <w:rPr>
          <w:noProof/>
        </w:rPr>
        <w:fldChar w:fldCharType="begin"/>
      </w:r>
      <w:r>
        <w:rPr>
          <w:noProof/>
        </w:rPr>
        <w:instrText xml:space="preserve"> PAGEREF _Toc168346920 \h </w:instrText>
      </w:r>
      <w:r>
        <w:rPr>
          <w:noProof/>
        </w:rPr>
      </w:r>
      <w:r>
        <w:rPr>
          <w:noProof/>
        </w:rPr>
        <w:fldChar w:fldCharType="separate"/>
      </w:r>
      <w:r>
        <w:rPr>
          <w:noProof/>
        </w:rPr>
        <w:t>7-1</w:t>
      </w:r>
      <w:r>
        <w:rPr>
          <w:noProof/>
        </w:rPr>
        <w:fldChar w:fldCharType="end"/>
      </w:r>
    </w:p>
    <w:p w14:paraId="7AC71462" w14:textId="7E0CEA58"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Recommended analysis and design procedure</w:t>
      </w:r>
      <w:r>
        <w:rPr>
          <w:noProof/>
        </w:rPr>
        <w:tab/>
      </w:r>
      <w:r>
        <w:rPr>
          <w:noProof/>
        </w:rPr>
        <w:fldChar w:fldCharType="begin"/>
      </w:r>
      <w:r>
        <w:rPr>
          <w:noProof/>
        </w:rPr>
        <w:instrText xml:space="preserve"> PAGEREF _Toc168346921 \h </w:instrText>
      </w:r>
      <w:r>
        <w:rPr>
          <w:noProof/>
        </w:rPr>
      </w:r>
      <w:r>
        <w:rPr>
          <w:noProof/>
        </w:rPr>
        <w:fldChar w:fldCharType="separate"/>
      </w:r>
      <w:r>
        <w:rPr>
          <w:noProof/>
        </w:rPr>
        <w:t>7-1</w:t>
      </w:r>
      <w:r>
        <w:rPr>
          <w:noProof/>
        </w:rPr>
        <w:fldChar w:fldCharType="end"/>
      </w:r>
    </w:p>
    <w:p w14:paraId="4265F740" w14:textId="4FF8235C" w:rsidR="00334AA1" w:rsidRDefault="00334AA1">
      <w:pPr>
        <w:pStyle w:val="TOC2"/>
        <w:rPr>
          <w:rFonts w:asciiTheme="minorHAnsi" w:eastAsiaTheme="minorEastAsia" w:hAnsiTheme="minorHAnsi" w:cstheme="minorBidi"/>
          <w:noProof/>
          <w:kern w:val="2"/>
          <w:sz w:val="24"/>
          <w:szCs w:val="24"/>
          <w14:ligatures w14:val="standardContextual"/>
        </w:rPr>
      </w:pPr>
      <w:r>
        <w:rPr>
          <w:noProof/>
        </w:rPr>
        <w:t>Outstanding research questions</w:t>
      </w:r>
      <w:r>
        <w:rPr>
          <w:noProof/>
        </w:rPr>
        <w:tab/>
      </w:r>
      <w:r>
        <w:rPr>
          <w:noProof/>
        </w:rPr>
        <w:fldChar w:fldCharType="begin"/>
      </w:r>
      <w:r>
        <w:rPr>
          <w:noProof/>
        </w:rPr>
        <w:instrText xml:space="preserve"> PAGEREF _Toc168346922 \h </w:instrText>
      </w:r>
      <w:r>
        <w:rPr>
          <w:noProof/>
        </w:rPr>
      </w:r>
      <w:r>
        <w:rPr>
          <w:noProof/>
        </w:rPr>
        <w:fldChar w:fldCharType="separate"/>
      </w:r>
      <w:r>
        <w:rPr>
          <w:noProof/>
        </w:rPr>
        <w:t>7-1</w:t>
      </w:r>
      <w:r>
        <w:rPr>
          <w:noProof/>
        </w:rPr>
        <w:fldChar w:fldCharType="end"/>
      </w:r>
    </w:p>
    <w:p w14:paraId="5CCB31A2" w14:textId="3DF63FB2" w:rsidR="00334AA1" w:rsidRDefault="00334AA1">
      <w:pPr>
        <w:pStyle w:val="TOC1"/>
        <w:rPr>
          <w:rFonts w:asciiTheme="minorHAnsi" w:eastAsiaTheme="minorEastAsia" w:hAnsiTheme="minorHAnsi" w:cstheme="minorBidi"/>
          <w:b w:val="0"/>
          <w:caps w:val="0"/>
          <w:noProof/>
          <w:kern w:val="2"/>
          <w:sz w:val="24"/>
          <w:szCs w:val="24"/>
          <w14:ligatures w14:val="standardContextual"/>
        </w:rPr>
      </w:pPr>
      <w:r w:rsidRPr="00222D04">
        <w:rPr>
          <w:rFonts w:ascii="Helvetica" w:hAnsi="Helvetica"/>
          <w:i/>
          <w:noProof/>
        </w:rPr>
        <w:t>8</w:t>
      </w:r>
      <w:r>
        <w:rPr>
          <w:noProof/>
        </w:rPr>
        <w:t xml:space="preserve"> REFERENCES</w:t>
      </w:r>
      <w:r>
        <w:rPr>
          <w:noProof/>
        </w:rPr>
        <w:tab/>
      </w:r>
      <w:r>
        <w:rPr>
          <w:noProof/>
        </w:rPr>
        <w:fldChar w:fldCharType="begin"/>
      </w:r>
      <w:r>
        <w:rPr>
          <w:noProof/>
        </w:rPr>
        <w:instrText xml:space="preserve"> PAGEREF _Toc168346923 \h </w:instrText>
      </w:r>
      <w:r>
        <w:rPr>
          <w:noProof/>
        </w:rPr>
      </w:r>
      <w:r>
        <w:rPr>
          <w:noProof/>
        </w:rPr>
        <w:fldChar w:fldCharType="separate"/>
      </w:r>
      <w:r>
        <w:rPr>
          <w:noProof/>
        </w:rPr>
        <w:t>8-1</w:t>
      </w:r>
      <w:r>
        <w:rPr>
          <w:noProof/>
        </w:rPr>
        <w:fldChar w:fldCharType="end"/>
      </w:r>
    </w:p>
    <w:p w14:paraId="1B0EBC6C" w14:textId="7A3BF674" w:rsidR="00D60B15" w:rsidRDefault="00683680" w:rsidP="002651F9">
      <w:pPr>
        <w:pStyle w:val="BodyText"/>
        <w:rPr>
          <w:noProof/>
        </w:rPr>
      </w:pPr>
      <w:r w:rsidRPr="007E0E8A">
        <w:rPr>
          <w:rFonts w:ascii="Helvetica" w:hAnsi="Helvetica"/>
          <w:noProof/>
        </w:rPr>
        <w:fldChar w:fldCharType="end"/>
      </w:r>
    </w:p>
    <w:p w14:paraId="1F5F2EF0" w14:textId="77777777" w:rsidR="00F9727D" w:rsidRPr="002651F9" w:rsidRDefault="00F9727D" w:rsidP="002651F9">
      <w:pPr>
        <w:pStyle w:val="BodyText"/>
      </w:pPr>
    </w:p>
    <w:p w14:paraId="21986D67" w14:textId="77777777" w:rsidR="002651F9" w:rsidRDefault="002651F9" w:rsidP="002651F9">
      <w:pPr>
        <w:pStyle w:val="BodyText"/>
        <w:sectPr w:rsidR="002651F9" w:rsidSect="001C5748">
          <w:headerReference w:type="default" r:id="rId38"/>
          <w:footerReference w:type="even" r:id="rId39"/>
          <w:footerReference w:type="default" r:id="rId40"/>
          <w:type w:val="oddPage"/>
          <w:pgSz w:w="12240" w:h="15840"/>
          <w:pgMar w:top="1440" w:right="1440" w:bottom="1440" w:left="1440" w:header="720" w:footer="720" w:gutter="0"/>
          <w:pgNumType w:fmt="lowerRoman"/>
          <w:cols w:space="720"/>
        </w:sectPr>
      </w:pPr>
    </w:p>
    <w:p w14:paraId="6FA9D571" w14:textId="77777777" w:rsidR="002651F9" w:rsidRDefault="002651F9" w:rsidP="002651F9">
      <w:pPr>
        <w:pStyle w:val="SectionTitleOnly"/>
      </w:pPr>
      <w:r>
        <w:lastRenderedPageBreak/>
        <w:t>List of Figures</w:t>
      </w:r>
    </w:p>
    <w:bookmarkStart w:id="23" w:name="OLE_LINK9"/>
    <w:bookmarkStart w:id="24" w:name="OLE_LINK10"/>
    <w:p w14:paraId="00A082DD" w14:textId="14A37843" w:rsidR="00811FC9" w:rsidRDefault="00683680">
      <w:pPr>
        <w:pStyle w:val="TableofFigures"/>
        <w:rPr>
          <w:rFonts w:asciiTheme="minorHAnsi" w:eastAsiaTheme="minorEastAsia" w:hAnsiTheme="minorHAnsi" w:cstheme="minorBidi"/>
          <w:kern w:val="2"/>
          <w:sz w:val="24"/>
          <w:szCs w:val="24"/>
          <w14:ligatures w14:val="standardContextual"/>
        </w:rPr>
      </w:pPr>
      <w:r w:rsidRPr="007E0E8A">
        <w:fldChar w:fldCharType="begin"/>
      </w:r>
      <w:r w:rsidR="002651F9" w:rsidRPr="007E0E8A">
        <w:instrText xml:space="preserve"> TOC \c "Figure" </w:instrText>
      </w:r>
      <w:r w:rsidRPr="007E0E8A">
        <w:fldChar w:fldCharType="separate"/>
      </w:r>
      <w:r w:rsidR="00811FC9">
        <w:t>Figure 1</w:t>
      </w:r>
      <w:r w:rsidR="00811FC9">
        <w:noBreakHyphen/>
        <w:t xml:space="preserve">1 Belleville </w:t>
      </w:r>
      <w:del w:id="25" w:author="Nelson,Mark D (BPA) - TELD-TPP-3" w:date="2024-06-19T22:59:00Z" w16du:dateUtc="2024-06-20T05:59:00Z">
        <w:r w:rsidR="00811FC9" w:rsidDel="00C66020">
          <w:delText>washer</w:delText>
        </w:r>
      </w:del>
      <w:ins w:id="26" w:author="Nelson,Mark D (BPA) - TELD-TPP-3" w:date="2024-06-19T22:59:00Z" w16du:dateUtc="2024-06-20T05:59:00Z">
        <w:r w:rsidR="00C66020">
          <w:t>Washer</w:t>
        </w:r>
      </w:ins>
      <w:r w:rsidR="00811FC9">
        <w:t xml:space="preserve"> shape, dimensions and stack consisting of series-parallel arrangement</w:t>
      </w:r>
      <w:r w:rsidR="00811FC9">
        <w:tab/>
      </w:r>
      <w:r w:rsidR="00811FC9">
        <w:fldChar w:fldCharType="begin"/>
      </w:r>
      <w:r w:rsidR="00811FC9">
        <w:instrText xml:space="preserve"> PAGEREF _Toc168347900 \h </w:instrText>
      </w:r>
      <w:r w:rsidR="00811FC9">
        <w:fldChar w:fldCharType="separate"/>
      </w:r>
      <w:r w:rsidR="00811FC9">
        <w:t>1-1</w:t>
      </w:r>
      <w:r w:rsidR="00811FC9">
        <w:fldChar w:fldCharType="end"/>
      </w:r>
    </w:p>
    <w:p w14:paraId="28C90ADD" w14:textId="0310686E" w:rsidR="00811FC9" w:rsidRDefault="00811FC9">
      <w:pPr>
        <w:pStyle w:val="TableofFigures"/>
        <w:rPr>
          <w:rFonts w:asciiTheme="minorHAnsi" w:eastAsiaTheme="minorEastAsia" w:hAnsiTheme="minorHAnsi" w:cstheme="minorBidi"/>
          <w:kern w:val="2"/>
          <w:sz w:val="24"/>
          <w:szCs w:val="24"/>
          <w14:ligatures w14:val="standardContextual"/>
        </w:rPr>
      </w:pPr>
      <w:r>
        <w:t>Figure 1</w:t>
      </w:r>
      <w:r>
        <w:noBreakHyphen/>
        <w:t xml:space="preserve">2 Force-displacement response of a single washer as a function of </w:t>
      </w:r>
      <w:r w:rsidRPr="00945E5F">
        <w:rPr>
          <w:i/>
          <w:iCs/>
        </w:rPr>
        <w:t>h</w:t>
      </w:r>
      <w:r>
        <w:t>/</w:t>
      </w:r>
      <w:r w:rsidRPr="00945E5F">
        <w:rPr>
          <w:i/>
          <w:iCs/>
        </w:rPr>
        <w:t>t</w:t>
      </w:r>
      <w:r>
        <w:t xml:space="preserve"> (source [7])</w:t>
      </w:r>
      <w:r>
        <w:tab/>
      </w:r>
      <w:r>
        <w:fldChar w:fldCharType="begin"/>
      </w:r>
      <w:r>
        <w:instrText xml:space="preserve"> PAGEREF _Toc168347901 \h </w:instrText>
      </w:r>
      <w:r>
        <w:fldChar w:fldCharType="separate"/>
      </w:r>
      <w:r>
        <w:t>1-2</w:t>
      </w:r>
      <w:r>
        <w:fldChar w:fldCharType="end"/>
      </w:r>
    </w:p>
    <w:p w14:paraId="43B28B11" w14:textId="2D99A421" w:rsidR="00811FC9" w:rsidRDefault="00811FC9">
      <w:pPr>
        <w:pStyle w:val="TableofFigures"/>
        <w:rPr>
          <w:rFonts w:asciiTheme="minorHAnsi" w:eastAsiaTheme="minorEastAsia" w:hAnsiTheme="minorHAnsi" w:cstheme="minorBidi"/>
          <w:kern w:val="2"/>
          <w:sz w:val="24"/>
          <w:szCs w:val="24"/>
          <w14:ligatures w14:val="standardContextual"/>
        </w:rPr>
      </w:pPr>
      <w:r>
        <w:t>Figure 1</w:t>
      </w:r>
      <w:r>
        <w:noBreakHyphen/>
        <w:t>3 Capacitive voltage transformer (CVT) provided by Seattle City Light and used in shake table experiments described in Chapter 4.</w:t>
      </w:r>
      <w:r>
        <w:tab/>
      </w:r>
      <w:r>
        <w:fldChar w:fldCharType="begin"/>
      </w:r>
      <w:r>
        <w:instrText xml:space="preserve"> PAGEREF _Toc168347902 \h </w:instrText>
      </w:r>
      <w:r>
        <w:fldChar w:fldCharType="separate"/>
      </w:r>
      <w:r>
        <w:t>1-5</w:t>
      </w:r>
      <w:r>
        <w:fldChar w:fldCharType="end"/>
      </w:r>
    </w:p>
    <w:p w14:paraId="338DD4CB" w14:textId="4D2A5337"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 xml:space="preserve">1 Washer stack force-displacement response measurement by </w:t>
      </w:r>
      <w:r w:rsidRPr="00945E5F">
        <w:rPr>
          <w:i/>
          <w:iCs/>
        </w:rPr>
        <w:t>compressing the stack directly</w:t>
      </w:r>
      <w:r>
        <w:t xml:space="preserve"> in the materials testing machine; force-displacement response exhibits unexpected changes in slope.</w:t>
      </w:r>
      <w:r>
        <w:tab/>
      </w:r>
      <w:r>
        <w:fldChar w:fldCharType="begin"/>
      </w:r>
      <w:r>
        <w:instrText xml:space="preserve"> PAGEREF _Toc168347903 \h </w:instrText>
      </w:r>
      <w:r>
        <w:fldChar w:fldCharType="separate"/>
      </w:r>
      <w:r>
        <w:t>3-1</w:t>
      </w:r>
      <w:r>
        <w:fldChar w:fldCharType="end"/>
      </w:r>
    </w:p>
    <w:p w14:paraId="63294829" w14:textId="5A3F2C2F"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 xml:space="preserve">2 Washer stack force-displacement response measurement by </w:t>
      </w:r>
      <w:r w:rsidRPr="00945E5F">
        <w:rPr>
          <w:i/>
          <w:iCs/>
        </w:rPr>
        <w:t>compressing the stack through a loading frame with guiding rod</w:t>
      </w:r>
      <w:r>
        <w:t>; this is closer to how to washers are mounted under the equipment, and the force-displacement response is clean.</w:t>
      </w:r>
      <w:r>
        <w:tab/>
      </w:r>
      <w:r>
        <w:fldChar w:fldCharType="begin"/>
      </w:r>
      <w:r>
        <w:instrText xml:space="preserve"> PAGEREF _Toc168347904 \h </w:instrText>
      </w:r>
      <w:r>
        <w:fldChar w:fldCharType="separate"/>
      </w:r>
      <w:r>
        <w:t>3-2</w:t>
      </w:r>
      <w:r>
        <w:fldChar w:fldCharType="end"/>
      </w:r>
    </w:p>
    <w:p w14:paraId="41C2339F" w14:textId="09D81D33"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3 Measured force-displacement curves for two configurations. The legend MTS denotes measurement from the materials testing machine through the frame with guiding rod. The other curves are in situ measurements from the shake table a different preload levels. The in situ measurements follow the testing machine results closely, confirming that the washer stack response can be characterized fully using simply a materials testing machine.</w:t>
      </w:r>
      <w:r>
        <w:tab/>
      </w:r>
      <w:r>
        <w:fldChar w:fldCharType="begin"/>
      </w:r>
      <w:r>
        <w:instrText xml:space="preserve"> PAGEREF _Toc168347905 \h </w:instrText>
      </w:r>
      <w:r>
        <w:fldChar w:fldCharType="separate"/>
      </w:r>
      <w:r>
        <w:t>3-2</w:t>
      </w:r>
      <w:r>
        <w:fldChar w:fldCharType="end"/>
      </w:r>
    </w:p>
    <w:p w14:paraId="524335B9" w14:textId="526FC77E" w:rsidR="00811FC9" w:rsidRDefault="00811FC9">
      <w:pPr>
        <w:pStyle w:val="TableofFigures"/>
        <w:rPr>
          <w:rFonts w:asciiTheme="minorHAnsi" w:eastAsiaTheme="minorEastAsia" w:hAnsiTheme="minorHAnsi" w:cstheme="minorBidi"/>
          <w:kern w:val="2"/>
          <w:sz w:val="24"/>
          <w:szCs w:val="24"/>
          <w14:ligatures w14:val="standardContextual"/>
        </w:rPr>
      </w:pPr>
      <w:r>
        <w:t>Figure 3</w:t>
      </w:r>
      <w:r>
        <w:noBreakHyphen/>
        <w:t xml:space="preserve">4 Measured force-displacement curves for two configurations with the K1750-J-057 washers. They have a softening behavior because of their larger </w:t>
      </w:r>
      <w:r w:rsidRPr="00945E5F">
        <w:rPr>
          <w:i/>
          <w:iCs/>
        </w:rPr>
        <w:t>h</w:t>
      </w:r>
      <w:r>
        <w:t>/</w:t>
      </w:r>
      <w:r w:rsidRPr="00945E5F">
        <w:rPr>
          <w:i/>
          <w:iCs/>
        </w:rPr>
        <w:t>t</w:t>
      </w:r>
      <w:r>
        <w:t xml:space="preserve"> ratio (cf. Figure 1</w:t>
      </w:r>
      <w:r>
        <w:noBreakHyphen/>
        <w:t>2)</w:t>
      </w:r>
      <w:r>
        <w:tab/>
      </w:r>
      <w:r>
        <w:fldChar w:fldCharType="begin"/>
      </w:r>
      <w:r>
        <w:instrText xml:space="preserve"> PAGEREF _Toc168347906 \h </w:instrText>
      </w:r>
      <w:r>
        <w:fldChar w:fldCharType="separate"/>
      </w:r>
      <w:r>
        <w:t>3-3</w:t>
      </w:r>
      <w:r>
        <w:fldChar w:fldCharType="end"/>
      </w:r>
    </w:p>
    <w:p w14:paraId="7770E7AD" w14:textId="69160553"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1 CVT mounted on shake table</w:t>
      </w:r>
      <w:r>
        <w:tab/>
      </w:r>
      <w:r>
        <w:fldChar w:fldCharType="begin"/>
      </w:r>
      <w:r>
        <w:instrText xml:space="preserve"> PAGEREF _Toc168347907 \h </w:instrText>
      </w:r>
      <w:r>
        <w:fldChar w:fldCharType="separate"/>
      </w:r>
      <w:r>
        <w:t>4-1</w:t>
      </w:r>
      <w:r>
        <w:fldChar w:fldCharType="end"/>
      </w:r>
    </w:p>
    <w:p w14:paraId="4174C026" w14:textId="37126E21"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2 Instrumentation details</w:t>
      </w:r>
      <w:r>
        <w:tab/>
      </w:r>
      <w:r>
        <w:fldChar w:fldCharType="begin"/>
      </w:r>
      <w:r>
        <w:instrText xml:space="preserve"> PAGEREF _Toc168347908 \h </w:instrText>
      </w:r>
      <w:r>
        <w:fldChar w:fldCharType="separate"/>
      </w:r>
      <w:r>
        <w:t>4-2</w:t>
      </w:r>
      <w:r>
        <w:fldChar w:fldCharType="end"/>
      </w:r>
    </w:p>
    <w:p w14:paraId="36FC45A6" w14:textId="1D369C55"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3 Details of Load Washer Alternate (LWA) and preloading process</w:t>
      </w:r>
      <w:r>
        <w:tab/>
      </w:r>
      <w:r>
        <w:fldChar w:fldCharType="begin"/>
      </w:r>
      <w:r>
        <w:instrText xml:space="preserve"> PAGEREF _Toc168347909 \h </w:instrText>
      </w:r>
      <w:r>
        <w:fldChar w:fldCharType="separate"/>
      </w:r>
      <w:r>
        <w:t>4-3</w:t>
      </w:r>
      <w:r>
        <w:fldChar w:fldCharType="end"/>
      </w:r>
    </w:p>
    <w:p w14:paraId="0708D4F7" w14:textId="451BA226"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4 CVT mounted on springs to estimate mass moment of inertia indirectly from measured frequency</w:t>
      </w:r>
      <w:r>
        <w:tab/>
      </w:r>
      <w:r>
        <w:fldChar w:fldCharType="begin"/>
      </w:r>
      <w:r>
        <w:instrText xml:space="preserve"> PAGEREF _Toc168347910 \h </w:instrText>
      </w:r>
      <w:r>
        <w:fldChar w:fldCharType="separate"/>
      </w:r>
      <w:r>
        <w:t>4-4</w:t>
      </w:r>
      <w:r>
        <w:fldChar w:fldCharType="end"/>
      </w:r>
    </w:p>
    <w:p w14:paraId="78DEAB2B" w14:textId="082BE572"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5 Acceleration measured when CVT is mounted on springs and the resulting frequency fit, and process to compute CVT mass moment of inertia from measured frequency; the dimension </w:t>
      </w:r>
      <w:r w:rsidRPr="00945E5F">
        <w:rPr>
          <w:i/>
          <w:iCs/>
        </w:rPr>
        <w:t>b</w:t>
      </w:r>
      <w:r>
        <w:t xml:space="preserve"> is 6.375in in the </w:t>
      </w:r>
      <w:r w:rsidRPr="00945E5F">
        <w:rPr>
          <w:i/>
          <w:iCs/>
        </w:rPr>
        <w:t>X</w:t>
      </w:r>
      <w:r>
        <w:t xml:space="preserve"> direction and 9.25in in the </w:t>
      </w:r>
      <w:r w:rsidRPr="00945E5F">
        <w:rPr>
          <w:i/>
          <w:iCs/>
        </w:rPr>
        <w:t>Y</w:t>
      </w:r>
      <w:r>
        <w:t xml:space="preserve"> direction.</w:t>
      </w:r>
      <w:r>
        <w:tab/>
      </w:r>
      <w:r>
        <w:fldChar w:fldCharType="begin"/>
      </w:r>
      <w:r>
        <w:instrText xml:space="preserve"> PAGEREF _Toc168347911 \h </w:instrText>
      </w:r>
      <w:r>
        <w:fldChar w:fldCharType="separate"/>
      </w:r>
      <w:r>
        <w:t>4-4</w:t>
      </w:r>
      <w:r>
        <w:fldChar w:fldCharType="end"/>
      </w:r>
    </w:p>
    <w:p w14:paraId="11598D9B" w14:textId="442594EB"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6 5%-damped test response spectra of applied CERL motion compared with required response spectrum</w:t>
      </w:r>
      <w:r>
        <w:tab/>
      </w:r>
      <w:r>
        <w:fldChar w:fldCharType="begin"/>
      </w:r>
      <w:r>
        <w:instrText xml:space="preserve"> PAGEREF _Toc168347912 \h </w:instrText>
      </w:r>
      <w:r>
        <w:fldChar w:fldCharType="separate"/>
      </w:r>
      <w:r>
        <w:t>4-5</w:t>
      </w:r>
      <w:r>
        <w:fldChar w:fldCharType="end"/>
      </w:r>
    </w:p>
    <w:p w14:paraId="339A25E3" w14:textId="19D6FD74"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7 Free body diagram with mid-spool cut</w:t>
      </w:r>
      <w:r>
        <w:tab/>
      </w:r>
      <w:r>
        <w:fldChar w:fldCharType="begin"/>
      </w:r>
      <w:r>
        <w:instrText xml:space="preserve"> PAGEREF _Toc168347913 \h </w:instrText>
      </w:r>
      <w:r>
        <w:fldChar w:fldCharType="separate"/>
      </w:r>
      <w:r>
        <w:t>4-6</w:t>
      </w:r>
      <w:r>
        <w:fldChar w:fldCharType="end"/>
      </w:r>
    </w:p>
    <w:p w14:paraId="3BAC403E" w14:textId="4052DF42"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8 Correlation between the independent measurements, </w:t>
      </w:r>
      <m:oMath>
        <m:r>
          <m:rPr>
            <m:sty m:val="p"/>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-I0θ-mx</m:t>
        </m:r>
        <m:r>
          <m:rPr>
            <m:nor/>
          </m:rPr>
          <m:t>t</m:t>
        </m:r>
        <m:r>
          <m:rPr>
            <m:sty m:val="p"/>
          </m:rPr>
          <w:rPr>
            <w:rFonts w:ascii="Cambria Math" w:hAnsi="Cambria Math"/>
          </w:rPr>
          <m:t>L</m:t>
        </m:r>
      </m:oMath>
      <w:r w:rsidRPr="00945E5F">
        <w:rPr>
          <w:iCs/>
        </w:rPr>
        <w:t xml:space="preserve">, demonstrating consistency for the 2 units of 2U2D configuration under 0.5g CERL motion in the </w:t>
      </w:r>
      <w:r w:rsidRPr="00945E5F">
        <w:rPr>
          <w:i/>
        </w:rPr>
        <w:t>X</w:t>
      </w:r>
      <w:r w:rsidRPr="00945E5F">
        <w:rPr>
          <w:iCs/>
        </w:rPr>
        <w:t xml:space="preserve"> direction.</w:t>
      </w:r>
      <w:r>
        <w:tab/>
      </w:r>
      <w:r>
        <w:fldChar w:fldCharType="begin"/>
      </w:r>
      <w:r>
        <w:instrText xml:space="preserve"> PAGEREF _Toc168347914 \h </w:instrText>
      </w:r>
      <w:r>
        <w:fldChar w:fldCharType="separate"/>
      </w:r>
      <w:r>
        <w:t>4-7</w:t>
      </w:r>
      <w:r>
        <w:fldChar w:fldCharType="end"/>
      </w:r>
    </w:p>
    <w:p w14:paraId="5A296F00" w14:textId="2AD5EC8F"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9 Free body diagrams relating moment measured at the spool with moment estimated using LWAs</w:t>
      </w:r>
      <w:r>
        <w:tab/>
      </w:r>
      <w:r>
        <w:fldChar w:fldCharType="begin"/>
      </w:r>
      <w:r>
        <w:instrText xml:space="preserve"> PAGEREF _Toc168347915 \h </w:instrText>
      </w:r>
      <w:r>
        <w:fldChar w:fldCharType="separate"/>
      </w:r>
      <w:r>
        <w:t>4-8</w:t>
      </w:r>
      <w:r>
        <w:fldChar w:fldCharType="end"/>
      </w:r>
    </w:p>
    <w:p w14:paraId="02944319" w14:textId="1E3C847A"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10 Free body diagram used to relate insulator base moment to measured accelerations; </w:t>
      </w:r>
      <w:r w:rsidRPr="00945E5F">
        <w:rPr>
          <w:i/>
          <w:iCs/>
        </w:rPr>
        <w:t>L</w:t>
      </w:r>
      <w:r w:rsidRPr="00945E5F">
        <w:rPr>
          <w:vertAlign w:val="subscript"/>
        </w:rPr>
        <w:t>1</w:t>
      </w:r>
      <w:r>
        <w:t xml:space="preserve"> is the mid-height of the insulator, </w:t>
      </w:r>
      <w:r w:rsidRPr="00945E5F">
        <w:rPr>
          <w:i/>
          <w:iCs/>
        </w:rPr>
        <w:t>L</w:t>
      </w:r>
      <w:r w:rsidRPr="00945E5F">
        <w:rPr>
          <w:vertAlign w:val="subscript"/>
        </w:rPr>
        <w:t>1</w:t>
      </w:r>
      <w:r>
        <w:t xml:space="preserve"> = in; </w:t>
      </w:r>
      <w:r w:rsidRPr="00945E5F">
        <w:rPr>
          <w:i/>
          <w:iCs/>
        </w:rPr>
        <w:t>L</w:t>
      </w:r>
      <w:r w:rsidRPr="00945E5F">
        <w:rPr>
          <w:vertAlign w:val="subscript"/>
        </w:rPr>
        <w:t>2</w:t>
      </w:r>
      <w:r>
        <w:t xml:space="preserve"> = the distance from the center of rotation to the center of mass of the insulator, </w:t>
      </w:r>
      <w:r w:rsidRPr="00945E5F">
        <w:rPr>
          <w:i/>
          <w:iCs/>
        </w:rPr>
        <w:t>L</w:t>
      </w:r>
      <w:r w:rsidRPr="00945E5F">
        <w:rPr>
          <w:vertAlign w:val="subscript"/>
        </w:rPr>
        <w:t>2</w:t>
      </w:r>
      <w:r>
        <w:t xml:space="preserve"> = in.</w:t>
      </w:r>
      <w:r>
        <w:tab/>
      </w:r>
      <w:r>
        <w:fldChar w:fldCharType="begin"/>
      </w:r>
      <w:r>
        <w:instrText xml:space="preserve"> PAGEREF _Toc168347916 \h </w:instrText>
      </w:r>
      <w:r>
        <w:fldChar w:fldCharType="separate"/>
      </w:r>
      <w:r>
        <w:t>4-9</w:t>
      </w:r>
      <w:r>
        <w:fldChar w:fldCharType="end"/>
      </w:r>
    </w:p>
    <w:p w14:paraId="0CDEBF5F" w14:textId="3BA41670"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11 Correlation between </w:t>
      </w:r>
      <m:oMath>
        <m:r>
          <m:rPr>
            <m:sty m:val="p"/>
          </m:rPr>
          <w:rPr>
            <w:rFonts w:ascii="Cambria Math" w:hAnsi="Cambria Math"/>
          </w:rPr>
          <m:t>M</m:t>
        </m:r>
        <m:r>
          <m:rPr>
            <m:nor/>
          </m:rPr>
          <w:rPr>
            <w:rFonts w:ascii="Cambria Math" w:hAnsi="Cambria Math"/>
          </w:rPr>
          <m:t>spool</m:t>
        </m:r>
      </m:oMath>
      <w:r>
        <w:t xml:space="preserve"> and </w:t>
      </w:r>
      <m:oMath>
        <m:r>
          <m:rPr>
            <m:sty m:val="p"/>
          </m:rPr>
          <w:rPr>
            <w:rFonts w:ascii="Cambria Math" w:hAnsi="Cambria Math"/>
          </w:rPr>
          <m:t xml:space="preserve"> MCVT </m:t>
        </m:r>
      </m:oMath>
      <w:r w:rsidRPr="00945E5F">
        <w:rPr>
          <w:iCs/>
        </w:rPr>
        <w:t xml:space="preserve">per equation (4-6) demonstrating consistency for the 2 units of 2U2D configuration under 0.5g CERL motion in the </w:t>
      </w:r>
      <w:r w:rsidRPr="00945E5F">
        <w:rPr>
          <w:i/>
        </w:rPr>
        <w:t>X</w:t>
      </w:r>
      <w:r w:rsidRPr="00945E5F">
        <w:rPr>
          <w:iCs/>
        </w:rPr>
        <w:t xml:space="preserve"> direction.</w:t>
      </w:r>
      <w:r>
        <w:tab/>
      </w:r>
      <w:r>
        <w:fldChar w:fldCharType="begin"/>
      </w:r>
      <w:r>
        <w:instrText xml:space="preserve"> PAGEREF _Toc168347917 \h </w:instrText>
      </w:r>
      <w:r>
        <w:fldChar w:fldCharType="separate"/>
      </w:r>
      <w:r>
        <w:t>4-10</w:t>
      </w:r>
      <w:r>
        <w:fldChar w:fldCharType="end"/>
      </w:r>
    </w:p>
    <w:p w14:paraId="58605636" w14:textId="0F813890"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12 Measured insulator base moment for the different configurations for 0.5g CERL motion applied in the </w:t>
      </w:r>
      <w:r w:rsidRPr="00945E5F">
        <w:rPr>
          <w:i/>
          <w:iCs/>
        </w:rPr>
        <w:t>X</w:t>
      </w:r>
      <w:r>
        <w:t xml:space="preserve"> direction</w:t>
      </w:r>
      <w:r>
        <w:tab/>
      </w:r>
      <w:r>
        <w:fldChar w:fldCharType="begin"/>
      </w:r>
      <w:r>
        <w:instrText xml:space="preserve"> PAGEREF _Toc168347918 \h </w:instrText>
      </w:r>
      <w:r>
        <w:fldChar w:fldCharType="separate"/>
      </w:r>
      <w:r>
        <w:t>4-12</w:t>
      </w:r>
      <w:r>
        <w:fldChar w:fldCharType="end"/>
      </w:r>
    </w:p>
    <w:p w14:paraId="02D83705" w14:textId="7199D8EF" w:rsidR="00811FC9" w:rsidRDefault="00811FC9">
      <w:pPr>
        <w:pStyle w:val="TableofFigures"/>
        <w:rPr>
          <w:rFonts w:asciiTheme="minorHAnsi" w:eastAsiaTheme="minorEastAsia" w:hAnsiTheme="minorHAnsi" w:cstheme="minorBidi"/>
          <w:kern w:val="2"/>
          <w:sz w:val="24"/>
          <w:szCs w:val="24"/>
          <w14:ligatures w14:val="standardContextual"/>
        </w:rPr>
      </w:pPr>
      <w:r>
        <w:t>Figure 4</w:t>
      </w:r>
      <w:r>
        <w:noBreakHyphen/>
        <w:t xml:space="preserve">13 Measured insulator base moment for the different configurations for 0.5g CERL motion applied in the </w:t>
      </w:r>
      <w:r w:rsidRPr="00945E5F">
        <w:rPr>
          <w:i/>
          <w:iCs/>
        </w:rPr>
        <w:t>Y</w:t>
      </w:r>
      <w:r>
        <w:t xml:space="preserve"> direction</w:t>
      </w:r>
      <w:r>
        <w:tab/>
      </w:r>
      <w:r>
        <w:fldChar w:fldCharType="begin"/>
      </w:r>
      <w:r>
        <w:instrText xml:space="preserve"> PAGEREF _Toc168347919 \h </w:instrText>
      </w:r>
      <w:r>
        <w:fldChar w:fldCharType="separate"/>
      </w:r>
      <w:r>
        <w:t>4-13</w:t>
      </w:r>
      <w:r>
        <w:fldChar w:fldCharType="end"/>
      </w:r>
    </w:p>
    <w:p w14:paraId="3BC3641A" w14:textId="7C9A76D7" w:rsidR="00811FC9" w:rsidRDefault="00811FC9">
      <w:pPr>
        <w:pStyle w:val="TableofFigures"/>
        <w:rPr>
          <w:rFonts w:asciiTheme="minorHAnsi" w:eastAsiaTheme="minorEastAsia" w:hAnsiTheme="minorHAnsi" w:cstheme="minorBidi"/>
          <w:kern w:val="2"/>
          <w:sz w:val="24"/>
          <w:szCs w:val="24"/>
          <w14:ligatures w14:val="standardContextual"/>
        </w:rPr>
      </w:pPr>
      <w:r>
        <w:lastRenderedPageBreak/>
        <w:t>Figure 5</w:t>
      </w:r>
      <w:r>
        <w:noBreakHyphen/>
        <w:t>1 Process to obtain moment-rotation behavior from washer-stack force displacement behavior</w:t>
      </w:r>
      <w:r>
        <w:tab/>
      </w:r>
      <w:r>
        <w:fldChar w:fldCharType="begin"/>
      </w:r>
      <w:r>
        <w:instrText xml:space="preserve"> PAGEREF _Toc168347920 \h </w:instrText>
      </w:r>
      <w:r>
        <w:fldChar w:fldCharType="separate"/>
      </w:r>
      <w:r>
        <w:t>5-1</w:t>
      </w:r>
      <w:r>
        <w:fldChar w:fldCharType="end"/>
      </w:r>
    </w:p>
    <w:p w14:paraId="51E41682" w14:textId="079EBA70"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2 Example of constructing the moment-rotation behavior from the stack force-displacement behavior for 2 units of 2U2D.</w:t>
      </w:r>
      <w:r>
        <w:tab/>
      </w:r>
      <w:r>
        <w:fldChar w:fldCharType="begin"/>
      </w:r>
      <w:r>
        <w:instrText xml:space="preserve"> PAGEREF _Toc168347921 \h </w:instrText>
      </w:r>
      <w:r>
        <w:fldChar w:fldCharType="separate"/>
      </w:r>
      <w:r>
        <w:t>5-1</w:t>
      </w:r>
      <w:r>
        <w:fldChar w:fldCharType="end"/>
      </w:r>
    </w:p>
    <w:p w14:paraId="36405AA2" w14:textId="10975A40"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3 Parallel decomposition of moment-rotation behavior into elastic and hysteretic components (example shown for 2 units of 2U2D).</w:t>
      </w:r>
      <w:r>
        <w:tab/>
      </w:r>
      <w:r>
        <w:fldChar w:fldCharType="begin"/>
      </w:r>
      <w:r>
        <w:instrText xml:space="preserve"> PAGEREF _Toc168347922 \h </w:instrText>
      </w:r>
      <w:r>
        <w:fldChar w:fldCharType="separate"/>
      </w:r>
      <w:r>
        <w:t>5-2</w:t>
      </w:r>
      <w:r>
        <w:fldChar w:fldCharType="end"/>
      </w:r>
    </w:p>
    <w:p w14:paraId="5DE1D7C9" w14:textId="5EDE44C5"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 xml:space="preserve">4 Comparison on model and measured moment-rotation behavior when the model is driven by the measured </w:t>
      </w:r>
      <w:r w:rsidRPr="00945E5F">
        <w:rPr>
          <w:rFonts w:ascii="Symbol" w:hAnsi="Symbol"/>
          <w:i/>
          <w:iCs/>
        </w:rPr>
        <w:t></w:t>
      </w:r>
      <w:r w:rsidRPr="00945E5F">
        <w:rPr>
          <w:vertAlign w:val="subscript"/>
        </w:rPr>
        <w:t>w</w:t>
      </w:r>
      <w:r>
        <w:t xml:space="preserve"> as input (example shown for 2 units of 2U2D).</w:t>
      </w:r>
      <w:r>
        <w:tab/>
      </w:r>
      <w:r>
        <w:fldChar w:fldCharType="begin"/>
      </w:r>
      <w:r>
        <w:instrText xml:space="preserve"> PAGEREF _Toc168347923 \h </w:instrText>
      </w:r>
      <w:r>
        <w:fldChar w:fldCharType="separate"/>
      </w:r>
      <w:r>
        <w:t>5-3</w:t>
      </w:r>
      <w:r>
        <w:fldChar w:fldCharType="end"/>
      </w:r>
    </w:p>
    <w:p w14:paraId="3C20192E" w14:textId="5F6913CA"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 xml:space="preserve">5 Relative magnitudes of total CVT rotation </w:t>
      </w:r>
      <w:r w:rsidRPr="00945E5F">
        <w:rPr>
          <w:rFonts w:ascii="Symbol" w:hAnsi="Symbol"/>
          <w:i/>
          <w:iCs/>
        </w:rPr>
        <w:t></w:t>
      </w:r>
      <w:r>
        <w:t xml:space="preserve">, washer stack deformation </w:t>
      </w:r>
      <w:r w:rsidRPr="00945E5F">
        <w:rPr>
          <w:rFonts w:ascii="Symbol" w:hAnsi="Symbol"/>
          <w:i/>
          <w:iCs/>
        </w:rPr>
        <w:t></w:t>
      </w:r>
      <w:r w:rsidRPr="00945E5F">
        <w:rPr>
          <w:vertAlign w:val="subscript"/>
        </w:rPr>
        <w:t>w</w:t>
      </w:r>
      <w:r>
        <w:t xml:space="preserve"> and spool plate deformation </w:t>
      </w:r>
      <w:r w:rsidRPr="00945E5F">
        <w:rPr>
          <w:rFonts w:ascii="Symbol" w:hAnsi="Symbol"/>
          <w:i/>
          <w:iCs/>
        </w:rPr>
        <w:t></w:t>
      </w:r>
      <w:r w:rsidRPr="00945E5F">
        <w:rPr>
          <w:vertAlign w:val="subscript"/>
        </w:rPr>
        <w:t>p</w:t>
      </w:r>
      <w:r>
        <w:t xml:space="preserve"> (example shown for 2 units of 2U2D in X direction for 0.5g CERL motion).</w:t>
      </w:r>
      <w:r>
        <w:tab/>
      </w:r>
      <w:r>
        <w:fldChar w:fldCharType="begin"/>
      </w:r>
      <w:r>
        <w:instrText xml:space="preserve"> PAGEREF _Toc168347924 \h </w:instrText>
      </w:r>
      <w:r>
        <w:fldChar w:fldCharType="separate"/>
      </w:r>
      <w:r>
        <w:t>5-4</w:t>
      </w:r>
      <w:r>
        <w:fldChar w:fldCharType="end"/>
      </w:r>
    </w:p>
    <w:p w14:paraId="3672C76A" w14:textId="7DF262D6"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6 Various response quantities obtained from nonlinear dynamic analysis compared with corresponding measurements for 2 units of 2U2D in X direction for 0.5g CERL motion with 50% preload.</w:t>
      </w:r>
      <w:r>
        <w:tab/>
      </w:r>
      <w:r>
        <w:fldChar w:fldCharType="begin"/>
      </w:r>
      <w:r>
        <w:instrText xml:space="preserve"> PAGEREF _Toc168347925 \h </w:instrText>
      </w:r>
      <w:r>
        <w:fldChar w:fldCharType="separate"/>
      </w:r>
      <w:r>
        <w:t>5-6</w:t>
      </w:r>
      <w:r>
        <w:fldChar w:fldCharType="end"/>
      </w:r>
    </w:p>
    <w:p w14:paraId="6C58EED8" w14:textId="20F6C1B6" w:rsidR="00811FC9" w:rsidRDefault="00811FC9">
      <w:pPr>
        <w:pStyle w:val="TableofFigures"/>
        <w:rPr>
          <w:rFonts w:asciiTheme="minorHAnsi" w:eastAsiaTheme="minorEastAsia" w:hAnsiTheme="minorHAnsi" w:cstheme="minorBidi"/>
          <w:kern w:val="2"/>
          <w:sz w:val="24"/>
          <w:szCs w:val="24"/>
          <w14:ligatures w14:val="standardContextual"/>
        </w:rPr>
      </w:pPr>
      <w:r>
        <w:t>Figure 5</w:t>
      </w:r>
      <w:r>
        <w:noBreakHyphen/>
        <w:t>7 Various response quantities obtained from nonlinear dynamic analysis compared with corresponding measurements for 2 units of 2U2D in X direction for 0.5g CERL motion with25% preload.</w:t>
      </w:r>
      <w:r>
        <w:tab/>
      </w:r>
      <w:r>
        <w:fldChar w:fldCharType="begin"/>
      </w:r>
      <w:r>
        <w:instrText xml:space="preserve"> PAGEREF _Toc168347926 \h </w:instrText>
      </w:r>
      <w:r>
        <w:fldChar w:fldCharType="separate"/>
      </w:r>
      <w:r>
        <w:t>5-7</w:t>
      </w:r>
      <w:r>
        <w:fldChar w:fldCharType="end"/>
      </w:r>
    </w:p>
    <w:p w14:paraId="2ACFBD4C" w14:textId="7338170C" w:rsidR="00811FC9" w:rsidRDefault="00811FC9">
      <w:pPr>
        <w:pStyle w:val="TableofFigures"/>
        <w:rPr>
          <w:rFonts w:asciiTheme="minorHAnsi" w:eastAsiaTheme="minorEastAsia" w:hAnsiTheme="minorHAnsi" w:cstheme="minorBidi"/>
          <w:kern w:val="2"/>
          <w:sz w:val="24"/>
          <w:szCs w:val="24"/>
          <w14:ligatures w14:val="standardContextual"/>
        </w:rPr>
      </w:pPr>
      <w:r>
        <w:t>Figure 6</w:t>
      </w:r>
      <w:r>
        <w:noBreakHyphen/>
        <w:t>1 Concept of graphically obtaining equivalent stiffness and damping ratio.</w:t>
      </w:r>
      <w:r>
        <w:tab/>
      </w:r>
      <w:r>
        <w:fldChar w:fldCharType="begin"/>
      </w:r>
      <w:r>
        <w:instrText xml:space="preserve"> PAGEREF _Toc168347927 \h </w:instrText>
      </w:r>
      <w:r>
        <w:fldChar w:fldCharType="separate"/>
      </w:r>
      <w:r>
        <w:t>6-1</w:t>
      </w:r>
      <w:r>
        <w:fldChar w:fldCharType="end"/>
      </w:r>
    </w:p>
    <w:p w14:paraId="7E9DC494" w14:textId="5D1E19B3" w:rsidR="00811FC9" w:rsidRDefault="00811FC9">
      <w:pPr>
        <w:pStyle w:val="TableofFigures"/>
        <w:rPr>
          <w:rFonts w:asciiTheme="minorHAnsi" w:eastAsiaTheme="minorEastAsia" w:hAnsiTheme="minorHAnsi" w:cstheme="minorBidi"/>
          <w:kern w:val="2"/>
          <w:sz w:val="24"/>
          <w:szCs w:val="24"/>
          <w14:ligatures w14:val="standardContextual"/>
        </w:rPr>
      </w:pPr>
      <w:r>
        <w:t>Figure 6</w:t>
      </w:r>
      <w:r>
        <w:noBreakHyphen/>
        <w:t>2 Comparison of measurements with linear fit obtained using subspace system identification for 0.5g CERL excitation in the X direction for 2 units of 2U2D configuration.</w:t>
      </w:r>
      <w:r>
        <w:tab/>
      </w:r>
      <w:r>
        <w:fldChar w:fldCharType="begin"/>
      </w:r>
      <w:r>
        <w:instrText xml:space="preserve"> PAGEREF _Toc168347928 \h </w:instrText>
      </w:r>
      <w:r>
        <w:fldChar w:fldCharType="separate"/>
      </w:r>
      <w:r>
        <w:t>6-2</w:t>
      </w:r>
      <w:r>
        <w:fldChar w:fldCharType="end"/>
      </w:r>
    </w:p>
    <w:p w14:paraId="511451FB" w14:textId="77777777" w:rsidR="00811FC9" w:rsidRDefault="00683680" w:rsidP="007949E9">
      <w:pPr>
        <w:pStyle w:val="TableofFigures"/>
      </w:pPr>
      <w:r w:rsidRPr="007E0E8A">
        <w:fldChar w:fldCharType="end"/>
      </w:r>
      <w:r w:rsidRPr="007E0E8A">
        <w:fldChar w:fldCharType="begin"/>
      </w:r>
      <w:r w:rsidR="002651F9" w:rsidRPr="007E0E8A">
        <w:instrText xml:space="preserve"> TOC \c "Figure " </w:instrText>
      </w:r>
      <w:r w:rsidRPr="007E0E8A">
        <w:fldChar w:fldCharType="separate"/>
      </w:r>
    </w:p>
    <w:p w14:paraId="3E252260" w14:textId="14F82762" w:rsidR="00D60B15" w:rsidRDefault="00811FC9" w:rsidP="007949E9">
      <w:pPr>
        <w:pStyle w:val="BodyText"/>
        <w:tabs>
          <w:tab w:val="right" w:leader="dot" w:pos="9360"/>
        </w:tabs>
        <w:ind w:left="360" w:right="360" w:hanging="360"/>
      </w:pPr>
      <w:r>
        <w:rPr>
          <w:rFonts w:ascii="Helvetica" w:hAnsi="Helvetica"/>
          <w:b/>
          <w:bCs/>
          <w:noProof/>
        </w:rPr>
        <w:t>No table of figures entries found.</w:t>
      </w:r>
      <w:r w:rsidR="00683680" w:rsidRPr="007E0E8A">
        <w:rPr>
          <w:rFonts w:ascii="Helvetica" w:hAnsi="Helvetica"/>
        </w:rPr>
        <w:fldChar w:fldCharType="end"/>
      </w:r>
      <w:bookmarkEnd w:id="23"/>
      <w:bookmarkEnd w:id="24"/>
    </w:p>
    <w:p w14:paraId="31A4834F" w14:textId="77777777" w:rsidR="002651F9" w:rsidRDefault="002651F9">
      <w:pPr>
        <w:pStyle w:val="BodyText"/>
      </w:pPr>
    </w:p>
    <w:p w14:paraId="0F4E3DA7" w14:textId="77777777" w:rsidR="002651F9" w:rsidRDefault="002651F9">
      <w:pPr>
        <w:pStyle w:val="BodyText"/>
        <w:sectPr w:rsidR="002651F9" w:rsidSect="001C5748">
          <w:headerReference w:type="default" r:id="rId41"/>
          <w:type w:val="oddPage"/>
          <w:pgSz w:w="12240" w:h="15840"/>
          <w:pgMar w:top="1440" w:right="1440" w:bottom="1440" w:left="1440" w:header="720" w:footer="720" w:gutter="0"/>
          <w:pgNumType w:fmt="lowerRoman"/>
          <w:cols w:space="720"/>
        </w:sectPr>
      </w:pPr>
    </w:p>
    <w:p w14:paraId="479FDBE0" w14:textId="77777777" w:rsidR="002651F9" w:rsidRDefault="002651F9" w:rsidP="002651F9">
      <w:pPr>
        <w:pStyle w:val="SectionTitleOnly"/>
      </w:pPr>
      <w:r>
        <w:lastRenderedPageBreak/>
        <w:t>List of Tables</w:t>
      </w:r>
    </w:p>
    <w:p w14:paraId="2F4D1FC4" w14:textId="6111EC0C" w:rsidR="00811FC9" w:rsidRDefault="00A549DB">
      <w:pPr>
        <w:pStyle w:val="TableofFigures"/>
        <w:rPr>
          <w:rFonts w:asciiTheme="minorHAnsi" w:eastAsiaTheme="minorEastAsia" w:hAnsiTheme="minorHAnsi" w:cstheme="minorBidi"/>
          <w:kern w:val="2"/>
          <w:sz w:val="24"/>
          <w:szCs w:val="24"/>
          <w14:ligatures w14:val="standardContextual"/>
        </w:rPr>
      </w:pPr>
      <w:r>
        <w:fldChar w:fldCharType="begin"/>
      </w:r>
      <w:r>
        <w:instrText xml:space="preserve"> TOC \c "Table" </w:instrText>
      </w:r>
      <w:r>
        <w:fldChar w:fldCharType="separate"/>
      </w:r>
      <w:r w:rsidR="00811FC9">
        <w:t>Table 1</w:t>
      </w:r>
      <w:r w:rsidR="00811FC9">
        <w:noBreakHyphen/>
        <w:t>1 Washers used in this project [22]</w:t>
      </w:r>
      <w:r w:rsidR="00811FC9">
        <w:tab/>
      </w:r>
      <w:r w:rsidR="00811FC9">
        <w:fldChar w:fldCharType="begin"/>
      </w:r>
      <w:r w:rsidR="00811FC9">
        <w:instrText xml:space="preserve"> PAGEREF _Toc168347929 \h </w:instrText>
      </w:r>
      <w:r w:rsidR="00811FC9">
        <w:fldChar w:fldCharType="separate"/>
      </w:r>
      <w:r w:rsidR="00811FC9">
        <w:t>1-4</w:t>
      </w:r>
      <w:r w:rsidR="00811FC9">
        <w:fldChar w:fldCharType="end"/>
      </w:r>
    </w:p>
    <w:p w14:paraId="3CC869E9" w14:textId="355E5047" w:rsidR="00811FC9" w:rsidRDefault="00811FC9">
      <w:pPr>
        <w:pStyle w:val="TableofFigures"/>
        <w:rPr>
          <w:rFonts w:asciiTheme="minorHAnsi" w:eastAsiaTheme="minorEastAsia" w:hAnsiTheme="minorHAnsi" w:cstheme="minorBidi"/>
          <w:kern w:val="2"/>
          <w:sz w:val="24"/>
          <w:szCs w:val="24"/>
          <w14:ligatures w14:val="standardContextual"/>
        </w:rPr>
      </w:pPr>
      <w:r>
        <w:t>Table 1</w:t>
      </w:r>
      <w:r>
        <w:noBreakHyphen/>
        <w:t xml:space="preserve">2 Nomenclature used for Belleville </w:t>
      </w:r>
      <w:del w:id="27" w:author="Nelson,Mark D (BPA) - TELD-TPP-3" w:date="2024-06-19T22:59:00Z" w16du:dateUtc="2024-06-20T05:59:00Z">
        <w:r w:rsidDel="00C66020">
          <w:delText>washer</w:delText>
        </w:r>
      </w:del>
      <w:ins w:id="28" w:author="Nelson,Mark D (BPA) - TELD-TPP-3" w:date="2024-06-19T22:59:00Z" w16du:dateUtc="2024-06-20T05:59:00Z">
        <w:r w:rsidR="00C66020">
          <w:t>Washer</w:t>
        </w:r>
      </w:ins>
      <w:r>
        <w:t xml:space="preserve"> units and stacks</w:t>
      </w:r>
      <w:r>
        <w:tab/>
      </w:r>
      <w:r>
        <w:fldChar w:fldCharType="begin"/>
      </w:r>
      <w:r>
        <w:instrText xml:space="preserve"> PAGEREF _Toc168347930 \h </w:instrText>
      </w:r>
      <w:r>
        <w:fldChar w:fldCharType="separate"/>
      </w:r>
      <w:r>
        <w:t>1-4</w:t>
      </w:r>
      <w:r>
        <w:fldChar w:fldCharType="end"/>
      </w:r>
    </w:p>
    <w:p w14:paraId="6F93E2F6" w14:textId="63800E25"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1 Summary of measured response quantities and corresponding instruments</w:t>
      </w:r>
      <w:r>
        <w:tab/>
      </w:r>
      <w:r>
        <w:fldChar w:fldCharType="begin"/>
      </w:r>
      <w:r>
        <w:instrText xml:space="preserve"> PAGEREF _Toc168347931 \h </w:instrText>
      </w:r>
      <w:r>
        <w:fldChar w:fldCharType="separate"/>
      </w:r>
      <w:r>
        <w:t>4-2</w:t>
      </w:r>
      <w:r>
        <w:fldChar w:fldCharType="end"/>
      </w:r>
    </w:p>
    <w:p w14:paraId="1776F6F9" w14:textId="38659FBF"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2 Response quantities derived indirectly from measurements</w:t>
      </w:r>
      <w:r>
        <w:tab/>
      </w:r>
      <w:r>
        <w:fldChar w:fldCharType="begin"/>
      </w:r>
      <w:r>
        <w:instrText xml:space="preserve"> PAGEREF _Toc168347932 \h </w:instrText>
      </w:r>
      <w:r>
        <w:fldChar w:fldCharType="separate"/>
      </w:r>
      <w:r>
        <w:t>4-3</w:t>
      </w:r>
      <w:r>
        <w:fldChar w:fldCharType="end"/>
      </w:r>
    </w:p>
    <w:p w14:paraId="49ED6ED2" w14:textId="3E36D001"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3 Summary of CVT inertia properties</w:t>
      </w:r>
      <w:r>
        <w:tab/>
      </w:r>
      <w:r>
        <w:fldChar w:fldCharType="begin"/>
      </w:r>
      <w:r>
        <w:instrText xml:space="preserve"> PAGEREF _Toc168347933 \h </w:instrText>
      </w:r>
      <w:r>
        <w:fldChar w:fldCharType="separate"/>
      </w:r>
      <w:r>
        <w:t>4-4</w:t>
      </w:r>
      <w:r>
        <w:fldChar w:fldCharType="end"/>
      </w:r>
    </w:p>
    <w:p w14:paraId="34C14941" w14:textId="4AF89A9E"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4 Summary of configurations tested</w:t>
      </w:r>
      <w:r>
        <w:tab/>
      </w:r>
      <w:r>
        <w:fldChar w:fldCharType="begin"/>
      </w:r>
      <w:r>
        <w:instrText xml:space="preserve"> PAGEREF _Toc168347934 \h </w:instrText>
      </w:r>
      <w:r>
        <w:fldChar w:fldCharType="separate"/>
      </w:r>
      <w:r>
        <w:t>4-5</w:t>
      </w:r>
      <w:r>
        <w:fldChar w:fldCharType="end"/>
      </w:r>
    </w:p>
    <w:p w14:paraId="762409B8" w14:textId="0B226E56" w:rsidR="00811FC9" w:rsidRDefault="00811FC9">
      <w:pPr>
        <w:pStyle w:val="TableofFigures"/>
        <w:rPr>
          <w:rFonts w:asciiTheme="minorHAnsi" w:eastAsiaTheme="minorEastAsia" w:hAnsiTheme="minorHAnsi" w:cstheme="minorBidi"/>
          <w:kern w:val="2"/>
          <w:sz w:val="24"/>
          <w:szCs w:val="24"/>
          <w14:ligatures w14:val="standardContextual"/>
        </w:rPr>
      </w:pPr>
      <w:r>
        <w:t>Table 4</w:t>
      </w:r>
      <w:r>
        <w:noBreakHyphen/>
        <w:t>5 Summary of CVT inertia properties</w:t>
      </w:r>
      <w:r>
        <w:tab/>
      </w:r>
      <w:r>
        <w:fldChar w:fldCharType="begin"/>
      </w:r>
      <w:r>
        <w:instrText xml:space="preserve"> PAGEREF _Toc168347935 \h </w:instrText>
      </w:r>
      <w:r>
        <w:fldChar w:fldCharType="separate"/>
      </w:r>
      <w:r>
        <w:t>4-6</w:t>
      </w:r>
      <w:r>
        <w:fldChar w:fldCharType="end"/>
      </w:r>
    </w:p>
    <w:p w14:paraId="5F95C024" w14:textId="2CF40A1B" w:rsidR="00811FC9" w:rsidRDefault="00811FC9">
      <w:pPr>
        <w:pStyle w:val="TableofFigures"/>
        <w:rPr>
          <w:rFonts w:asciiTheme="minorHAnsi" w:eastAsiaTheme="minorEastAsia" w:hAnsiTheme="minorHAnsi" w:cstheme="minorBidi"/>
          <w:kern w:val="2"/>
          <w:sz w:val="24"/>
          <w:szCs w:val="24"/>
          <w14:ligatures w14:val="standardContextual"/>
        </w:rPr>
      </w:pPr>
      <w:r>
        <w:t>Table 6</w:t>
      </w:r>
      <w:r>
        <w:noBreakHyphen/>
        <w:t>1 Summary of findings from experimental measurements and equivalent linear modeling for 0.5g CERL excitation. Damping ratios in parentheses denote those obtained by the procedure in XXX.</w:t>
      </w:r>
      <w:r>
        <w:tab/>
      </w:r>
      <w:r>
        <w:fldChar w:fldCharType="begin"/>
      </w:r>
      <w:r>
        <w:instrText xml:space="preserve"> PAGEREF _Toc168347936 \h </w:instrText>
      </w:r>
      <w:r>
        <w:fldChar w:fldCharType="separate"/>
      </w:r>
      <w:r>
        <w:t>6-3</w:t>
      </w:r>
      <w:r>
        <w:fldChar w:fldCharType="end"/>
      </w:r>
    </w:p>
    <w:p w14:paraId="33CBF6A6" w14:textId="77777777" w:rsidR="00811FC9" w:rsidRDefault="00A549DB" w:rsidP="007949E9">
      <w:pPr>
        <w:pStyle w:val="TableofFigures"/>
      </w:pPr>
      <w:r>
        <w:fldChar w:fldCharType="end"/>
      </w:r>
      <w:r w:rsidR="00683680" w:rsidRPr="007E0E8A">
        <w:fldChar w:fldCharType="begin"/>
      </w:r>
      <w:r w:rsidR="002651F9" w:rsidRPr="007E0E8A">
        <w:instrText xml:space="preserve"> TOC \c "Table " </w:instrText>
      </w:r>
      <w:r w:rsidR="00683680" w:rsidRPr="007E0E8A">
        <w:fldChar w:fldCharType="separate"/>
      </w:r>
    </w:p>
    <w:p w14:paraId="5A6F081C" w14:textId="5A927BB5" w:rsidR="00D60B15" w:rsidRDefault="00811FC9">
      <w:pPr>
        <w:pStyle w:val="BodyText"/>
      </w:pPr>
      <w:r>
        <w:rPr>
          <w:rFonts w:ascii="Helvetica" w:hAnsi="Helvetica"/>
          <w:b/>
          <w:bCs/>
          <w:noProof/>
        </w:rPr>
        <w:t>No table of figures entries found.</w:t>
      </w:r>
      <w:r w:rsidR="00683680" w:rsidRPr="007E0E8A">
        <w:rPr>
          <w:rFonts w:ascii="Helvetica" w:hAnsi="Helvetica"/>
        </w:rPr>
        <w:fldChar w:fldCharType="end"/>
      </w:r>
    </w:p>
    <w:p w14:paraId="70971055" w14:textId="77777777" w:rsidR="002651F9" w:rsidRPr="005B5DD0" w:rsidRDefault="002651F9">
      <w:pPr>
        <w:pStyle w:val="BodyText"/>
      </w:pPr>
    </w:p>
    <w:p w14:paraId="6E5A77E0" w14:textId="77777777" w:rsidR="00DF601F" w:rsidRPr="005B5DD0" w:rsidRDefault="00DF601F" w:rsidP="008D29A7">
      <w:pPr>
        <w:pStyle w:val="Heading3"/>
        <w:sectPr w:rsidR="00DF601F" w:rsidRPr="005B5DD0" w:rsidSect="001C5748">
          <w:headerReference w:type="default" r:id="rId42"/>
          <w:type w:val="oddPage"/>
          <w:pgSz w:w="12240" w:h="15840"/>
          <w:pgMar w:top="1440" w:right="1440" w:bottom="1440" w:left="1440" w:header="720" w:footer="720" w:gutter="0"/>
          <w:pgNumType w:fmt="lowerRoman"/>
          <w:cols w:space="720"/>
        </w:sectPr>
      </w:pPr>
    </w:p>
    <w:p w14:paraId="1FB5B4E7" w14:textId="0A5936CE" w:rsidR="00761B59" w:rsidRPr="005B5DD0" w:rsidRDefault="00761B59" w:rsidP="005E18CD">
      <w:pPr>
        <w:pStyle w:val="Heading1"/>
      </w:pPr>
      <w:r w:rsidRPr="005B5DD0">
        <w:lastRenderedPageBreak/>
        <w:br/>
      </w:r>
      <w:bookmarkStart w:id="29" w:name="_Toc168346897"/>
      <w:r w:rsidR="00DF73EE">
        <w:t>Introduction</w:t>
      </w:r>
      <w:bookmarkEnd w:id="29"/>
    </w:p>
    <w:p w14:paraId="18E9C462" w14:textId="1F71A3F2" w:rsidR="00DF601F" w:rsidRDefault="00B1780C" w:rsidP="00761B59">
      <w:pPr>
        <w:pStyle w:val="Heading2"/>
      </w:pPr>
      <w:bookmarkStart w:id="30" w:name="_Toc168346898"/>
      <w:r>
        <w:t>Background and objectives</w:t>
      </w:r>
      <w:bookmarkEnd w:id="30"/>
    </w:p>
    <w:p w14:paraId="319E70D3" w14:textId="672D5B85" w:rsidR="00B1780C" w:rsidRDefault="00596521" w:rsidP="00B1780C">
      <w:pPr>
        <w:pStyle w:val="BodyText"/>
      </w:pPr>
      <w:r w:rsidRPr="005D57B4">
        <w:t>Base</w:t>
      </w:r>
      <w:r>
        <w:t xml:space="preserve"> isolation and supplemental damping systems are now widely used as seismic protective systems in structures. They represent a design philosophy that seeks to reduce seismic demand on functional structural components, and to minimize if not eliminate damage and permanent deformation even under large earthquakes. This </w:t>
      </w:r>
      <w:proofErr w:type="gramStart"/>
      <w:r>
        <w:t>is in contrast to</w:t>
      </w:r>
      <w:proofErr w:type="gramEnd"/>
      <w:r>
        <w:t xml:space="preserve"> the conventional seismic design philosophy, wherein structural components are designed to be ductile, and undergo permanent deformation without failure. For critical structures and equipment, such as in electrical substations, the approach of reducing seismic demand and permanent deformations is more attractive to ensure continued functioning of such structures and equipment post-earthquake. </w:t>
      </w:r>
      <w:r w:rsidR="003C0080">
        <w:t xml:space="preserve">The concept of frequency modification for substation equipment was recommended as early as 1973 in a report prepared for Bonneville Power Administration (BPA) </w:t>
      </w:r>
      <w:r w:rsidR="003C0080">
        <w:fldChar w:fldCharType="begin"/>
      </w:r>
      <w:r w:rsidR="003C0080">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rsidR="003C0080">
        <w:fldChar w:fldCharType="separate"/>
      </w:r>
      <w:r w:rsidR="003C0080">
        <w:rPr>
          <w:noProof/>
        </w:rPr>
        <w:t>[1]</w:t>
      </w:r>
      <w:r w:rsidR="003C0080">
        <w:fldChar w:fldCharType="end"/>
      </w:r>
      <w:r w:rsidR="003C0080">
        <w:t>. B</w:t>
      </w:r>
      <w:r>
        <w:t>ase isolation and supplemental damping systems are being increasingly deployed in substations for seismic protection</w:t>
      </w:r>
      <w:r w:rsidR="003C0080">
        <w:t xml:space="preserve"> </w: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 </w:instrText>
      </w:r>
      <w:r w:rsidR="003C0080">
        <w:fldChar w:fldCharType="begin">
          <w:fldData xml:space="preserve">PEVuZE5vdGU+PENpdGU+PEF1dGhvcj5Db2NocmFuPC9BdXRob3I+PFllYXI+MjAxNTwvWWVhcj48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</w:fldData>
        </w:fldChar>
      </w:r>
      <w:r w:rsidR="003C0080">
        <w:instrText xml:space="preserve"> ADDIN EN.CITE.DATA </w:instrText>
      </w:r>
      <w:r w:rsidR="003C0080">
        <w:fldChar w:fldCharType="end"/>
      </w:r>
      <w:r w:rsidR="003C0080">
        <w:fldChar w:fldCharType="separate"/>
      </w:r>
      <w:r w:rsidR="003C0080">
        <w:rPr>
          <w:noProof/>
        </w:rPr>
        <w:t>[2-5]</w:t>
      </w:r>
      <w:r w:rsidR="003C0080">
        <w:fldChar w:fldCharType="end"/>
      </w:r>
      <w:r>
        <w:t>.</w:t>
      </w:r>
    </w:p>
    <w:p w14:paraId="34AC6720" w14:textId="36DAF11E" w:rsidR="00FD661C" w:rsidRDefault="00FD661C" w:rsidP="00B1780C">
      <w:pPr>
        <w:pStyle w:val="BodyText"/>
      </w:pPr>
      <w:r>
        <w:t xml:space="preserve">One approach to modifying </w:t>
      </w:r>
      <w:r w:rsidR="00FD36A5">
        <w:t>frequency</w:t>
      </w:r>
      <w:r>
        <w:t xml:space="preserve"> and </w:t>
      </w:r>
      <w:r w:rsidR="00FD36A5">
        <w:t xml:space="preserve">adding </w:t>
      </w:r>
      <w:r>
        <w:t xml:space="preserve">damping is using stacks of Belleville </w:t>
      </w:r>
      <w:del w:id="31" w:author="Nelson,Mark D (BPA) - TELD-TPP-3" w:date="2024-06-19T22:59:00Z" w16du:dateUtc="2024-06-20T05:59:00Z">
        <w:r w:rsidDel="00C66020">
          <w:delText>washer</w:delText>
        </w:r>
      </w:del>
      <w:ins w:id="32" w:author="Nelson,Mark D (BPA) - TELD-TPP-3" w:date="2024-06-19T22:59:00Z" w16du:dateUtc="2024-06-20T05:59:00Z">
        <w:r w:rsidR="00C66020">
          <w:t>Washer</w:t>
        </w:r>
      </w:ins>
      <w:r>
        <w:t xml:space="preserve">s. </w:t>
      </w:r>
      <w:r w:rsidR="00914570">
        <w:t xml:space="preserve">Belleville </w:t>
      </w:r>
      <w:del w:id="33" w:author="Nelson,Mark D (BPA) - TELD-TPP-3" w:date="2024-06-19T22:59:00Z" w16du:dateUtc="2024-06-20T05:59:00Z">
        <w:r w:rsidR="00914570" w:rsidDel="00C66020">
          <w:delText>washer</w:delText>
        </w:r>
      </w:del>
      <w:ins w:id="34" w:author="Nelson,Mark D (BPA) - TELD-TPP-3" w:date="2024-06-19T22:59:00Z" w16du:dateUtc="2024-06-20T05:59:00Z">
        <w:r w:rsidR="00C66020">
          <w:t>Washer</w:t>
        </w:r>
      </w:ins>
      <w:r w:rsidR="00703C25">
        <w:t>s</w:t>
      </w:r>
      <w:r w:rsidR="0042762A">
        <w:t>,</w:t>
      </w:r>
      <w:r w:rsidR="00703C25">
        <w:t xml:space="preserve"> named after </w:t>
      </w:r>
      <w:r w:rsidR="001C1487">
        <w:t>Julian Belleville,</w:t>
      </w:r>
      <w:r w:rsidR="00703C25">
        <w:t xml:space="preserve"> who patented them in 1867</w:t>
      </w:r>
      <w:r w:rsidR="00914570">
        <w:t xml:space="preserve">, </w:t>
      </w:r>
      <w:r w:rsidR="00703C25">
        <w:t>are circular washers given a taper to form a conical shape</w:t>
      </w:r>
      <w:r w:rsidR="001C1487">
        <w:t xml:space="preserve"> (</w:t>
      </w:r>
      <w:r w:rsidR="001C1487">
        <w:fldChar w:fldCharType="begin"/>
      </w:r>
      <w:r w:rsidR="001C1487">
        <w:instrText xml:space="preserve"> REF _Ref164076220 \h </w:instrText>
      </w:r>
      <w:r w:rsidR="001C1487">
        <w:fldChar w:fldCharType="separate"/>
      </w:r>
      <w:r w:rsidR="00334AA1" w:rsidRPr="005B5DD0">
        <w:t xml:space="preserve">Figure </w:t>
      </w:r>
      <w:r w:rsidR="00334AA1">
        <w:rPr>
          <w:noProof/>
        </w:rPr>
        <w:t>1</w:t>
      </w:r>
      <w:r w:rsidR="00334AA1" w:rsidRPr="005B5DD0">
        <w:noBreakHyphen/>
      </w:r>
      <w:r w:rsidR="00334AA1">
        <w:rPr>
          <w:noProof/>
        </w:rPr>
        <w:t>1</w:t>
      </w:r>
      <w:r w:rsidR="001C1487">
        <w:fldChar w:fldCharType="end"/>
      </w:r>
      <w:r w:rsidR="000862B8">
        <w:t>a</w:t>
      </w:r>
      <w:r w:rsidR="001C1487">
        <w:t>)</w:t>
      </w:r>
      <w:r w:rsidR="0042762A">
        <w:t xml:space="preserve">. They are also known as a disc springs or conical spring washers, although the term “disc springs” may be more appropriate </w:t>
      </w:r>
      <w:r w:rsidR="00FE0CF7">
        <w:fldChar w:fldCharType="begin"/>
      </w:r>
      <w:r w:rsidR="00FE0CF7">
        <w:instrText xml:space="preserve"> ADDIN EN.CITE &lt;EndNote&gt;&lt;Cite&gt;&lt;Author&gt;Blunt&lt;/Author&gt;&lt;Year&gt;2021&lt;/Year&gt;&lt;RecNum&gt;12&lt;/RecNum&gt;&lt;DisplayText&gt;[6]&lt;/DisplayText&gt;&lt;record&gt;&lt;rec-number&gt;12&lt;/rec-number&gt;&lt;foreign-keys&gt;&lt;key app="EN" db-id="e2zwdx9fkvp0pue5sa1p5tdwv0edavvpdpft" timestamp="1713197537"&gt;12&lt;/key&gt;&lt;/foreign-keys&gt;&lt;ref-type name="Electronic Article"&gt;43&lt;/ref-type&gt;&lt;contributors&gt;&lt;authors&gt;&lt;author&gt;Nicholas Blunt&lt;/author&gt;&lt;/authors&gt;&lt;/contributors&gt;&lt;titles&gt;&lt;title&gt;The Difference Between Disc Springs and Belleville Washers&lt;/title&gt;&lt;tertiary-title&gt;www.spirol.com&lt;/tertiary-title&gt;&lt;/titles&gt;&lt;dates&gt;&lt;year&gt;2021&lt;/year&gt;&lt;/dates&gt;&lt;publisher&gt;SPIROL International Corporation&lt;/publisher&gt;&lt;urls&gt;&lt;/urls&gt;&lt;/record&gt;&lt;/Cite&gt;&lt;/EndNote&gt;</w:instrText>
      </w:r>
      <w:r w:rsidR="00FE0CF7">
        <w:fldChar w:fldCharType="separate"/>
      </w:r>
      <w:r w:rsidR="00FE0CF7">
        <w:rPr>
          <w:noProof/>
        </w:rPr>
        <w:t>[6]</w:t>
      </w:r>
      <w:r w:rsidR="00FE0CF7">
        <w:fldChar w:fldCharType="end"/>
      </w:r>
      <w:r w:rsidR="00FE0CF7">
        <w:t xml:space="preserve"> </w:t>
      </w:r>
      <w:r w:rsidR="0042762A">
        <w:t xml:space="preserve">for the type of dynamic application considered </w:t>
      </w:r>
      <w:r w:rsidR="00FE0CF7">
        <w:t>in this</w:t>
      </w:r>
      <w:r w:rsidR="0042762A">
        <w:t xml:space="preserve"> report.</w:t>
      </w:r>
      <w:r w:rsidR="001C1487">
        <w:t xml:space="preserve"> When a compressive load is applied along the axis, the washer flattens by way of elastic deformation, resulting in spring action </w:t>
      </w:r>
      <w:r w:rsidR="000862B8">
        <w:fldChar w:fldCharType="begin"/>
      </w:r>
      <w:r w:rsidR="00854039">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0862B8">
        <w:fldChar w:fldCharType="separate"/>
      </w:r>
      <w:r w:rsidR="00854039">
        <w:rPr>
          <w:noProof/>
        </w:rPr>
        <w:t>[7]</w:t>
      </w:r>
      <w:r w:rsidR="000862B8">
        <w:fldChar w:fldCharType="end"/>
      </w:r>
      <w:r w:rsidR="000862B8">
        <w:t xml:space="preserve">. </w:t>
      </w:r>
      <w:r w:rsidR="000158AA">
        <w:t xml:space="preserve">When washers are nested such that the bottom surface of one is placed on the top surface of the next, frictional rubbing between these surfaces results in hysteretic behavior (see Chapter </w:t>
      </w:r>
      <w:r w:rsidR="000158AA">
        <w:fldChar w:fldCharType="begin"/>
      </w:r>
      <w:r w:rsidR="000158AA">
        <w:instrText xml:space="preserve"> REF _Ref164099813 \r \h </w:instrText>
      </w:r>
      <w:r w:rsidR="000158AA">
        <w:fldChar w:fldCharType="separate"/>
      </w:r>
      <w:r w:rsidR="00334AA1">
        <w:t>3</w:t>
      </w:r>
      <w:r w:rsidR="000158AA">
        <w:fldChar w:fldCharType="end"/>
      </w:r>
      <w:r w:rsidR="000158AA">
        <w:t xml:space="preserve">), and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81540" w14:paraId="73B11B27" w14:textId="77777777" w:rsidTr="001C1487">
        <w:tc>
          <w:tcPr>
            <w:tcW w:w="4675" w:type="dxa"/>
            <w:vAlign w:val="bottom"/>
          </w:tcPr>
          <w:p w14:paraId="5DA4BE73" w14:textId="5408CCC4" w:rsidR="001C1487" w:rsidRDefault="00A76414" w:rsidP="001C1487">
            <w:pPr>
              <w:pStyle w:val="BodyText"/>
              <w:spacing w:after="0"/>
            </w:pPr>
            <w:r w:rsidRPr="00A76414">
              <w:rPr>
                <w:noProof/>
              </w:rPr>
              <w:drawing>
                <wp:inline distT="0" distB="0" distL="0" distR="0" wp14:anchorId="70A46227" wp14:editId="23744D97">
                  <wp:extent cx="2704816" cy="1966771"/>
                  <wp:effectExtent l="0" t="0" r="635" b="0"/>
                  <wp:docPr id="108891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5893" cy="1974826"/>
                          </a:xfrm>
                          <a:prstGeom prst="rect">
                            <a:avLst/>
                          </a:prstGeom>
                          <a:noFill/>
                          <a:ln>
                            <a:noFill/>
                          </a:ln>
                        </pic:spPr>
                      </pic:pic>
                    </a:graphicData>
                  </a:graphic>
                </wp:inline>
              </w:drawing>
            </w:r>
          </w:p>
          <w:p w14:paraId="0C80BAF5" w14:textId="15B60DE3" w:rsidR="001C1487" w:rsidRPr="00A76414" w:rsidRDefault="001C1487" w:rsidP="001C1487">
            <w:pPr>
              <w:pStyle w:val="BodyText"/>
              <w:spacing w:after="0"/>
            </w:pPr>
            <w:r>
              <w:t xml:space="preserve">(a) Shape and dimension specifications </w:t>
            </w:r>
            <w:r w:rsidR="00A76414">
              <w:t xml:space="preserve">(source: </w:t>
            </w:r>
            <w:r w:rsidR="00A76414">
              <w:fldChar w:fldCharType="begin"/>
            </w:r>
            <w:r w:rsidR="00A76414">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w:t>
            </w:r>
            <w:r w:rsidR="00A76414">
              <w:fldChar w:fldCharType="end"/>
            </w:r>
            <w:r w:rsidR="00A76414">
              <w:t>)</w:t>
            </w:r>
          </w:p>
        </w:tc>
        <w:tc>
          <w:tcPr>
            <w:tcW w:w="4675" w:type="dxa"/>
            <w:vAlign w:val="bottom"/>
          </w:tcPr>
          <w:p w14:paraId="7FE79937" w14:textId="77777777" w:rsidR="00281540" w:rsidRDefault="001C1487" w:rsidP="001C1487">
            <w:pPr>
              <w:pStyle w:val="BodyText"/>
              <w:spacing w:after="0"/>
            </w:pPr>
            <w:r>
              <w:rPr>
                <w:noProof/>
              </w:rPr>
              <w:drawing>
                <wp:inline distT="0" distB="0" distL="0" distR="0" wp14:anchorId="192144B7" wp14:editId="36F1A560">
                  <wp:extent cx="2009604" cy="2390376"/>
                  <wp:effectExtent l="0" t="0" r="0" b="0"/>
                  <wp:docPr id="937735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rot="16200000">
                            <a:off x="0" y="0"/>
                            <a:ext cx="2039685" cy="2426157"/>
                          </a:xfrm>
                          <a:prstGeom prst="rect">
                            <a:avLst/>
                          </a:prstGeom>
                          <a:noFill/>
                          <a:ln>
                            <a:noFill/>
                          </a:ln>
                          <a:extLst>
                            <a:ext uri="{53640926-AAD7-44D8-BBD7-CCE9431645EC}">
                              <a14:shadowObscured xmlns:a14="http://schemas.microsoft.com/office/drawing/2010/main"/>
                            </a:ext>
                          </a:extLst>
                        </pic:spPr>
                      </pic:pic>
                    </a:graphicData>
                  </a:graphic>
                </wp:inline>
              </w:drawing>
            </w:r>
          </w:p>
          <w:p w14:paraId="41910672" w14:textId="0E53E060" w:rsidR="001C1487" w:rsidRDefault="001C1487" w:rsidP="001C1487">
            <w:pPr>
              <w:pStyle w:val="BodyText"/>
              <w:spacing w:after="0"/>
            </w:pPr>
            <w:r>
              <w:t xml:space="preserve">(b) Example of a stack </w:t>
            </w:r>
            <w:r w:rsidR="00FE0CF7">
              <w:t>with</w:t>
            </w:r>
            <w:r>
              <w:t xml:space="preserve"> series-parallel arrangement</w:t>
            </w:r>
          </w:p>
        </w:tc>
      </w:tr>
    </w:tbl>
    <w:p w14:paraId="73AC9B52" w14:textId="5CF348D2" w:rsidR="00703C25" w:rsidRDefault="001C1487" w:rsidP="001C1487">
      <w:pPr>
        <w:pStyle w:val="Caption"/>
      </w:pPr>
      <w:bookmarkStart w:id="35" w:name="_Ref164076220"/>
      <w:bookmarkStart w:id="36" w:name="_Toc168347900"/>
      <w:r w:rsidRPr="005B5DD0">
        <w:t xml:space="preserve">Figure </w:t>
      </w:r>
      <w:r>
        <w:rPr>
          <w:noProof/>
        </w:rPr>
        <w:fldChar w:fldCharType="begin"/>
      </w:r>
      <w:r>
        <w:rPr>
          <w:noProof/>
        </w:rPr>
        <w:instrText xml:space="preserve"> STYLEREF 1 \s </w:instrText>
      </w:r>
      <w:r>
        <w:rPr>
          <w:noProof/>
        </w:rPr>
        <w:fldChar w:fldCharType="separate"/>
      </w:r>
      <w:r w:rsidR="00334AA1">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w:t>
      </w:r>
      <w:r>
        <w:rPr>
          <w:noProof/>
        </w:rPr>
        <w:fldChar w:fldCharType="end"/>
      </w:r>
      <w:bookmarkEnd w:id="35"/>
      <w:r>
        <w:br/>
        <w:t xml:space="preserve">Belleville </w:t>
      </w:r>
      <w:del w:id="37" w:author="Nelson,Mark D (BPA) - TELD-TPP-3" w:date="2024-06-19T23:00:00Z" w16du:dateUtc="2024-06-20T06:00:00Z">
        <w:r w:rsidDel="00C66020">
          <w:delText>washer</w:delText>
        </w:r>
      </w:del>
      <w:ins w:id="38" w:author="Nelson,Mark D (BPA) - TELD-TPP-3" w:date="2024-06-19T23:00:00Z" w16du:dateUtc="2024-06-20T06:00:00Z">
        <w:r w:rsidR="00C66020">
          <w:t>Washer</w:t>
        </w:r>
      </w:ins>
      <w:r>
        <w:t xml:space="preserve"> shape, dimensions and stack consisting of series-parallel </w:t>
      </w:r>
      <w:proofErr w:type="gramStart"/>
      <w:r>
        <w:t>arrangement</w:t>
      </w:r>
      <w:bookmarkEnd w:id="36"/>
      <w:proofErr w:type="gramEnd"/>
    </w:p>
    <w:p w14:paraId="65E630D1" w14:textId="34FFAC0B" w:rsidR="0053769E" w:rsidRDefault="00B50ABB" w:rsidP="00063846">
      <w:pPr>
        <w:pStyle w:val="BodyText"/>
      </w:pPr>
      <w:r>
        <w:lastRenderedPageBreak/>
        <w:t xml:space="preserve">hence energy dissipation. The washers can also be stacked in different ways as illustrated </w:t>
      </w:r>
      <w:r w:rsidR="00063846">
        <w:t xml:space="preserve">in </w:t>
      </w:r>
      <w:r w:rsidR="00063846">
        <w:fldChar w:fldCharType="begin"/>
      </w:r>
      <w:r w:rsidR="00063846">
        <w:instrText xml:space="preserve"> REF _Ref164076220 \h </w:instrText>
      </w:r>
      <w:r w:rsidR="00063846">
        <w:fldChar w:fldCharType="separate"/>
      </w:r>
      <w:r w:rsidR="00334AA1" w:rsidRPr="005B5DD0">
        <w:t xml:space="preserve">Figure </w:t>
      </w:r>
      <w:r w:rsidR="00334AA1">
        <w:rPr>
          <w:noProof/>
        </w:rPr>
        <w:t>1</w:t>
      </w:r>
      <w:r w:rsidR="00334AA1" w:rsidRPr="005B5DD0">
        <w:noBreakHyphen/>
      </w:r>
      <w:r w:rsidR="00334AA1">
        <w:rPr>
          <w:noProof/>
        </w:rPr>
        <w:t>1</w:t>
      </w:r>
      <w:r w:rsidR="00063846">
        <w:fldChar w:fldCharType="end"/>
      </w:r>
      <w:r w:rsidR="00063846">
        <w:t xml:space="preserve"> and </w:t>
      </w:r>
      <w:r w:rsidR="00063846">
        <w:fldChar w:fldCharType="begin"/>
      </w:r>
      <w:r w:rsidR="00063846">
        <w:instrText xml:space="preserve"> REF _Ref164081766 \h </w:instrText>
      </w:r>
      <w:r w:rsidR="00063846">
        <w:fldChar w:fldCharType="separate"/>
      </w:r>
      <w:r w:rsidR="00334AA1">
        <w:t xml:space="preserve">Table </w:t>
      </w:r>
      <w:r w:rsidR="00334AA1">
        <w:rPr>
          <w:noProof/>
        </w:rPr>
        <w:t>1</w:t>
      </w:r>
      <w:r w:rsidR="00334AA1">
        <w:noBreakHyphen/>
      </w:r>
      <w:r w:rsidR="00334AA1">
        <w:rPr>
          <w:noProof/>
        </w:rPr>
        <w:t>2</w:t>
      </w:r>
      <w:r w:rsidR="00063846">
        <w:fldChar w:fldCharType="end"/>
      </w:r>
      <w:r w:rsidR="00063846">
        <w:t xml:space="preserve">. </w:t>
      </w:r>
      <w:proofErr w:type="gramStart"/>
      <w:r w:rsidR="00063846">
        <w:t>Thus</w:t>
      </w:r>
      <w:proofErr w:type="gramEnd"/>
      <w:r w:rsidR="00063846">
        <w:t xml:space="preserve"> the stiffness and dissipation of a stack of Belleville </w:t>
      </w:r>
      <w:del w:id="39" w:author="Nelson,Mark D (BPA) - TELD-TPP-3" w:date="2024-06-19T23:00:00Z" w16du:dateUtc="2024-06-20T06:00:00Z">
        <w:r w:rsidR="00063846" w:rsidDel="00C66020">
          <w:delText>washer</w:delText>
        </w:r>
      </w:del>
      <w:ins w:id="40" w:author="Nelson,Mark D (BPA) - TELD-TPP-3" w:date="2024-06-19T23:00:00Z" w16du:dateUtc="2024-06-20T06:00:00Z">
        <w:r w:rsidR="00C66020">
          <w:t>Washer</w:t>
        </w:r>
      </w:ins>
      <w:r w:rsidR="00063846">
        <w:t xml:space="preserve">s can be tuned. Testing discussed further in Chapter </w:t>
      </w:r>
      <w:r w:rsidR="00063846">
        <w:fldChar w:fldCharType="begin"/>
      </w:r>
      <w:r w:rsidR="00063846">
        <w:instrText xml:space="preserve"> REF _Ref164099813 \r \h </w:instrText>
      </w:r>
      <w:r w:rsidR="00063846">
        <w:fldChar w:fldCharType="separate"/>
      </w:r>
      <w:r w:rsidR="00334AA1">
        <w:t>3</w:t>
      </w:r>
      <w:r w:rsidR="00063846">
        <w:fldChar w:fldCharType="end"/>
      </w:r>
      <w:r w:rsidR="00063846">
        <w:t xml:space="preserve"> has shown that the force-displacement hysteresis of washer stacks is stable and repeatable. These stacks therefore lend themselves to </w:t>
      </w:r>
      <w:proofErr w:type="gramStart"/>
      <w:r w:rsidR="00063846">
        <w:t>modeling, and</w:t>
      </w:r>
      <w:proofErr w:type="gramEnd"/>
      <w:r w:rsidR="00063846">
        <w:t xml:space="preserve"> </w:t>
      </w:r>
      <w:proofErr w:type="gramStart"/>
      <w:r w:rsidR="00063846">
        <w:t>use</w:t>
      </w:r>
      <w:proofErr w:type="gramEnd"/>
      <w:r w:rsidR="00063846">
        <w:t xml:space="preserve"> as engineered frequency modification and energy dissipation devices.</w:t>
      </w:r>
      <w:r w:rsidR="0053769E">
        <w:t xml:space="preserve"> </w:t>
      </w:r>
    </w:p>
    <w:p w14:paraId="6B49A9FD" w14:textId="23A89E2C" w:rsidR="00063846" w:rsidRDefault="00854039" w:rsidP="00063846">
      <w:pPr>
        <w:pStyle w:val="BodyText"/>
      </w:pPr>
      <w:r>
        <w:t>For</w:t>
      </w:r>
      <w:r w:rsidR="0053769E">
        <w:t xml:space="preserve"> early analys</w:t>
      </w:r>
      <w:r>
        <w:t>e</w:t>
      </w:r>
      <w:r w:rsidR="0053769E">
        <w:t xml:space="preserve">s of the mechanical behavior of Belleville </w:t>
      </w:r>
      <w:del w:id="41" w:author="Nelson,Mark D (BPA) - TELD-TPP-3" w:date="2024-06-19T23:00:00Z" w16du:dateUtc="2024-06-20T06:00:00Z">
        <w:r w:rsidR="0053769E" w:rsidDel="00C66020">
          <w:delText>washer</w:delText>
        </w:r>
      </w:del>
      <w:ins w:id="42" w:author="Nelson,Mark D (BPA) - TELD-TPP-3" w:date="2024-06-19T23:00:00Z" w16du:dateUtc="2024-06-20T06:00:00Z">
        <w:r w:rsidR="00C66020">
          <w:t>Washer</w:t>
        </w:r>
      </w:ins>
      <w:r w:rsidR="0053769E">
        <w:t>s</w:t>
      </w:r>
      <w:r>
        <w:t xml:space="preserve">, see </w:t>
      </w:r>
      <w:r w:rsidR="0053769E">
        <w:fldChar w:fldCharType="begin"/>
      </w:r>
      <w:r>
        <w:instrText xml:space="preserve"> ADDIN EN.CITE &lt;EndNote&gt;&lt;Cite&gt;&lt;Author&gt;Ashworth&lt;/Author&gt;&lt;Year&gt;1946&lt;/Year&gt;&lt;RecNum&gt;11&lt;/RecNum&gt;&lt;DisplayText&gt;[8, 9]&lt;/DisplayText&gt;&lt;record&gt;&lt;rec-number&gt;11&lt;/rec-number&gt;&lt;foreign-keys&gt;&lt;key app="EN" db-id="e2zwdx9fkvp0pue5sa1p5tdwv0edavvpdpft" timestamp="1713197414"&gt;11&lt;/key&gt;&lt;/foreign-keys&gt;&lt;ref-type name="Journal Article"&gt;17&lt;/ref-type&gt;&lt;contributors&gt;&lt;authors&gt;&lt;author&gt;Ashworth, Graham&lt;/author&gt;&lt;/authors&gt;&lt;/contributors&gt;&lt;titles&gt;&lt;title&gt;The Disk Spring or Belleville Washer&lt;/title&gt;&lt;secondary-title&gt;Proceedings of the Institution of Mechanical Engineers&lt;/secondary-title&gt;&lt;/titles&gt;&lt;periodical&gt;&lt;full-title&gt;Proceedings of the Institution of Mechanical Engineers&lt;/full-title&gt;&lt;/periodical&gt;&lt;pages&gt;93-100&lt;/pages&gt;&lt;volume&gt;155&lt;/volume&gt;&lt;number&gt;1&lt;/number&gt;&lt;dates&gt;&lt;year&gt;1946&lt;/year&gt;&lt;/dates&gt;&lt;urls&gt;&lt;related-urls&gt;&lt;url&gt;https://journals.sagepub.com/doi/abs/10.1243/PIME_PROC_1946_155_015_02&lt;/url&gt;&lt;/related-urls&gt;&lt;/urls&gt;&lt;electronic-resource-num&gt;10.1243/pime_proc_1946_155_015_02&lt;/electronic-resource-num&gt;&lt;/record&gt;&lt;/Cite&gt;&lt;Cite&gt;&lt;Author&gt;Almen&lt;/Author&gt;&lt;Year&gt;1936&lt;/Year&gt;&lt;RecNum&gt;20&lt;/RecNum&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EndNote&gt;</w:instrText>
      </w:r>
      <w:r w:rsidR="0053769E">
        <w:fldChar w:fldCharType="separate"/>
      </w:r>
      <w:r>
        <w:rPr>
          <w:noProof/>
        </w:rPr>
        <w:t>[8, 9]</w:t>
      </w:r>
      <w:r w:rsidR="0053769E">
        <w:fldChar w:fldCharType="end"/>
      </w:r>
      <w:r w:rsidR="0053769E">
        <w:t xml:space="preserve">, considering both single washer and nesting. For a more recent study on the analysis of washer mechanical behavior, see </w:t>
      </w:r>
      <w:r w:rsidR="0053769E">
        <w:fldChar w:fldCharType="begin"/>
      </w:r>
      <w:r>
        <w:instrText xml:space="preserve"> ADDIN EN.CITE &lt;EndNote&gt;&lt;Cite&gt;&lt;Author&gt;Zhou&lt;/Author&gt;&lt;Year&gt;2023&lt;/Year&gt;&lt;RecNum&gt;14&lt;/RecNum&gt;&lt;DisplayText&gt;[10]&lt;/DisplayText&gt;&lt;record&gt;&lt;rec-number&gt;14&lt;/rec-number&gt;&lt;foreign-keys&gt;&lt;key app="EN" db-id="e2zwdx9fkvp0pue5sa1p5tdwv0edavvpdpft" timestamp="1715274605"&gt;14&lt;/key&gt;&lt;/foreign-keys&gt;&lt;ref-type name="Journal Article"&gt;17&lt;/ref-type&gt;&lt;contributors&gt;&lt;authors&gt;&lt;author&gt;Zhou, Yanfeng&lt;/author&gt;&lt;author&gt;Wang, Dan&lt;/author&gt;&lt;author&gt;Qiu, Zhonghui&lt;/author&gt;&lt;author&gt;Wei, Zixiang&lt;/author&gt;&lt;author&gt;Chen, Weifang&lt;/author&gt;&lt;author&gt;Zhu, Rupeng&lt;/author&gt;&lt;/authors&gt;&lt;/contributors&gt;&lt;titles&gt;&lt;title&gt;Modeling of disc springs based on energy method considering asymmetric frictional boundary&lt;/title&gt;&lt;secondary-title&gt;Thin-Walled Structures&lt;/secondary-title&gt;&lt;/titles&gt;&lt;periodical&gt;&lt;full-title&gt;Thin-Walled Structures&lt;/full-title&gt;&lt;/periodical&gt;&lt;pages&gt;110971&lt;/pages&gt;&lt;volume&gt;190&lt;/volume&gt;&lt;keywords&gt;&lt;keyword&gt;Disc springs&lt;/keyword&gt;&lt;keyword&gt;Frictional boundary&lt;/keyword&gt;&lt;keyword&gt;Mechanical model&lt;/keyword&gt;&lt;keyword&gt;Energy method&lt;/keyword&gt;&lt;keyword&gt;Structural parameters&lt;/keyword&gt;&lt;/keywords&gt;&lt;dates&gt;&lt;year&gt;2023&lt;/year&gt;&lt;pub-dates&gt;&lt;date&gt;2023/09/01/&lt;/date&gt;&lt;/pub-dates&gt;&lt;/dates&gt;&lt;isbn&gt;0263-8231&lt;/isbn&gt;&lt;urls&gt;&lt;related-urls&gt;&lt;url&gt;https://www.sciencedirect.com/science/article/pii/S0263823123004494&lt;/url&gt;&lt;/related-urls&gt;&lt;/urls&gt;&lt;electronic-resource-num&gt;https://doi.org/10.1016/j.tws.2023.110971&lt;/electronic-resource-num&gt;&lt;/record&gt;&lt;/Cite&gt;&lt;/EndNote&gt;</w:instrText>
      </w:r>
      <w:r w:rsidR="0053769E">
        <w:fldChar w:fldCharType="separate"/>
      </w:r>
      <w:r>
        <w:rPr>
          <w:noProof/>
        </w:rPr>
        <w:t>[10]</w:t>
      </w:r>
      <w:r w:rsidR="0053769E">
        <w:fldChar w:fldCharType="end"/>
      </w:r>
      <w:r w:rsidR="0053769E">
        <w:t xml:space="preserve"> and the references therein.</w:t>
      </w:r>
      <w:r w:rsidR="00A76414">
        <w:t xml:space="preserve"> The force-displacement behavior of a single washer is given by </w:t>
      </w:r>
      <w:r w:rsidR="00A76414">
        <w:fldChar w:fldCharType="begin"/>
      </w:r>
      <w:r w:rsidR="00A76414">
        <w:instrText xml:space="preserve"> ADDIN EN.CITE &lt;EndNote&gt;&lt;Cite&gt;&lt;Author&gt;Almen&lt;/Author&gt;&lt;Year&gt;1936&lt;/Year&gt;&lt;RecNum&gt;20&lt;/RecNum&gt;&lt;DisplayText&gt;[7, 9]&lt;/DisplayText&gt;&lt;record&gt;&lt;rec-number&gt;20&lt;/rec-number&gt;&lt;foreign-keys&gt;&lt;key app="EN" db-id="e2zwdx9fkvp0pue5sa1p5tdwv0edavvpdpft" timestamp="1715276156"&gt;20&lt;/key&gt;&lt;/foreign-keys&gt;&lt;ref-type name="Journal Article"&gt;17&lt;/ref-type&gt;&lt;contributors&gt;&lt;authors&gt;&lt;author&gt;Almen, J Oi&lt;/author&gt;&lt;author&gt;Laszlo, A&lt;/author&gt;&lt;/authors&gt;&lt;/contributors&gt;&lt;titles&gt;&lt;title&gt;The uniform-section disk spring&lt;/title&gt;&lt;secondary-title&gt;Transactions of the American society of mechanical engineers&lt;/secondary-title&gt;&lt;/titles&gt;&lt;periodical&gt;&lt;full-title&gt;Transactions of the American society of mechanical engineers&lt;/full-title&gt;&lt;/periodical&gt;&lt;pages&gt;305-314&lt;/pages&gt;&lt;volume&gt;58&lt;/volume&gt;&lt;number&gt;4&lt;/number&gt;&lt;dates&gt;&lt;year&gt;1936&lt;/year&gt;&lt;/dates&gt;&lt;isbn&gt;0097-6822&lt;/isbn&gt;&lt;urls&gt;&lt;/urls&gt;&lt;/record&gt;&lt;/Cite&gt;&lt;Cite&gt;&lt;Author&gt;Shigley&lt;/Author&gt;&lt;Year&gt;1996&lt;/Year&gt;&lt;RecNum&gt;13&lt;/RecNum&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A76414">
        <w:fldChar w:fldCharType="separate"/>
      </w:r>
      <w:r w:rsidR="00A76414">
        <w:rPr>
          <w:noProof/>
        </w:rPr>
        <w:t>[7, 9]</w:t>
      </w:r>
      <w:r w:rsidR="00A76414">
        <w:fldChar w:fldCharType="end"/>
      </w:r>
    </w:p>
    <w:p w14:paraId="31509639" w14:textId="54CDB3EE" w:rsidR="00A76414" w:rsidRDefault="0038699F" w:rsidP="0038699F">
      <w:pPr>
        <w:pStyle w:val="Equation"/>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E</m:t>
            </m:r>
            <m:r>
              <m:rPr>
                <m:sty m:val="p"/>
              </m:rPr>
              <w:rPr>
                <w:rFonts w:ascii="Cambria Math" w:hAnsi="Cambria Math"/>
              </w:rPr>
              <m:t>δ</m:t>
            </m:r>
          </m:num>
          <m:den>
            <m:r>
              <m:rPr>
                <m:sty m:val="p"/>
              </m:rPr>
              <w:rPr>
                <w:rFonts w:ascii="Cambria Math" w:hAnsi="Cambria Math"/>
              </w:rPr>
              <m:t>(1-μ^2)</m:t>
            </m:r>
            <m:r>
              <w:rPr>
                <w:rFonts w:ascii="Cambria Math" w:hAnsi="Cambria Math"/>
              </w:rPr>
              <m:t>M</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den>
        </m:f>
        <m:d>
          <m:dPr>
            <m:begChr m:val="["/>
            <m:endChr m:val="]"/>
            <m:ctrlPr>
              <w:rPr>
                <w:rFonts w:ascii="Cambria Math" w:hAnsi="Cambria Math"/>
              </w:rPr>
            </m:ctrlPr>
          </m:dPr>
          <m:e>
            <m:r>
              <m:rPr>
                <m:sty m:val="p"/>
              </m:rPr>
              <w:rPr>
                <w:rFonts w:ascii="Cambria Math" w:hAnsi="Cambria Math"/>
              </w:rPr>
              <m:t>(</m:t>
            </m:r>
            <m:r>
              <w:rPr>
                <w:rFonts w:ascii="Cambria Math" w:hAnsi="Cambria Math"/>
              </w:rPr>
              <m:t>h</m:t>
            </m:r>
            <m:r>
              <m:rPr>
                <m:sty m:val="p"/>
              </m:rPr>
              <w:rPr>
                <w:rFonts w:ascii="Cambria Math" w:hAnsi="Cambria Math"/>
              </w:rPr>
              <m:t>-δ)</m:t>
            </m:r>
            <m:d>
              <m:dPr>
                <m:ctrlPr>
                  <w:rPr>
                    <w:rFonts w:ascii="Cambria Math" w:hAnsi="Cambria Math"/>
                  </w:rPr>
                </m:ctrlPr>
              </m:dPr>
              <m:e>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δ</m:t>
                    </m:r>
                  </m:num>
                  <m:den>
                    <m:r>
                      <m:rPr>
                        <m:sty m:val="p"/>
                      </m:rPr>
                      <w:rPr>
                        <w:rFonts w:ascii="Cambria Math" w:hAnsi="Cambria Math"/>
                      </w:rPr>
                      <m:t>2</m:t>
                    </m:r>
                  </m:den>
                </m:f>
              </m:e>
            </m:d>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^3</m:t>
            </m:r>
          </m:e>
        </m:d>
      </m:oMath>
      <w:r>
        <w:tab/>
        <w:t>(</w:t>
      </w:r>
      <w:r w:rsidR="00A1118B">
        <w:t>1-</w:t>
      </w:r>
      <w:r>
        <w:t>1)</w:t>
      </w:r>
    </w:p>
    <w:p w14:paraId="715C3B86" w14:textId="403695CC" w:rsidR="00A5235E" w:rsidRDefault="00A5235E" w:rsidP="00063846">
      <w:pPr>
        <w:pStyle w:val="BodyText"/>
      </w:pPr>
      <w:r>
        <w:t xml:space="preserve">where </w:t>
      </w:r>
      <w:r>
        <w:rPr>
          <w:i/>
          <w:iCs/>
        </w:rPr>
        <w:t xml:space="preserve">F </w:t>
      </w:r>
      <w:r>
        <w:t xml:space="preserve">and </w:t>
      </w:r>
      <w:r w:rsidRPr="00A5235E">
        <w:rPr>
          <w:rFonts w:ascii="Symbol" w:hAnsi="Symbol"/>
          <w:i/>
          <w:iCs/>
        </w:rPr>
        <w:t>d</w:t>
      </w:r>
      <w:r>
        <w:t xml:space="preserve"> are the force in the washer and deflection, </w:t>
      </w:r>
      <w:r>
        <w:rPr>
          <w:i/>
          <w:iCs/>
        </w:rPr>
        <w:t>E</w:t>
      </w:r>
      <w:r>
        <w:t xml:space="preserve"> and </w:t>
      </w:r>
      <w:r w:rsidRPr="00A5235E">
        <w:rPr>
          <w:rFonts w:ascii="Symbol" w:hAnsi="Symbol"/>
          <w:i/>
          <w:iCs/>
        </w:rPr>
        <w:t>m</w:t>
      </w:r>
      <w:r>
        <w:t xml:space="preserve"> are the Young’s modulus and Poisson ratio of the washer material, </w:t>
      </w:r>
      <w:r w:rsidRPr="00A5235E">
        <w:rPr>
          <w:i/>
          <w:iCs/>
        </w:rPr>
        <w:t>M</w:t>
      </w:r>
      <w:r>
        <w:t xml:space="preserve"> is a constant that depends on the ratio of outer to inner diameters (see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 xml:space="preserve"> for a chart), </w:t>
      </w:r>
      <w:r>
        <w:rPr>
          <w:i/>
          <w:iCs/>
        </w:rPr>
        <w:t>a</w:t>
      </w:r>
      <w:r>
        <w:t xml:space="preserve"> is the outer radius and </w:t>
      </w:r>
      <w:r>
        <w:rPr>
          <w:i/>
          <w:iCs/>
        </w:rPr>
        <w:t>h</w:t>
      </w:r>
      <w:r>
        <w:t xml:space="preserve"> and </w:t>
      </w:r>
      <w:r>
        <w:rPr>
          <w:i/>
          <w:iCs/>
        </w:rPr>
        <w:t>t</w:t>
      </w:r>
      <w:r>
        <w:t xml:space="preserve"> are the dimension shown in </w:t>
      </w:r>
      <w:r>
        <w:fldChar w:fldCharType="begin"/>
      </w:r>
      <w:r>
        <w:instrText xml:space="preserve"> REF _Ref164076220 \h </w:instrText>
      </w:r>
      <w:r>
        <w:fldChar w:fldCharType="separate"/>
      </w:r>
      <w:r w:rsidR="00334AA1" w:rsidRPr="005B5DD0">
        <w:t xml:space="preserve">Figure </w:t>
      </w:r>
      <w:r w:rsidR="00334AA1">
        <w:rPr>
          <w:noProof/>
        </w:rPr>
        <w:t>1</w:t>
      </w:r>
      <w:r w:rsidR="00334AA1" w:rsidRPr="005B5DD0">
        <w:noBreakHyphen/>
      </w:r>
      <w:r w:rsidR="00334AA1">
        <w:rPr>
          <w:noProof/>
        </w:rPr>
        <w:t>1</w:t>
      </w:r>
      <w:r>
        <w:fldChar w:fldCharType="end"/>
      </w:r>
      <w:r>
        <w:t xml:space="preserve">. Depending on the </w:t>
      </w:r>
      <w:r>
        <w:rPr>
          <w:i/>
          <w:iCs/>
        </w:rPr>
        <w:t>h</w:t>
      </w:r>
      <w:r>
        <w:t>/</w:t>
      </w:r>
      <w:r>
        <w:rPr>
          <w:i/>
          <w:iCs/>
        </w:rPr>
        <w:t>t</w:t>
      </w:r>
      <w:r>
        <w:t xml:space="preserve"> ratio, equation</w:t>
      </w:r>
      <w:r w:rsidR="0038699F">
        <w:t xml:space="preserve"> (</w:t>
      </w:r>
      <w:r w:rsidR="00D5500A">
        <w:t>1-</w:t>
      </w:r>
      <w:r w:rsidR="0038699F">
        <w:t>1)</w:t>
      </w:r>
      <w:r>
        <w:t xml:space="preserve"> implies </w:t>
      </w:r>
      <w:r w:rsidR="002F29EF">
        <w:t>a wide variety</w:t>
      </w:r>
      <w:r>
        <w:t xml:space="preserve"> force-displacement behaviors as shown in </w:t>
      </w:r>
      <w:r>
        <w:fldChar w:fldCharType="begin"/>
      </w:r>
      <w:r>
        <w:instrText xml:space="preserve"> REF _Ref166156968 \h </w:instrText>
      </w:r>
      <w:r>
        <w:fldChar w:fldCharType="separate"/>
      </w:r>
      <w:r w:rsidR="00334AA1" w:rsidRPr="005B5DD0">
        <w:t xml:space="preserve">Figure </w:t>
      </w:r>
      <w:r w:rsidR="00334AA1">
        <w:rPr>
          <w:noProof/>
        </w:rPr>
        <w:t>1</w:t>
      </w:r>
      <w:r w:rsidR="00334AA1" w:rsidRPr="005B5DD0">
        <w:noBreakHyphen/>
      </w:r>
      <w:r w:rsidR="00334AA1">
        <w:rPr>
          <w:noProof/>
        </w:rPr>
        <w:t>2</w:t>
      </w:r>
      <w:r>
        <w:fldChar w:fldCharType="end"/>
      </w:r>
      <w:r>
        <w:t>.</w:t>
      </w:r>
      <w:r w:rsidR="002F29EF">
        <w:t xml:space="preserve"> As a point of reference, the washers used in the present project are listed in </w:t>
      </w:r>
      <w:r w:rsidR="002F29EF">
        <w:fldChar w:fldCharType="begin"/>
      </w:r>
      <w:r w:rsidR="002F29EF">
        <w:instrText xml:space="preserve"> REF _Ref166158704 \h </w:instrText>
      </w:r>
      <w:r w:rsidR="002F29EF">
        <w:fldChar w:fldCharType="separate"/>
      </w:r>
      <w:r w:rsidR="00334AA1">
        <w:t xml:space="preserve">Table </w:t>
      </w:r>
      <w:r w:rsidR="00334AA1">
        <w:rPr>
          <w:noProof/>
        </w:rPr>
        <w:t>1</w:t>
      </w:r>
      <w:r w:rsidR="00334AA1">
        <w:noBreakHyphen/>
      </w:r>
      <w:r w:rsidR="00334AA1">
        <w:rPr>
          <w:noProof/>
        </w:rPr>
        <w:t>1</w:t>
      </w:r>
      <w:r w:rsidR="002F29EF">
        <w:fldChar w:fldCharType="end"/>
      </w:r>
      <w:r w:rsidR="002F29EF">
        <w:t xml:space="preserve">. The K1875-G-086 washer has a </w:t>
      </w:r>
      <w:r w:rsidR="002F29EF" w:rsidRPr="002F29EF">
        <w:rPr>
          <w:i/>
          <w:iCs/>
        </w:rPr>
        <w:t>h</w:t>
      </w:r>
      <w:r w:rsidR="002F29EF">
        <w:t>/</w:t>
      </w:r>
      <w:r w:rsidR="002F29EF" w:rsidRPr="002F29EF">
        <w:rPr>
          <w:i/>
          <w:iCs/>
        </w:rPr>
        <w:t>t</w:t>
      </w:r>
      <w:r w:rsidR="002F29EF">
        <w:t xml:space="preserve"> ratio of 0.5, which corresponds to almost linear behavior till flattening. The K1750-J-057 washer on the other hand has a </w:t>
      </w:r>
      <w:r w:rsidR="002F29EF" w:rsidRPr="002F29EF">
        <w:rPr>
          <w:i/>
          <w:iCs/>
        </w:rPr>
        <w:t>h</w:t>
      </w:r>
      <w:r w:rsidR="002F29EF">
        <w:t>/</w:t>
      </w:r>
      <w:r w:rsidR="002F29EF" w:rsidRPr="002F29EF">
        <w:rPr>
          <w:i/>
          <w:iCs/>
        </w:rPr>
        <w:t>t</w:t>
      </w:r>
      <w:r w:rsidR="002F29EF">
        <w:t xml:space="preserve"> ratio of 1.0 resulting in a force-displacement curve that softens significantly before flattening. These behaviors are reflected in the test results in Chapter </w:t>
      </w:r>
      <w:r w:rsidR="002F29EF">
        <w:fldChar w:fldCharType="begin"/>
      </w:r>
      <w:r w:rsidR="002F29EF">
        <w:instrText xml:space="preserve"> REF _Ref164099813 \r \h </w:instrText>
      </w:r>
      <w:r w:rsidR="002F29EF">
        <w:fldChar w:fldCharType="separate"/>
      </w:r>
      <w:r w:rsidR="00334AA1">
        <w:t>3</w:t>
      </w:r>
      <w:r w:rsidR="002F29EF">
        <w:fldChar w:fldCharType="end"/>
      </w:r>
      <w:r w:rsidR="002F29EF">
        <w:t>. Specific features of the force-displacement behavior can be exploited</w:t>
      </w:r>
      <w:r w:rsidR="00D40BBF">
        <w:rPr>
          <w:rStyle w:val="FootnoteReference"/>
        </w:rPr>
        <w:footnoteReference w:id="1"/>
      </w:r>
      <w:r w:rsidR="00D40BBF">
        <w:t>. An even wider range of behavior has been explored using Belleville-</w:t>
      </w:r>
      <w:del w:id="43" w:author="Nelson,Mark D (BPA) - TELD-TPP-3" w:date="2024-06-19T23:00:00Z" w16du:dateUtc="2024-06-20T06:00:00Z">
        <w:r w:rsidR="00D40BBF" w:rsidDel="00C66020">
          <w:delText>washer</w:delText>
        </w:r>
      </w:del>
      <w:ins w:id="44" w:author="Nelson,Mark D (BPA) - TELD-TPP-3" w:date="2024-06-19T23:00:00Z" w16du:dateUtc="2024-06-20T06:00:00Z">
        <w:r w:rsidR="00C66020">
          <w:t>Washer</w:t>
        </w:r>
      </w:ins>
      <w:r w:rsidR="00D40BBF">
        <w:t xml:space="preserve">s made of shape-memory materials </w:t>
      </w:r>
      <w:r w:rsidR="00D40BBF">
        <w:fldChar w:fldCharType="begin"/>
      </w:r>
      <w:r w:rsidR="00D40BBF">
        <w:instrText xml:space="preserve"> ADDIN EN.CITE &lt;EndNote&gt;&lt;Cite&gt;&lt;Author&gt;Maletta&lt;/Author&gt;&lt;Year&gt;2013&lt;/Year&gt;&lt;RecNum&gt;24&lt;/RecNum&gt;&lt;DisplayText&gt;[12]&lt;/DisplayText&gt;&lt;record&gt;&lt;rec-number&gt;24&lt;/rec-number&gt;&lt;foreign-keys&gt;&lt;key app="EN" db-id="e2zwdx9fkvp0pue5sa1p5tdwv0edavvpdpft" timestamp="1715791686"&gt;24&lt;/key&gt;&lt;/foreign-keys&gt;&lt;ref-type name="Journal Article"&gt;17&lt;/ref-type&gt;&lt;contributors&gt;&lt;authors&gt;&lt;author&gt;Maletta, Carmine&lt;/author&gt;&lt;author&gt;Filice, Luigino&lt;/author&gt;&lt;author&gt;Furgiuele, Franco&lt;/author&gt;&lt;/authors&gt;&lt;/contributors&gt;&lt;titles&gt;&lt;title&gt;NiTi Belleville washers: Design, manufacturing and testing&lt;/title&gt;&lt;secondary-title&gt;Journal of intelligent material systems and structures&lt;/secondary-title&gt;&lt;/titles&gt;&lt;periodical&gt;&lt;full-title&gt;Journal of intelligent material systems and structures&lt;/full-title&gt;&lt;/periodical&gt;&lt;pages&gt;695-703&lt;/pages&gt;&lt;volume&gt;24&lt;/volume&gt;&lt;number&gt;6&lt;/number&gt;&lt;dates&gt;&lt;year&gt;2013&lt;/year&gt;&lt;/dates&gt;&lt;isbn&gt;1045-389X&lt;/isbn&gt;&lt;urls&gt;&lt;/urls&gt;&lt;/record&gt;&lt;/Cite&gt;&lt;/EndNote&gt;</w:instrText>
      </w:r>
      <w:r w:rsidR="00D40BBF">
        <w:fldChar w:fldCharType="separate"/>
      </w:r>
      <w:r w:rsidR="00D40BBF">
        <w:rPr>
          <w:noProof/>
        </w:rPr>
        <w:t>[12]</w:t>
      </w:r>
      <w:r w:rsidR="00D40BBF">
        <w:fldChar w:fldCharType="end"/>
      </w:r>
      <w:r w:rsidR="00D40BBF">
        <w:t>.</w:t>
      </w:r>
    </w:p>
    <w:p w14:paraId="7F83208D" w14:textId="70EB08BE" w:rsidR="00A5235E" w:rsidRDefault="00A5235E" w:rsidP="00063846">
      <w:pPr>
        <w:pStyle w:val="BodyText"/>
      </w:pPr>
      <w:r w:rsidRPr="00A5235E">
        <w:rPr>
          <w:noProof/>
        </w:rPr>
        <w:drawing>
          <wp:inline distT="0" distB="0" distL="0" distR="0" wp14:anchorId="031EA7F5" wp14:editId="04AA209A">
            <wp:extent cx="3040935" cy="2340864"/>
            <wp:effectExtent l="0" t="0" r="7620" b="2540"/>
            <wp:docPr id="46792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5701" cy="2344533"/>
                    </a:xfrm>
                    <a:prstGeom prst="rect">
                      <a:avLst/>
                    </a:prstGeom>
                    <a:noFill/>
                    <a:ln>
                      <a:noFill/>
                    </a:ln>
                  </pic:spPr>
                </pic:pic>
              </a:graphicData>
            </a:graphic>
          </wp:inline>
        </w:drawing>
      </w:r>
    </w:p>
    <w:p w14:paraId="59F4B032" w14:textId="0378DBCE" w:rsidR="00A5235E" w:rsidRPr="00A5235E" w:rsidRDefault="00A5235E" w:rsidP="00A5235E">
      <w:pPr>
        <w:pStyle w:val="Caption"/>
      </w:pPr>
      <w:bookmarkStart w:id="45" w:name="_Ref166156968"/>
      <w:bookmarkStart w:id="46" w:name="_Toc168347901"/>
      <w:r w:rsidRPr="005B5DD0">
        <w:t xml:space="preserve">Figure </w:t>
      </w:r>
      <w:r>
        <w:rPr>
          <w:noProof/>
        </w:rPr>
        <w:fldChar w:fldCharType="begin"/>
      </w:r>
      <w:r>
        <w:rPr>
          <w:noProof/>
        </w:rPr>
        <w:instrText xml:space="preserve"> STYLEREF 1 \s </w:instrText>
      </w:r>
      <w:r>
        <w:rPr>
          <w:noProof/>
        </w:rPr>
        <w:fldChar w:fldCharType="separate"/>
      </w:r>
      <w:r w:rsidR="00334AA1">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45"/>
      <w:r>
        <w:br/>
      </w:r>
      <w:r>
        <w:lastRenderedPageBreak/>
        <w:t xml:space="preserve">Force-displacement response of a single washer as a function of </w:t>
      </w:r>
      <w:r w:rsidRPr="00A5235E">
        <w:rPr>
          <w:i/>
          <w:iCs/>
        </w:rPr>
        <w:t>h</w:t>
      </w:r>
      <w:r>
        <w:t>/</w:t>
      </w:r>
      <w:r w:rsidRPr="00A5235E">
        <w:rPr>
          <w:i/>
          <w:iCs/>
        </w:rPr>
        <w:t>t</w:t>
      </w:r>
      <w:r>
        <w:t xml:space="preserve"> (source </w:t>
      </w:r>
      <w:r w:rsidR="002B157E">
        <w:fldChar w:fldCharType="begin"/>
      </w:r>
      <w:r w:rsidR="002B157E">
        <w:instrText xml:space="preserve"> ADDIN EN.CITE &lt;EndNote&gt;&lt;Cite&gt;&lt;Author&gt;Shigley&lt;/Author&gt;&lt;Year&gt;1996&lt;/Year&gt;&lt;RecNum&gt;13&lt;/RecNum&gt;&lt;DisplayText&gt;[7]&lt;/DisplayText&gt;&lt;record&gt;&lt;rec-number&gt;13&lt;/rec-number&gt;&lt;foreign-keys&gt;&lt;key app="EN" db-id="e2zwdx9fkvp0pue5sa1p5tdwv0edavvpdpft" timestamp="1713198413"&gt;13&lt;/key&gt;&lt;/foreign-keys&gt;&lt;ref-type name="Book"&gt;6&lt;/ref-type&gt;&lt;contributors&gt;&lt;authors&gt;&lt;author&gt;Shigley, Joseph Edward&lt;/author&gt;&lt;author&gt;Mischke, Charles R&lt;/author&gt;&lt;/authors&gt;&lt;/contributors&gt;&lt;titles&gt;&lt;title&gt;Standard handbook of machine design&lt;/title&gt;&lt;/titles&gt;&lt;dates&gt;&lt;year&gt;1996&lt;/year&gt;&lt;/dates&gt;&lt;publisher&gt;McGraw-Hill&lt;/publisher&gt;&lt;urls&gt;&lt;/urls&gt;&lt;/record&gt;&lt;/Cite&gt;&lt;/EndNote&gt;</w:instrText>
      </w:r>
      <w:r w:rsidR="002B157E">
        <w:fldChar w:fldCharType="separate"/>
      </w:r>
      <w:r w:rsidR="002B157E">
        <w:rPr>
          <w:noProof/>
        </w:rPr>
        <w:t>[7]</w:t>
      </w:r>
      <w:r w:rsidR="002B157E">
        <w:fldChar w:fldCharType="end"/>
      </w:r>
      <w:r>
        <w:t>)</w:t>
      </w:r>
      <w:bookmarkEnd w:id="46"/>
    </w:p>
    <w:p w14:paraId="29534D01" w14:textId="10D21377" w:rsidR="00F3736D" w:rsidRDefault="0053769E" w:rsidP="00063846">
      <w:pPr>
        <w:pStyle w:val="BodyText"/>
      </w:pPr>
      <w:r>
        <w:t xml:space="preserve">Belleville </w:t>
      </w:r>
      <w:del w:id="47" w:author="Nelson,Mark D (BPA) - TELD-TPP-3" w:date="2024-06-19T23:00:00Z" w16du:dateUtc="2024-06-20T06:00:00Z">
        <w:r w:rsidDel="00C66020">
          <w:delText>washer</w:delText>
        </w:r>
      </w:del>
      <w:ins w:id="48" w:author="Nelson,Mark D (BPA) - TELD-TPP-3" w:date="2024-06-19T23:00:00Z" w16du:dateUtc="2024-06-20T06:00:00Z">
        <w:r w:rsidR="00C66020">
          <w:t>Washer</w:t>
        </w:r>
      </w:ins>
      <w:r>
        <w:t xml:space="preserve">s have been used in a number of industries for vibration isolation/absorption applications (see for example </w:t>
      </w:r>
      <w:r w:rsidR="00115768">
        <w:fldChar w:fldCharType="begin"/>
      </w:r>
      <w:r w:rsidR="00D40BBF">
        <w:instrText xml:space="preserve"> ADDIN EN.CITE &lt;EndNote&gt;&lt;Cite&gt;&lt;Author&gt;Solon Manufacturing Co.&lt;/Author&gt;&lt;Year&gt;2024&lt;/Year&gt;&lt;RecNum&gt;17&lt;/RecNum&gt;&lt;DisplayText&gt;[13]&lt;/DisplayText&gt;&lt;record&gt;&lt;rec-number&gt;17&lt;/rec-number&gt;&lt;foreign-keys&gt;&lt;key app="EN" db-id="e2zwdx9fkvp0pue5sa1p5tdwv0edavvpdpft" timestamp="1715275480"&gt;17&lt;/key&gt;&lt;/foreign-keys&gt;&lt;ref-type name="Web Page"&gt;12&lt;/ref-type&gt;&lt;contributors&gt;&lt;authors&gt;&lt;author&gt;Solon Manufacturing Co.,,&lt;/author&gt;&lt;/authors&gt;&lt;/contributors&gt;&lt;titles&gt;&lt;title&gt;Belleville Spring Washer Applications &amp;amp; Solutions&lt;/title&gt;&lt;/titles&gt;&lt;dates&gt;&lt;year&gt;2024&lt;/year&gt;&lt;/dates&gt;&lt;urls&gt;&lt;related-urls&gt;&lt;url&gt;https://www.solonmfg.com/washer-applications&lt;/url&gt;&lt;/related-urls&gt;&lt;/urls&gt;&lt;/record&gt;&lt;/Cite&gt;&lt;/EndNote&gt;</w:instrText>
      </w:r>
      <w:r w:rsidR="00115768">
        <w:fldChar w:fldCharType="separate"/>
      </w:r>
      <w:r w:rsidR="00D40BBF">
        <w:rPr>
          <w:noProof/>
        </w:rPr>
        <w:t>[13]</w:t>
      </w:r>
      <w:r w:rsidR="00115768">
        <w:fldChar w:fldCharType="end"/>
      </w:r>
      <w:r>
        <w:t xml:space="preserve">). This includes seismic protective systems. </w:t>
      </w:r>
      <w:r w:rsidR="00D40BBF">
        <w:t xml:space="preserve">Used of large Belleville </w:t>
      </w:r>
      <w:del w:id="49" w:author="Nelson,Mark D (BPA) - TELD-TPP-3" w:date="2024-06-19T23:00:00Z" w16du:dateUtc="2024-06-20T06:00:00Z">
        <w:r w:rsidR="00D40BBF" w:rsidDel="00C66020">
          <w:delText>washer</w:delText>
        </w:r>
      </w:del>
      <w:ins w:id="50" w:author="Nelson,Mark D (BPA) - TELD-TPP-3" w:date="2024-06-19T23:00:00Z" w16du:dateUtc="2024-06-20T06:00:00Z">
        <w:r w:rsidR="00C66020">
          <w:t>Washer</w:t>
        </w:r>
      </w:ins>
      <w:r w:rsidR="00D40BBF">
        <w:t>s (referred to therein as coned disc springs) for vertically isolation of the reactor vessel and other components in a horizontally isolated nuclear power plant building was discussed in</w:t>
      </w:r>
      <w:r w:rsidR="00F7387D">
        <w:t xml:space="preserve"> references </w: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 </w:instrText>
      </w:r>
      <w:r w:rsidR="00F7387D">
        <w:fldChar w:fldCharType="begin">
          <w:fldData xml:space="preserve">PEVuZE5vdGU+PENpdGU+PEF1dGhvcj5GdWppdGE8L0F1dGhvcj48WWVhcj4xOTk2PC9ZZWFyPjxS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</w:fldData>
        </w:fldChar>
      </w:r>
      <w:r w:rsidR="00F7387D">
        <w:instrText xml:space="preserve"> ADDIN EN.CITE.DATA </w:instrText>
      </w:r>
      <w:r w:rsidR="00F7387D">
        <w:fldChar w:fldCharType="end"/>
      </w:r>
      <w:r w:rsidR="00F7387D">
        <w:fldChar w:fldCharType="separate"/>
      </w:r>
      <w:r w:rsidR="00F7387D">
        <w:rPr>
          <w:noProof/>
        </w:rPr>
        <w:t>[14-16]</w:t>
      </w:r>
      <w:r w:rsidR="00F7387D">
        <w:fldChar w:fldCharType="end"/>
      </w:r>
      <w:r w:rsidR="00D40BBF">
        <w:t xml:space="preserve">. </w:t>
      </w:r>
      <w:r w:rsidR="00F7387D">
        <w:t xml:space="preserve">Belleville </w:t>
      </w:r>
      <w:del w:id="51" w:author="Nelson,Mark D (BPA) - TELD-TPP-3" w:date="2024-06-19T23:00:00Z" w16du:dateUtc="2024-06-20T06:00:00Z">
        <w:r w:rsidR="00F7387D" w:rsidDel="00C66020">
          <w:delText>washer</w:delText>
        </w:r>
      </w:del>
      <w:ins w:id="52" w:author="Nelson,Mark D (BPA) - TELD-TPP-3" w:date="2024-06-19T23:00:00Z" w16du:dateUtc="2024-06-20T06:00:00Z">
        <w:r w:rsidR="00C66020">
          <w:t>Washer</w:t>
        </w:r>
      </w:ins>
      <w:r w:rsidR="00F7387D">
        <w:t xml:space="preserve">s have been used to maintain bolt tension in frictional sliding structural connections </w:t>
      </w:r>
      <w:r w:rsidR="00F7387D">
        <w:fldChar w:fldCharType="begin"/>
      </w:r>
      <w:r w:rsidR="00F7387D">
        <w:instrText xml:space="preserve"> ADDIN EN.CITE &lt;EndNote&gt;&lt;Cite&gt;&lt;Author&gt;Ramhormozian&lt;/Author&gt;&lt;Year&gt;2017&lt;/Year&gt;&lt;RecNum&gt;27&lt;/RecNum&gt;&lt;DisplayText&gt;[17]&lt;/DisplayText&gt;&lt;record&gt;&lt;rec-number&gt;27&lt;/rec-number&gt;&lt;foreign-keys&gt;&lt;key app="EN" db-id="e2zwdx9fkvp0pue5sa1p5tdwv0edavvpdpft" timestamp="1715792698"&gt;27&lt;/key&gt;&lt;/foreign-keys&gt;&lt;ref-type name="Journal Article"&gt;17&lt;/ref-type&gt;&lt;contributors&gt;&lt;authors&gt;&lt;author&gt;Ramhormozian, Shahab&lt;/author&gt;&lt;author&gt;Clifton, George Charles&lt;/author&gt;&lt;author&gt;MacRae, Gregory A&lt;/author&gt;&lt;author&gt;Davet, George P&lt;/author&gt;&lt;/authors&gt;&lt;/contributors&gt;&lt;titles&gt;&lt;title&gt;Stiffness-based approach for Belleville springs use in friction sliding structural connections&lt;/title&gt;&lt;secondary-title&gt;Journal of Constructional Steel Research&lt;/secondary-title&gt;&lt;/titles&gt;&lt;periodical&gt;&lt;full-title&gt;Journal of Constructional Steel Research&lt;/full-title&gt;&lt;/periodical&gt;&lt;pages&gt;340-356&lt;/pages&gt;&lt;volume&gt;138&lt;/volume&gt;&lt;dates&gt;&lt;year&gt;2017&lt;/year&gt;&lt;/dates&gt;&lt;isbn&gt;0143-974X&lt;/isbn&gt;&lt;urls&gt;&lt;/urls&gt;&lt;/record&gt;&lt;/Cite&gt;&lt;/EndNote&gt;</w:instrText>
      </w:r>
      <w:r w:rsidR="00F7387D">
        <w:fldChar w:fldCharType="separate"/>
      </w:r>
      <w:r w:rsidR="00F7387D">
        <w:rPr>
          <w:noProof/>
        </w:rPr>
        <w:t>[17]</w:t>
      </w:r>
      <w:r w:rsidR="00F7387D">
        <w:fldChar w:fldCharType="end"/>
      </w:r>
      <w:r w:rsidR="00F7387D">
        <w:t xml:space="preserve">. </w:t>
      </w:r>
      <w:r w:rsidR="00F3736D">
        <w:t xml:space="preserve">Shape memory Belleville </w:t>
      </w:r>
      <w:del w:id="53" w:author="Nelson,Mark D (BPA) - TELD-TPP-3" w:date="2024-06-19T23:00:00Z" w16du:dateUtc="2024-06-20T06:00:00Z">
        <w:r w:rsidR="00F3736D" w:rsidDel="00C66020">
          <w:delText>washer</w:delText>
        </w:r>
      </w:del>
      <w:ins w:id="54" w:author="Nelson,Mark D (BPA) - TELD-TPP-3" w:date="2024-06-19T23:00:00Z" w16du:dateUtc="2024-06-20T06:00:00Z">
        <w:r w:rsidR="00C66020">
          <w:t>Washer</w:t>
        </w:r>
      </w:ins>
      <w:r w:rsidR="00F3736D">
        <w:t xml:space="preserve">s have also been considered for energy-dissipating braces in structures </w:t>
      </w:r>
      <w:r w:rsidR="00F3736D">
        <w:fldChar w:fldCharType="begin"/>
      </w:r>
      <w:r w:rsidR="00F3736D">
        <w:instrText xml:space="preserve"> ADDIN EN.CITE &lt;EndNote&gt;&lt;Cite&gt;&lt;Author&gt;Speicher&lt;/Author&gt;&lt;Year&gt;2009&lt;/Year&gt;&lt;RecNum&gt;2&lt;/RecNum&gt;&lt;DisplayText&gt;[18]&lt;/DisplayText&gt;&lt;record&gt;&lt;rec-number&gt;2&lt;/rec-number&gt;&lt;foreign-keys&gt;&lt;key app="EN" db-id="e2zwdx9fkvp0pue5sa1p5tdwv0edavvpdpft" timestamp="1713095934"&gt;2&lt;/key&gt;&lt;/foreign-keys&gt;&lt;ref-type name="Journal Article"&gt;17&lt;/ref-type&gt;&lt;contributors&gt;&lt;authors&gt;&lt;author&gt;Speicher, Matthew&lt;/author&gt;&lt;author&gt;Hodgson, Darel E.&lt;/author&gt;&lt;author&gt;DesRoches, Reginald&lt;/author&gt;&lt;author&gt;Leon, Roberto T.&lt;/author&gt;&lt;/authors&gt;&lt;/contributors&gt;&lt;auth-address&gt;Georgia Inst Technol, Sch Civil Engn, Atlanta, GA 30332 USA&amp;#xD;Nitinol Technol Inc, Mountain View, CA 94043 USA&lt;/auth-address&gt;&lt;titles&gt;&lt;title&gt;Shape Memory Alloy Tension/Compression Device for Seismic Retrofit of Buildings&lt;/title&gt;&lt;secondary-title&gt;Journal of Materials Engineering and Performance&lt;/secondary-title&gt;&lt;/titles&gt;&lt;periodical&gt;&lt;full-title&gt;Journal of Materials Engineering and Performance&lt;/full-title&gt;&lt;/periodical&gt;&lt;pages&gt;746-753&lt;/pages&gt;&lt;volume&gt;18&lt;/volume&gt;&lt;number&gt;5-6&lt;/number&gt;&lt;dates&gt;&lt;year&gt;2009&lt;/year&gt;&lt;pub-dates&gt;&lt;date&gt;Aug&lt;/date&gt;&lt;/pub-dates&gt;&lt;/dates&gt;&lt;isbn&gt;1059-9495&lt;/isbn&gt;&lt;accession-num&gt;WOS:000267912700049&lt;/accession-num&gt;&lt;work-type&gt;Article; Proceedings Paper&lt;/work-type&gt;&lt;urls&gt;&lt;related-urls&gt;&lt;url&gt;&amp;lt;Go to ISI&amp;gt;://WOS:000267912700049&lt;/url&gt;&lt;/related-urls&gt;&lt;/urls&gt;&lt;electronic-resource-num&gt;10.1007/s11665-009-9433-7&lt;/electronic-resource-num&gt;&lt;/record&gt;&lt;/Cite&gt;&lt;/EndNote&gt;</w:instrText>
      </w:r>
      <w:r w:rsidR="00F3736D">
        <w:fldChar w:fldCharType="separate"/>
      </w:r>
      <w:r w:rsidR="00F3736D">
        <w:rPr>
          <w:noProof/>
        </w:rPr>
        <w:t>[18]</w:t>
      </w:r>
      <w:r w:rsidR="00F3736D">
        <w:fldChar w:fldCharType="end"/>
      </w:r>
      <w:r w:rsidR="00F3736D">
        <w:t xml:space="preserve">. The closely related concept of ring springs has been studied for seismic isolation in </w:t>
      </w:r>
      <w:r w:rsidR="00F3736D">
        <w:fldChar w:fldCharType="begin"/>
      </w:r>
      <w:r w:rsidR="00F3736D">
        <w:instrText xml:space="preserve"> ADDIN EN.CITE &lt;EndNote&gt;&lt;Cite&gt;&lt;Author&gt;Hill&lt;/Author&gt;&lt;Year&gt;1995&lt;/Year&gt;&lt;RecNum&gt;28&lt;/RecNum&gt;&lt;DisplayText&gt;[19]&lt;/DisplayText&gt;&lt;record&gt;&lt;rec-number&gt;28&lt;/rec-number&gt;&lt;foreign-keys&gt;&lt;key app="EN" db-id="e2zwdx9fkvp0pue5sa1p5tdwv0edavvpdpft" timestamp="1715793056"&gt;28&lt;/key&gt;&lt;/foreign-keys&gt;&lt;ref-type name="Thesis"&gt;32&lt;/ref-type&gt;&lt;contributors&gt;&lt;authors&gt;&lt;author&gt;Hill, Kevin Eldon&lt;/author&gt;&lt;/authors&gt;&lt;/contributors&gt;&lt;titles&gt;&lt;title&gt;The utility of ring springs in seismic isolation systems&lt;/title&gt;&lt;secondary-title&gt;Department of Mechanical Engineering&lt;/secondary-title&gt;&lt;/titles&gt;&lt;volume&gt;Ph.D.&lt;/volume&gt;&lt;dates&gt;&lt;year&gt;1995&lt;/year&gt;&lt;/dates&gt;&lt;publisher&gt;University of Canterbury, Christchurch, New Zealand&lt;/publisher&gt;&lt;urls&gt;&lt;/urls&gt;&lt;/record&gt;&lt;/Cite&gt;&lt;/EndNote&gt;</w:instrText>
      </w:r>
      <w:r w:rsidR="00F3736D">
        <w:fldChar w:fldCharType="separate"/>
      </w:r>
      <w:r w:rsidR="00F3736D">
        <w:rPr>
          <w:noProof/>
        </w:rPr>
        <w:t>[19]</w:t>
      </w:r>
      <w:r w:rsidR="00F3736D">
        <w:fldChar w:fldCharType="end"/>
      </w:r>
      <w:r w:rsidR="00F3736D">
        <w:t>.</w:t>
      </w:r>
      <w:r w:rsidR="008426D6">
        <w:t xml:space="preserve"> Use of Belleville </w:t>
      </w:r>
      <w:del w:id="55" w:author="Nelson,Mark D (BPA) - TELD-TPP-3" w:date="2024-06-19T23:00:00Z" w16du:dateUtc="2024-06-20T06:00:00Z">
        <w:r w:rsidR="008426D6" w:rsidDel="00C66020">
          <w:delText>washer</w:delText>
        </w:r>
      </w:del>
      <w:ins w:id="56" w:author="Nelson,Mark D (BPA) - TELD-TPP-3" w:date="2024-06-19T23:00:00Z" w16du:dateUtc="2024-06-20T06:00:00Z">
        <w:r w:rsidR="00C66020">
          <w:t>Washer</w:t>
        </w:r>
      </w:ins>
      <w:r w:rsidR="008426D6">
        <w:t xml:space="preserve">s for vertical isolation of buildings under train-induced vibration has been studied in </w:t>
      </w:r>
      <w:r w:rsidR="008426D6">
        <w:fldChar w:fldCharType="begin"/>
      </w:r>
      <w:r w:rsidR="008426D6">
        <w:instrText xml:space="preserve"> ADDIN EN.CITE &lt;EndNote&gt;&lt;Cite&gt;&lt;Author&gt;Ma&lt;/Author&gt;&lt;Year&gt;2023&lt;/Year&gt;&lt;RecNum&gt;22&lt;/RecNum&gt;&lt;DisplayText&gt;[20]&lt;/DisplayText&gt;&lt;record&gt;&lt;rec-number&gt;22&lt;/rec-number&gt;&lt;foreign-keys&gt;&lt;key app="EN" db-id="e2zwdx9fkvp0pue5sa1p5tdwv0edavvpdpft" timestamp="1715609436"&gt;22&lt;/key&gt;&lt;/foreign-keys&gt;&lt;ref-type name="Journal Article"&gt;17&lt;/ref-type&gt;&lt;contributors&gt;&lt;authors&gt;&lt;author&gt;Ma, Kaiqiang&lt;/author&gt;&lt;author&gt;Zhou, Ying&lt;/author&gt;&lt;author&gt;Lu, Decheng&lt;/author&gt;&lt;/authors&gt;&lt;/contributors&gt;&lt;titles&gt;&lt;title&gt;Theoretical and experimental investigation on disc spring isolation system with loading rings&lt;/title&gt;&lt;secondary-title&gt;Soil Dynamics and Earthquake Engineering&lt;/secondary-title&gt;&lt;/titles&gt;&lt;periodical&gt;&lt;full-title&gt;Soil Dynamics and Earthquake Engineering&lt;/full-title&gt;&lt;/periodical&gt;&lt;pages&gt;107655&lt;/pages&gt;&lt;volume&gt;165&lt;/volume&gt;&lt;dates&gt;&lt;year&gt;2023&lt;/year&gt;&lt;/dates&gt;&lt;isbn&gt;0267-7261&lt;/isbn&gt;&lt;urls&gt;&lt;/urls&gt;&lt;/record&gt;&lt;/Cite&gt;&lt;/EndNote&gt;</w:instrText>
      </w:r>
      <w:r w:rsidR="008426D6">
        <w:fldChar w:fldCharType="separate"/>
      </w:r>
      <w:r w:rsidR="008426D6">
        <w:rPr>
          <w:noProof/>
        </w:rPr>
        <w:t>[20]</w:t>
      </w:r>
      <w:r w:rsidR="008426D6">
        <w:fldChar w:fldCharType="end"/>
      </w:r>
      <w:r w:rsidR="008426D6">
        <w:t xml:space="preserve">; in this paper, the different force-displacement responses of </w:t>
      </w:r>
      <w:r w:rsidR="008426D6">
        <w:fldChar w:fldCharType="begin"/>
      </w:r>
      <w:r w:rsidR="008426D6">
        <w:instrText xml:space="preserve"> REF _Ref166156968 \h </w:instrText>
      </w:r>
      <w:r w:rsidR="008426D6">
        <w:fldChar w:fldCharType="separate"/>
      </w:r>
      <w:r w:rsidR="00334AA1" w:rsidRPr="005B5DD0">
        <w:t xml:space="preserve">Figure </w:t>
      </w:r>
      <w:r w:rsidR="00334AA1">
        <w:rPr>
          <w:noProof/>
        </w:rPr>
        <w:t>1</w:t>
      </w:r>
      <w:r w:rsidR="00334AA1" w:rsidRPr="005B5DD0">
        <w:noBreakHyphen/>
      </w:r>
      <w:r w:rsidR="00334AA1">
        <w:rPr>
          <w:noProof/>
        </w:rPr>
        <w:t>2</w:t>
      </w:r>
      <w:r w:rsidR="008426D6">
        <w:fldChar w:fldCharType="end"/>
      </w:r>
      <w:r w:rsidR="008426D6">
        <w:t xml:space="preserve"> are properly utilized and a thorough analysis of hysteretic behavior (cf</w:t>
      </w:r>
      <w:r w:rsidR="002D0A43">
        <w:t>.</w:t>
      </w:r>
      <w:r w:rsidR="008426D6">
        <w:t xml:space="preserve"> Chapter </w:t>
      </w:r>
      <w:r w:rsidR="008426D6">
        <w:fldChar w:fldCharType="begin"/>
      </w:r>
      <w:r w:rsidR="008426D6">
        <w:instrText xml:space="preserve"> REF _Ref164099813 \r \h </w:instrText>
      </w:r>
      <w:r w:rsidR="008426D6">
        <w:fldChar w:fldCharType="separate"/>
      </w:r>
      <w:r w:rsidR="00334AA1">
        <w:t>3</w:t>
      </w:r>
      <w:r w:rsidR="008426D6">
        <w:fldChar w:fldCharType="end"/>
      </w:r>
      <w:r w:rsidR="008426D6">
        <w:t xml:space="preserve"> in this report) is presented.</w:t>
      </w:r>
    </w:p>
    <w:p w14:paraId="3B1CFF93" w14:textId="0D02C25D" w:rsidR="00EB410E" w:rsidRDefault="00F3736D" w:rsidP="00063846">
      <w:pPr>
        <w:pStyle w:val="BodyText"/>
      </w:pPr>
      <w:r>
        <w:t xml:space="preserve">The first suggestion of using Belleville </w:t>
      </w:r>
      <w:del w:id="57" w:author="Nelson,Mark D (BPA) - TELD-TPP-3" w:date="2024-06-19T23:00:00Z" w16du:dateUtc="2024-06-20T06:00:00Z">
        <w:r w:rsidDel="00C66020">
          <w:delText>washer</w:delText>
        </w:r>
      </w:del>
      <w:ins w:id="58" w:author="Nelson,Mark D (BPA) - TELD-TPP-3" w:date="2024-06-19T23:00:00Z" w16du:dateUtc="2024-06-20T06:00:00Z">
        <w:r w:rsidR="00C66020">
          <w:t>Washer</w:t>
        </w:r>
      </w:ins>
      <w:r>
        <w:t xml:space="preserve">s for seismic protection of substation equipment was in a report prepared for Bonneville Power Administration </w:t>
      </w:r>
      <w:r>
        <w:fldChar w:fldCharType="begin"/>
      </w:r>
      <w:r>
        <w:instrText xml:space="preserve"> ADDIN EN.CITE &lt;EndNote&gt;&lt;Cite&gt;&lt;Author&gt;Couch&lt;/Author&gt;&lt;Year&gt;1973&lt;/Year&gt;&lt;RecNum&gt;10&lt;/RecNum&gt;&lt;DisplayText&gt;[1]&lt;/DisplayText&gt;&lt;record&gt;&lt;rec-number&gt;10&lt;/rec-number&gt;&lt;foreign-keys&gt;&lt;key app="EN" db-id="e2zwdx9fkvp0pue5sa1p5tdwv0edavvpdpft" timestamp="1713192732"&gt;10&lt;/key&gt;&lt;/foreign-keys&gt;&lt;ref-type name="Report"&gt;27&lt;/ref-type&gt;&lt;contributors&gt;&lt;authors&gt;&lt;author&gt;Couch, RW&lt;/author&gt;&lt;author&gt;Deacon, RJ&lt;/author&gt;&lt;/authors&gt;&lt;/contributors&gt;&lt;titles&gt;&lt;title&gt;Procedures and criteria for increasing the earthquake resistance level of electrical substations and special installations&lt;/title&gt;&lt;/titles&gt;&lt;dates&gt;&lt;year&gt;1973&lt;/year&gt;&lt;/dates&gt;&lt;publisher&gt;Agbabian Associates, El Segundo, CA (USA)&lt;/publisher&gt;&lt;urls&gt;&lt;/urls&gt;&lt;/record&gt;&lt;/Cite&gt;&lt;/EndNote&gt;</w:instrText>
      </w:r>
      <w:r>
        <w:fldChar w:fldCharType="separate"/>
      </w:r>
      <w:r>
        <w:rPr>
          <w:noProof/>
        </w:rPr>
        <w:t>[1]</w:t>
      </w:r>
      <w:r>
        <w:fldChar w:fldCharType="end"/>
      </w:r>
      <w:r>
        <w:t xml:space="preserve">. The suggestion was made in the context of lightning arresters. The </w:t>
      </w:r>
      <w:r w:rsidR="003F793B">
        <w:t xml:space="preserve">1984 </w:t>
      </w:r>
      <w:r>
        <w:t xml:space="preserve">edition of </w:t>
      </w:r>
      <w:r w:rsidR="00E35597">
        <w:t>IEEE 693</w:t>
      </w:r>
      <w:r w:rsidR="003F793B">
        <w:t xml:space="preserve"> </w:t>
      </w:r>
      <w:r w:rsidR="003F793B">
        <w:fldChar w:fldCharType="begin"/>
      </w:r>
      <w:r w:rsidR="009C4D41">
        <w:instrText xml:space="preserve"> ADDIN EN.CITE &lt;EndNote&gt;&lt;Cite&gt;&lt;Author&gt;Institute of Electrical and Electronics Engineers&lt;/Author&gt;&lt;Year&gt;1984&lt;/Year&gt;&lt;RecNum&gt;29&lt;/RecNum&gt;&lt;DisplayText&gt;[21]&lt;/DisplayText&gt;&lt;record&gt;&lt;rec-number&gt;29&lt;/rec-number&gt;&lt;foreign-keys&gt;&lt;key app="EN" db-id="e2zwdx9fkvp0pue5sa1p5tdwv0edavvpdpft" timestamp="1715793363"&gt;29&lt;/key&gt;&lt;/foreign-keys&gt;&lt;ref-type name="Government Document"&gt;46&lt;/ref-type&gt;&lt;contributors&gt;&lt;authors&gt;&lt;author&gt;Institute of Electrical and Electronics Engineers,,&lt;/author&gt;&lt;/authors&gt;&lt;/contributors&gt;&lt;titles&gt;&lt;title&gt;IEEE Recommended Practices for Seismic Design of Substations Std 693-1984&lt;/title&gt;&lt;/titles&gt;&lt;pages&gt;1-13&lt;/pages&gt;&lt;dates&gt;&lt;year&gt;1984&lt;/year&gt;&lt;/dates&gt;&lt;urls&gt;&lt;/urls&gt;&lt;electronic-resource-num&gt;10.1109/IEEESTD.1984.82450&lt;/electronic-resource-num&gt;&lt;/record&gt;&lt;/Cite&gt;&lt;/EndNote&gt;</w:instrText>
      </w:r>
      <w:r w:rsidR="003F793B">
        <w:fldChar w:fldCharType="separate"/>
      </w:r>
      <w:r w:rsidR="008426D6">
        <w:rPr>
          <w:noProof/>
        </w:rPr>
        <w:t>[21]</w:t>
      </w:r>
      <w:r w:rsidR="003F793B">
        <w:fldChar w:fldCharType="end"/>
      </w:r>
      <w:r w:rsidR="003F793B">
        <w:t xml:space="preserve"> briefly mentions the possibility of Belleville </w:t>
      </w:r>
      <w:del w:id="59" w:author="Nelson,Mark D (BPA) - TELD-TPP-3" w:date="2024-06-19T23:00:00Z" w16du:dateUtc="2024-06-20T06:00:00Z">
        <w:r w:rsidR="003F793B" w:rsidDel="00C66020">
          <w:delText>washer</w:delText>
        </w:r>
      </w:del>
      <w:ins w:id="60" w:author="Nelson,Mark D (BPA) - TELD-TPP-3" w:date="2024-06-19T23:00:00Z" w16du:dateUtc="2024-06-20T06:00:00Z">
        <w:r w:rsidR="00C66020">
          <w:t>Washer</w:t>
        </w:r>
      </w:ins>
      <w:r w:rsidR="003F793B">
        <w:t>s for seismic protection, but this was removed in subsequent edition</w:t>
      </w:r>
      <w:r w:rsidR="00E35597">
        <w:t xml:space="preserve">. </w:t>
      </w:r>
      <w:r w:rsidR="003F793B">
        <w:t xml:space="preserve">Seattle City Light has been installing Belleville </w:t>
      </w:r>
      <w:del w:id="61" w:author="Nelson,Mark D (BPA) - TELD-TPP-3" w:date="2024-06-19T23:00:00Z" w16du:dateUtc="2024-06-20T06:00:00Z">
        <w:r w:rsidR="003F793B" w:rsidDel="00C66020">
          <w:delText>washer</w:delText>
        </w:r>
      </w:del>
      <w:ins w:id="62" w:author="Nelson,Mark D (BPA) - TELD-TPP-3" w:date="2024-06-19T23:00:00Z" w16du:dateUtc="2024-06-20T06:00:00Z">
        <w:r w:rsidR="00C66020">
          <w:t>Washer</w:t>
        </w:r>
      </w:ins>
      <w:r w:rsidR="003F793B">
        <w:t xml:space="preserve"> stacks for seismic protection of their equipment; the present </w:t>
      </w:r>
      <w:r w:rsidR="00422D99">
        <w:t>research</w:t>
      </w:r>
      <w:r w:rsidR="003F793B">
        <w:t xml:space="preserve"> was driven by this</w:t>
      </w:r>
      <w:r w:rsidR="00E35597">
        <w:t>.</w:t>
      </w:r>
    </w:p>
    <w:p w14:paraId="297EABD9" w14:textId="1815566F" w:rsidR="00E35597" w:rsidRDefault="00422D99" w:rsidP="00063846">
      <w:pPr>
        <w:pStyle w:val="BodyText"/>
      </w:pPr>
      <w:r>
        <w:t xml:space="preserve">The goal of this project is to study the effectiveness of Belleville </w:t>
      </w:r>
      <w:del w:id="63" w:author="Nelson,Mark D (BPA) - TELD-TPP-3" w:date="2024-06-19T23:00:00Z" w16du:dateUtc="2024-06-20T06:00:00Z">
        <w:r w:rsidDel="00C66020">
          <w:delText>washer</w:delText>
        </w:r>
      </w:del>
      <w:ins w:id="64" w:author="Nelson,Mark D (BPA) - TELD-TPP-3" w:date="2024-06-19T23:00:00Z" w16du:dateUtc="2024-06-20T06:00:00Z">
        <w:r w:rsidR="00C66020">
          <w:t>Washer</w:t>
        </w:r>
      </w:ins>
      <w:r>
        <w:t>s for seismic protection of equipment such as capacitive voltage transformers</w:t>
      </w:r>
      <w:r w:rsidR="00AF5FC1">
        <w:t xml:space="preserve"> (CVT)</w:t>
      </w:r>
      <w:r>
        <w:t xml:space="preserve">, capacitor banks etc. that do not have moving parts (such as in switches) and do not have complex dynamic modes of their own (such as dead tank circuit breakers). </w:t>
      </w:r>
      <w:r w:rsidR="008426D6">
        <w:t xml:space="preserve">Such equipment, when mounted on support structures, essentially behave as rigid bodies rocking under horizontal ground motion due to the flexibility of the support structure. </w:t>
      </w:r>
      <w:r>
        <w:t xml:space="preserve">When Belleville </w:t>
      </w:r>
      <w:del w:id="65" w:author="Nelson,Mark D (BPA) - TELD-TPP-3" w:date="2024-06-19T23:00:00Z" w16du:dateUtc="2024-06-20T06:00:00Z">
        <w:r w:rsidDel="00C66020">
          <w:delText>washer</w:delText>
        </w:r>
      </w:del>
      <w:ins w:id="66" w:author="Nelson,Mark D (BPA) - TELD-TPP-3" w:date="2024-06-19T23:00:00Z" w16du:dateUtc="2024-06-20T06:00:00Z">
        <w:r w:rsidR="00C66020">
          <w:t>Washer</w:t>
        </w:r>
      </w:ins>
      <w:r>
        <w:t xml:space="preserve"> stacks are installed at the base of such equipment, above the support structure, the equipment will rock under horizontal ground motion relative to the support structure. The Belleville </w:t>
      </w:r>
      <w:del w:id="67" w:author="Nelson,Mark D (BPA) - TELD-TPP-3" w:date="2024-06-19T23:00:00Z" w16du:dateUtc="2024-06-20T06:00:00Z">
        <w:r w:rsidDel="00C66020">
          <w:delText>washer</w:delText>
        </w:r>
      </w:del>
      <w:ins w:id="68" w:author="Nelson,Mark D (BPA) - TELD-TPP-3" w:date="2024-06-19T23:00:00Z" w16du:dateUtc="2024-06-20T06:00:00Z">
        <w:r w:rsidR="00C66020">
          <w:t>Washer</w:t>
        </w:r>
      </w:ins>
      <w:r>
        <w:t xml:space="preserve"> stacks are expected to provide damping through frictional dissipation under such motion, resulting in reduction of equipment base moment relative when they are rigidly connected to the support structure. In deforming to provide frictional dissipation, the washer stacks will also invariably reduce the frequency</w:t>
      </w:r>
      <w:r w:rsidR="008426D6">
        <w:t>; this reduction may further aid in reducing base moment. This could potentially occur at the expense of increased terminal deflection that must be accommodated.</w:t>
      </w:r>
    </w:p>
    <w:p w14:paraId="1F139A00" w14:textId="3B410F33" w:rsidR="008426D6" w:rsidRDefault="008426D6" w:rsidP="00063846">
      <w:pPr>
        <w:pStyle w:val="BodyText"/>
      </w:pPr>
      <w:r>
        <w:t>The objectives of this project are</w:t>
      </w:r>
      <w:r w:rsidR="00BF0FC9">
        <w:t>:</w:t>
      </w:r>
    </w:p>
    <w:p w14:paraId="06D0B276" w14:textId="64B15111" w:rsidR="008426D6" w:rsidRDefault="008426D6" w:rsidP="008426D6">
      <w:pPr>
        <w:pStyle w:val="BodyText"/>
        <w:numPr>
          <w:ilvl w:val="0"/>
          <w:numId w:val="38"/>
        </w:numPr>
      </w:pPr>
      <w:r w:rsidRPr="008426D6">
        <w:t>Develop an analysis-based systematic approach for design of a Belleville-</w:t>
      </w:r>
      <w:del w:id="69" w:author="Nelson,Mark D (BPA) - TELD-TPP-3" w:date="2024-06-19T23:00:00Z" w16du:dateUtc="2024-06-20T06:00:00Z">
        <w:r w:rsidRPr="008426D6" w:rsidDel="00C66020">
          <w:delText>washer</w:delText>
        </w:r>
      </w:del>
      <w:ins w:id="70" w:author="Nelson,Mark D (BPA) - TELD-TPP-3" w:date="2024-06-19T23:00:00Z" w16du:dateUtc="2024-06-20T06:00:00Z">
        <w:r w:rsidR="00C66020">
          <w:t>Washer</w:t>
        </w:r>
      </w:ins>
      <w:r w:rsidRPr="008426D6">
        <w:t xml:space="preserve"> seismic protective system for a given equipment (together with given seismic demand and support structure)</w:t>
      </w:r>
      <w:r>
        <w:t>.</w:t>
      </w:r>
    </w:p>
    <w:p w14:paraId="08867462" w14:textId="2393519F" w:rsidR="006A0B13" w:rsidRDefault="008426D6" w:rsidP="000E5C58">
      <w:pPr>
        <w:pStyle w:val="BodyText"/>
        <w:numPr>
          <w:ilvl w:val="0"/>
          <w:numId w:val="38"/>
        </w:numPr>
      </w:pPr>
      <w:r w:rsidRPr="008426D6">
        <w:t xml:space="preserve">Develop support for such an approach through </w:t>
      </w:r>
      <w:r>
        <w:t xml:space="preserve">physical </w:t>
      </w:r>
      <w:r w:rsidR="006A0B13">
        <w:t>experiments</w:t>
      </w:r>
      <w:r>
        <w:t>.</w:t>
      </w:r>
    </w:p>
    <w:p w14:paraId="1431D107" w14:textId="10918384" w:rsidR="006A0B13" w:rsidRDefault="006A0B13" w:rsidP="006A0B13">
      <w:pPr>
        <w:pStyle w:val="BodyText"/>
      </w:pPr>
      <w:r>
        <w:t xml:space="preserve">A CVT provided by Seattle City Light </w:t>
      </w:r>
      <w:commentRangeStart w:id="71"/>
      <w:r>
        <w:t>(</w:t>
      </w:r>
      <w:proofErr w:type="gramStart"/>
      <w:r>
        <w:t>see )</w:t>
      </w:r>
      <w:proofErr w:type="gramEnd"/>
      <w:r>
        <w:t xml:space="preserve"> </w:t>
      </w:r>
      <w:commentRangeEnd w:id="71"/>
      <w:r w:rsidR="007D6561">
        <w:rPr>
          <w:rStyle w:val="CommentReference"/>
          <w:rFonts w:ascii="Arial" w:hAnsi="Arial"/>
        </w:rPr>
        <w:commentReference w:id="71"/>
      </w:r>
      <w:r>
        <w:t xml:space="preserve">is used in the shake table experiments described in Chapter </w:t>
      </w:r>
      <w:r>
        <w:fldChar w:fldCharType="begin"/>
      </w:r>
      <w:r>
        <w:instrText xml:space="preserve"> REF _Ref166687996 \r \h </w:instrText>
      </w:r>
      <w:r>
        <w:fldChar w:fldCharType="separate"/>
      </w:r>
      <w:r w:rsidR="00334AA1">
        <w:t>4</w:t>
      </w:r>
      <w:r>
        <w:fldChar w:fldCharType="end"/>
      </w:r>
      <w:r>
        <w:t>.</w:t>
      </w:r>
    </w:p>
    <w:p w14:paraId="50F7D93B" w14:textId="37671467" w:rsidR="00393642" w:rsidRDefault="00393642">
      <w:pPr>
        <w:rPr>
          <w:rFonts w:ascii="Times New Roman" w:hAnsi="Times New Roman"/>
          <w:sz w:val="24"/>
        </w:rPr>
      </w:pPr>
      <w:r>
        <w:br w:type="page"/>
      </w:r>
    </w:p>
    <w:p w14:paraId="100B1405" w14:textId="19AE9F16" w:rsidR="00B1780C" w:rsidRDefault="00B1780C" w:rsidP="00B1780C">
      <w:pPr>
        <w:pStyle w:val="Heading2"/>
      </w:pPr>
      <w:bookmarkStart w:id="72" w:name="_Toc168346899"/>
      <w:r>
        <w:lastRenderedPageBreak/>
        <w:t>Nomenclature for washer configurations</w:t>
      </w:r>
      <w:bookmarkEnd w:id="72"/>
    </w:p>
    <w:p w14:paraId="7BDD5158" w14:textId="30238CDF" w:rsidR="006D7954" w:rsidRDefault="006D7954" w:rsidP="006D7954">
      <w:pPr>
        <w:pStyle w:val="BodyText"/>
      </w:pPr>
      <w:r>
        <w:t xml:space="preserve">The specific washers used in the project </w:t>
      </w:r>
      <w:r w:rsidR="007B4A29">
        <w:t xml:space="preserve">are </w:t>
      </w:r>
      <w:r>
        <w:t xml:space="preserve">from Key </w:t>
      </w:r>
      <w:proofErr w:type="spellStart"/>
      <w:r>
        <w:t>Bellevilles</w:t>
      </w:r>
      <w:proofErr w:type="spellEnd"/>
      <w:r>
        <w:t xml:space="preserve">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r w:rsidR="002B157E">
        <w:fldChar w:fldCharType="end"/>
      </w:r>
      <w:r>
        <w:t xml:space="preserve"> </w:t>
      </w:r>
      <w:r w:rsidR="007B4A29">
        <w:t xml:space="preserve">and </w:t>
      </w:r>
      <w:r>
        <w:t xml:space="preserve">are listed in </w:t>
      </w:r>
      <w:r w:rsidR="002B157E">
        <w:fldChar w:fldCharType="begin"/>
      </w:r>
      <w:r w:rsidR="002B157E">
        <w:instrText xml:space="preserve"> REF _Ref166158704 \h </w:instrText>
      </w:r>
      <w:r w:rsidR="002B157E">
        <w:fldChar w:fldCharType="separate"/>
      </w:r>
      <w:r w:rsidR="00334AA1">
        <w:t xml:space="preserve">Table </w:t>
      </w:r>
      <w:r w:rsidR="00334AA1">
        <w:rPr>
          <w:noProof/>
        </w:rPr>
        <w:t>1</w:t>
      </w:r>
      <w:r w:rsidR="00334AA1">
        <w:noBreakHyphen/>
      </w:r>
      <w:r w:rsidR="00334AA1">
        <w:rPr>
          <w:noProof/>
        </w:rPr>
        <w:t>1</w:t>
      </w:r>
      <w:r w:rsidR="002B157E">
        <w:fldChar w:fldCharType="end"/>
      </w:r>
      <w:r w:rsidR="007B4A29">
        <w:t>.</w:t>
      </w:r>
    </w:p>
    <w:p w14:paraId="1C936A08" w14:textId="52BCAFEB" w:rsidR="0023177B" w:rsidRPr="00E11FDF" w:rsidRDefault="0023177B" w:rsidP="0023177B">
      <w:pPr>
        <w:pStyle w:val="Caption"/>
      </w:pPr>
      <w:bookmarkStart w:id="73" w:name="_Ref166158704"/>
      <w:bookmarkStart w:id="74" w:name="_Toc168347929"/>
      <w:r>
        <w:t xml:space="preserve">Table </w:t>
      </w:r>
      <w:r>
        <w:fldChar w:fldCharType="begin"/>
      </w:r>
      <w:r>
        <w:instrText xml:space="preserve"> STYLEREF 1 \s </w:instrText>
      </w:r>
      <w:r>
        <w:fldChar w:fldCharType="separate"/>
      </w:r>
      <w:r w:rsidR="00334AA1">
        <w:rPr>
          <w:noProof/>
        </w:rPr>
        <w:t>1</w:t>
      </w:r>
      <w:r>
        <w:rPr>
          <w:noProof/>
        </w:rPr>
        <w:fldChar w:fldCharType="end"/>
      </w:r>
      <w:r>
        <w:noBreakHyphen/>
      </w:r>
      <w:r>
        <w:fldChar w:fldCharType="begin"/>
      </w:r>
      <w:r>
        <w:instrText xml:space="preserve"> SEQ Table \* ARABIC \s 1 </w:instrText>
      </w:r>
      <w:r>
        <w:fldChar w:fldCharType="separate"/>
      </w:r>
      <w:r w:rsidR="00334AA1">
        <w:rPr>
          <w:noProof/>
        </w:rPr>
        <w:t>1</w:t>
      </w:r>
      <w:r>
        <w:rPr>
          <w:noProof/>
        </w:rPr>
        <w:fldChar w:fldCharType="end"/>
      </w:r>
      <w:bookmarkEnd w:id="73"/>
      <w:r>
        <w:br/>
        <w:t xml:space="preserve">Washers used in this project </w:t>
      </w:r>
      <w:r w:rsidR="002B157E">
        <w:fldChar w:fldCharType="begin"/>
      </w:r>
      <w:r w:rsidR="008426D6">
        <w:instrText xml:space="preserve"> ADDIN EN.CITE &lt;EndNote&gt;&lt;Cite&gt;&lt;Author&gt;Key Bellevilles&lt;/Author&gt;&lt;Year&gt;2024&lt;/Year&gt;&lt;RecNum&gt;21&lt;/RecNum&gt;&lt;DisplayText&gt;[22]&lt;/DisplayText&gt;&lt;record&gt;&lt;rec-number&gt;21&lt;/rec-number&gt;&lt;foreign-keys&gt;&lt;key app="EN" db-id="e2zwdx9fkvp0pue5sa1p5tdwv0edavvpdpft" timestamp="1715280258"&gt;21&lt;/key&gt;&lt;/foreign-keys&gt;&lt;ref-type name="Web Page"&gt;12&lt;/ref-type&gt;&lt;contributors&gt;&lt;authors&gt;&lt;author&gt;Key Bellevilles,,&lt;/author&gt;&lt;/authors&gt;&lt;/contributors&gt;&lt;titles&gt;&lt;title&gt;Belleville Products Sample Catalog&lt;/title&gt;&lt;/titles&gt;&lt;dates&gt;&lt;year&gt;2024&lt;/year&gt;&lt;/dates&gt;&lt;urls&gt;&lt;related-urls&gt;&lt;url&gt;https://keybellevilles.com/bellevilles/sampleCatalog&lt;/url&gt;&lt;/related-urls&gt;&lt;/urls&gt;&lt;/record&gt;&lt;/Cite&gt;&lt;/EndNote&gt;</w:instrText>
      </w:r>
      <w:r w:rsidR="002B157E">
        <w:fldChar w:fldCharType="separate"/>
      </w:r>
      <w:r w:rsidR="008426D6">
        <w:rPr>
          <w:noProof/>
        </w:rPr>
        <w:t>[22]</w:t>
      </w:r>
      <w:bookmarkEnd w:id="74"/>
      <w:r w:rsidR="002B157E">
        <w:fldChar w:fldCharType="end"/>
      </w:r>
    </w:p>
    <w:tbl>
      <w:tblPr>
        <w:tblStyle w:val="TableGrid"/>
        <w:tblW w:w="0" w:type="auto"/>
        <w:tblLayout w:type="fixed"/>
        <w:tblLook w:val="04A0" w:firstRow="1" w:lastRow="0" w:firstColumn="1" w:lastColumn="0" w:noHBand="0" w:noVBand="1"/>
      </w:tblPr>
      <w:tblGrid>
        <w:gridCol w:w="1800"/>
        <w:gridCol w:w="1620"/>
        <w:gridCol w:w="1530"/>
        <w:gridCol w:w="1170"/>
        <w:gridCol w:w="1046"/>
        <w:gridCol w:w="1204"/>
      </w:tblGrid>
      <w:tr w:rsidR="006D7954" w14:paraId="24B6F38D" w14:textId="77777777" w:rsidTr="006A0B13">
        <w:tc>
          <w:tcPr>
            <w:tcW w:w="1800" w:type="dxa"/>
          </w:tcPr>
          <w:p w14:paraId="1B8A7508" w14:textId="4D64941B" w:rsidR="006D7954" w:rsidRDefault="006D7954" w:rsidP="006D7954">
            <w:pPr>
              <w:pStyle w:val="BodyText"/>
            </w:pPr>
            <w:r>
              <w:t>Washer</w:t>
            </w:r>
          </w:p>
        </w:tc>
        <w:tc>
          <w:tcPr>
            <w:tcW w:w="1620" w:type="dxa"/>
          </w:tcPr>
          <w:p w14:paraId="29B875D8" w14:textId="732BC818" w:rsidR="006D7954" w:rsidRDefault="006D7954" w:rsidP="006D7954">
            <w:pPr>
              <w:pStyle w:val="BodyText"/>
            </w:pPr>
            <w:r>
              <w:t>Outer Diameter (in)</w:t>
            </w:r>
          </w:p>
        </w:tc>
        <w:tc>
          <w:tcPr>
            <w:tcW w:w="1530" w:type="dxa"/>
          </w:tcPr>
          <w:p w14:paraId="248DB351" w14:textId="279C3CBE" w:rsidR="006D7954" w:rsidRDefault="006D7954" w:rsidP="006D7954">
            <w:pPr>
              <w:pStyle w:val="BodyText"/>
            </w:pPr>
            <w:r>
              <w:t>Inner Diameter (in)</w:t>
            </w:r>
          </w:p>
        </w:tc>
        <w:tc>
          <w:tcPr>
            <w:tcW w:w="1170" w:type="dxa"/>
          </w:tcPr>
          <w:p w14:paraId="6B24E7B7" w14:textId="50211ADA" w:rsidR="006D7954" w:rsidRDefault="00F859CA" w:rsidP="006D7954">
            <w:pPr>
              <w:pStyle w:val="BodyText"/>
            </w:pPr>
            <w:r w:rsidRPr="00F859CA">
              <w:rPr>
                <w:i/>
                <w:iCs/>
              </w:rPr>
              <w:t>t</w:t>
            </w:r>
            <w:r w:rsidR="006D7954">
              <w:t xml:space="preserve"> (in)</w:t>
            </w:r>
          </w:p>
        </w:tc>
        <w:tc>
          <w:tcPr>
            <w:tcW w:w="1046" w:type="dxa"/>
          </w:tcPr>
          <w:p w14:paraId="01DA47A7" w14:textId="7B73D239" w:rsidR="006D7954" w:rsidRDefault="00F859CA" w:rsidP="006D7954">
            <w:pPr>
              <w:pStyle w:val="BodyText"/>
            </w:pPr>
            <w:r w:rsidRPr="00F859CA">
              <w:rPr>
                <w:i/>
                <w:iCs/>
              </w:rPr>
              <w:t>h</w:t>
            </w:r>
            <w:r w:rsidR="006D7954">
              <w:t xml:space="preserve"> (in)</w:t>
            </w:r>
          </w:p>
        </w:tc>
        <w:tc>
          <w:tcPr>
            <w:tcW w:w="1204" w:type="dxa"/>
          </w:tcPr>
          <w:p w14:paraId="2DFB8200" w14:textId="0474C00E" w:rsidR="006D7954" w:rsidRDefault="006D7954" w:rsidP="006D7954">
            <w:pPr>
              <w:pStyle w:val="BodyText"/>
            </w:pPr>
            <w:r>
              <w:t>Flattening load (</w:t>
            </w:r>
            <w:proofErr w:type="spellStart"/>
            <w:r>
              <w:t>lb</w:t>
            </w:r>
            <w:proofErr w:type="spellEnd"/>
            <w:r>
              <w:t>)</w:t>
            </w:r>
          </w:p>
        </w:tc>
      </w:tr>
      <w:tr w:rsidR="006D7954" w14:paraId="711274AD" w14:textId="77777777" w:rsidTr="006A0B13">
        <w:tc>
          <w:tcPr>
            <w:tcW w:w="1800" w:type="dxa"/>
          </w:tcPr>
          <w:p w14:paraId="19AA1F86" w14:textId="489EE74D" w:rsidR="006D7954" w:rsidRDefault="006D7954" w:rsidP="006D7954">
            <w:pPr>
              <w:pStyle w:val="BodyText"/>
            </w:pPr>
            <w:r>
              <w:t>K1875-G-086</w:t>
            </w:r>
          </w:p>
        </w:tc>
        <w:tc>
          <w:tcPr>
            <w:tcW w:w="1620" w:type="dxa"/>
          </w:tcPr>
          <w:p w14:paraId="2E880D1B" w14:textId="07D8A6DF" w:rsidR="006D7954" w:rsidRDefault="006D7954" w:rsidP="006D7954">
            <w:pPr>
              <w:pStyle w:val="BodyText"/>
            </w:pPr>
            <w:r>
              <w:t>1.875</w:t>
            </w:r>
          </w:p>
        </w:tc>
        <w:tc>
          <w:tcPr>
            <w:tcW w:w="1530" w:type="dxa"/>
          </w:tcPr>
          <w:p w14:paraId="346B8BD7" w14:textId="032F0B59" w:rsidR="006D7954" w:rsidRDefault="006D7954" w:rsidP="006D7954">
            <w:pPr>
              <w:pStyle w:val="BodyText"/>
            </w:pPr>
            <w:r>
              <w:t>0.656</w:t>
            </w:r>
          </w:p>
        </w:tc>
        <w:tc>
          <w:tcPr>
            <w:tcW w:w="1170" w:type="dxa"/>
          </w:tcPr>
          <w:p w14:paraId="1CE09871" w14:textId="5037A01A" w:rsidR="006D7954" w:rsidRDefault="006D7954" w:rsidP="006D7954">
            <w:pPr>
              <w:pStyle w:val="BodyText"/>
            </w:pPr>
            <w:r>
              <w:t>0.086</w:t>
            </w:r>
          </w:p>
        </w:tc>
        <w:tc>
          <w:tcPr>
            <w:tcW w:w="1046" w:type="dxa"/>
          </w:tcPr>
          <w:p w14:paraId="6F44D8A7" w14:textId="26DC09CE" w:rsidR="006D7954" w:rsidRDefault="006D7954" w:rsidP="006D7954">
            <w:pPr>
              <w:pStyle w:val="BodyText"/>
            </w:pPr>
            <w:r>
              <w:t>0.043</w:t>
            </w:r>
          </w:p>
        </w:tc>
        <w:tc>
          <w:tcPr>
            <w:tcW w:w="1204" w:type="dxa"/>
          </w:tcPr>
          <w:p w14:paraId="3F3861F3" w14:textId="7F9624E6" w:rsidR="006D7954" w:rsidRDefault="006D7954" w:rsidP="006D7954">
            <w:pPr>
              <w:pStyle w:val="BodyText"/>
            </w:pPr>
            <w:r>
              <w:t>1319</w:t>
            </w:r>
          </w:p>
        </w:tc>
      </w:tr>
      <w:tr w:rsidR="006D7954" w14:paraId="0DC3BD01" w14:textId="77777777" w:rsidTr="006A0B13">
        <w:tc>
          <w:tcPr>
            <w:tcW w:w="1800" w:type="dxa"/>
          </w:tcPr>
          <w:p w14:paraId="6C130309" w14:textId="1EAE37E6" w:rsidR="006D7954" w:rsidRDefault="006D7954" w:rsidP="006D7954">
            <w:pPr>
              <w:pStyle w:val="BodyText"/>
            </w:pPr>
            <w:r w:rsidRPr="006D7954">
              <w:t>K1750-J-057</w:t>
            </w:r>
          </w:p>
        </w:tc>
        <w:tc>
          <w:tcPr>
            <w:tcW w:w="1620" w:type="dxa"/>
          </w:tcPr>
          <w:p w14:paraId="30686994" w14:textId="10C10128" w:rsidR="006D7954" w:rsidRDefault="006D7954" w:rsidP="006D7954">
            <w:pPr>
              <w:pStyle w:val="BodyText"/>
            </w:pPr>
            <w:r>
              <w:t>1.750</w:t>
            </w:r>
          </w:p>
        </w:tc>
        <w:tc>
          <w:tcPr>
            <w:tcW w:w="1530" w:type="dxa"/>
          </w:tcPr>
          <w:p w14:paraId="30A72F9A" w14:textId="6D1CE889" w:rsidR="006D7954" w:rsidRDefault="006D7954" w:rsidP="006D7954">
            <w:pPr>
              <w:pStyle w:val="BodyText"/>
            </w:pPr>
            <w:r>
              <w:t>0.88</w:t>
            </w:r>
          </w:p>
        </w:tc>
        <w:tc>
          <w:tcPr>
            <w:tcW w:w="1170" w:type="dxa"/>
          </w:tcPr>
          <w:p w14:paraId="18DA02CF" w14:textId="5B75A0FA" w:rsidR="006D7954" w:rsidRDefault="006D7954" w:rsidP="006D7954">
            <w:pPr>
              <w:pStyle w:val="BodyText"/>
            </w:pPr>
            <w:r>
              <w:t>0.057</w:t>
            </w:r>
          </w:p>
        </w:tc>
        <w:tc>
          <w:tcPr>
            <w:tcW w:w="1046" w:type="dxa"/>
          </w:tcPr>
          <w:p w14:paraId="7EAA8D32" w14:textId="1D53542A" w:rsidR="006D7954" w:rsidRDefault="006D7954" w:rsidP="006D7954">
            <w:pPr>
              <w:pStyle w:val="BodyText"/>
            </w:pPr>
            <w:r>
              <w:t>0.057</w:t>
            </w:r>
          </w:p>
        </w:tc>
        <w:tc>
          <w:tcPr>
            <w:tcW w:w="1204" w:type="dxa"/>
          </w:tcPr>
          <w:p w14:paraId="6FF7BABC" w14:textId="13390397" w:rsidR="006D7954" w:rsidRDefault="00F859CA" w:rsidP="006D7954">
            <w:pPr>
              <w:pStyle w:val="BodyText"/>
            </w:pPr>
            <w:r>
              <w:t xml:space="preserve">  </w:t>
            </w:r>
            <w:r w:rsidR="006D7954">
              <w:t>650</w:t>
            </w:r>
          </w:p>
        </w:tc>
      </w:tr>
    </w:tbl>
    <w:p w14:paraId="15856996" w14:textId="77777777" w:rsidR="006D7954" w:rsidRPr="006D7954" w:rsidRDefault="006D7954" w:rsidP="006D7954">
      <w:pPr>
        <w:pStyle w:val="BodyText"/>
      </w:pPr>
    </w:p>
    <w:p w14:paraId="575A9B7C" w14:textId="645955C8" w:rsidR="00E11FDF" w:rsidRPr="00E11FDF" w:rsidRDefault="00E11FDF" w:rsidP="00E11FDF">
      <w:pPr>
        <w:pStyle w:val="BodyText"/>
      </w:pPr>
      <w:r>
        <w:fldChar w:fldCharType="begin"/>
      </w:r>
      <w:r>
        <w:instrText xml:space="preserve"> REF _Ref164081766 \h </w:instrText>
      </w:r>
      <w:r>
        <w:fldChar w:fldCharType="separate"/>
      </w:r>
      <w:r w:rsidR="00334AA1">
        <w:t xml:space="preserve">Table </w:t>
      </w:r>
      <w:r w:rsidR="00334AA1">
        <w:rPr>
          <w:noProof/>
        </w:rPr>
        <w:t>1</w:t>
      </w:r>
      <w:r w:rsidR="00334AA1">
        <w:noBreakHyphen/>
      </w:r>
      <w:r w:rsidR="00334AA1">
        <w:rPr>
          <w:noProof/>
        </w:rPr>
        <w:t>2</w:t>
      </w:r>
      <w:r>
        <w:fldChar w:fldCharType="end"/>
      </w:r>
      <w:r>
        <w:t xml:space="preserve"> summarizes the nomenclature used in this report for Belleville </w:t>
      </w:r>
      <w:del w:id="75" w:author="Nelson,Mark D (BPA) - TELD-TPP-3" w:date="2024-06-19T23:01:00Z" w16du:dateUtc="2024-06-20T06:01:00Z">
        <w:r w:rsidDel="00C66020">
          <w:delText>washer</w:delText>
        </w:r>
      </w:del>
      <w:ins w:id="76" w:author="Nelson,Mark D (BPA) - TELD-TPP-3" w:date="2024-06-19T23:01:00Z" w16du:dateUtc="2024-06-20T06:01:00Z">
        <w:r w:rsidR="00C66020">
          <w:t>Washer</w:t>
        </w:r>
      </w:ins>
      <w:r>
        <w:t xml:space="preserve"> </w:t>
      </w:r>
      <w:r w:rsidR="00227B7E">
        <w:t>units, each consisting of series parallel arrangements</w:t>
      </w:r>
      <w:r>
        <w:t>.</w:t>
      </w:r>
      <w:r w:rsidR="00227B7E">
        <w:t xml:space="preserve"> </w:t>
      </w:r>
      <w:r w:rsidR="00296463">
        <w:t xml:space="preserve">A stack is identified by the number and type of units, for example as illustrated in </w:t>
      </w:r>
      <w:r w:rsidR="000158AA">
        <w:fldChar w:fldCharType="begin"/>
      </w:r>
      <w:r w:rsidR="000158AA">
        <w:instrText xml:space="preserve"> REF _Ref164081766 \h </w:instrText>
      </w:r>
      <w:r w:rsidR="000158AA">
        <w:fldChar w:fldCharType="separate"/>
      </w:r>
      <w:r w:rsidR="00334AA1">
        <w:t xml:space="preserve">Table </w:t>
      </w:r>
      <w:r w:rsidR="00334AA1">
        <w:rPr>
          <w:noProof/>
        </w:rPr>
        <w:t>1</w:t>
      </w:r>
      <w:r w:rsidR="00334AA1">
        <w:noBreakHyphen/>
      </w:r>
      <w:r w:rsidR="00334AA1">
        <w:rPr>
          <w:noProof/>
        </w:rPr>
        <w:t>2</w:t>
      </w:r>
      <w:r w:rsidR="000158AA">
        <w:fldChar w:fldCharType="end"/>
      </w:r>
      <w:r w:rsidR="000158AA">
        <w:t>.</w:t>
      </w:r>
    </w:p>
    <w:p w14:paraId="1FF240AF" w14:textId="05732A73" w:rsidR="00E11FDF" w:rsidRPr="00E11FDF" w:rsidRDefault="00E11FDF" w:rsidP="00E11FDF">
      <w:pPr>
        <w:pStyle w:val="Caption"/>
      </w:pPr>
      <w:bookmarkStart w:id="77" w:name="_Ref164081766"/>
      <w:bookmarkStart w:id="78" w:name="_Toc168347930"/>
      <w:r>
        <w:t xml:space="preserve">Table </w:t>
      </w:r>
      <w:r>
        <w:fldChar w:fldCharType="begin"/>
      </w:r>
      <w:r>
        <w:instrText xml:space="preserve"> STYLEREF 1 \s </w:instrText>
      </w:r>
      <w:r>
        <w:fldChar w:fldCharType="separate"/>
      </w:r>
      <w:r w:rsidR="00334AA1">
        <w:rPr>
          <w:noProof/>
        </w:rPr>
        <w:t>1</w:t>
      </w:r>
      <w:r>
        <w:rPr>
          <w:noProof/>
        </w:rPr>
        <w:fldChar w:fldCharType="end"/>
      </w:r>
      <w:r>
        <w:noBreakHyphen/>
      </w:r>
      <w:r>
        <w:fldChar w:fldCharType="begin"/>
      </w:r>
      <w:r>
        <w:instrText xml:space="preserve"> SEQ Table \* ARABIC \s 1 </w:instrText>
      </w:r>
      <w:r>
        <w:fldChar w:fldCharType="separate"/>
      </w:r>
      <w:r w:rsidR="00334AA1">
        <w:rPr>
          <w:noProof/>
        </w:rPr>
        <w:t>2</w:t>
      </w:r>
      <w:r>
        <w:rPr>
          <w:noProof/>
        </w:rPr>
        <w:fldChar w:fldCharType="end"/>
      </w:r>
      <w:bookmarkEnd w:id="77"/>
      <w:r>
        <w:br/>
        <w:t xml:space="preserve">Nomenclature used for Belleville </w:t>
      </w:r>
      <w:del w:id="79" w:author="Nelson,Mark D (BPA) - TELD-TPP-3" w:date="2024-06-19T23:01:00Z" w16du:dateUtc="2024-06-20T06:01:00Z">
        <w:r w:rsidDel="00C66020">
          <w:delText>washer</w:delText>
        </w:r>
      </w:del>
      <w:ins w:id="80" w:author="Nelson,Mark D (BPA) - TELD-TPP-3" w:date="2024-06-19T23:01:00Z" w16du:dateUtc="2024-06-20T06:01:00Z">
        <w:r w:rsidR="00C66020">
          <w:t>Washer</w:t>
        </w:r>
      </w:ins>
      <w:r>
        <w:t xml:space="preserve"> </w:t>
      </w:r>
      <w:r w:rsidR="00227B7E">
        <w:t>units</w:t>
      </w:r>
      <w:r w:rsidR="00296463">
        <w:t xml:space="preserve"> and </w:t>
      </w:r>
      <w:proofErr w:type="gramStart"/>
      <w:r w:rsidR="00296463">
        <w:t>stacks</w:t>
      </w:r>
      <w:bookmarkEnd w:id="78"/>
      <w:proofErr w:type="gramEnd"/>
    </w:p>
    <w:tbl>
      <w:tblPr>
        <w:tblStyle w:val="TableGrid"/>
        <w:tblW w:w="0" w:type="auto"/>
        <w:tblLook w:val="04A0" w:firstRow="1" w:lastRow="0" w:firstColumn="1" w:lastColumn="0" w:noHBand="0" w:noVBand="1"/>
      </w:tblPr>
      <w:tblGrid>
        <w:gridCol w:w="535"/>
        <w:gridCol w:w="3060"/>
        <w:gridCol w:w="1800"/>
        <w:gridCol w:w="2970"/>
      </w:tblGrid>
      <w:tr w:rsidR="00296463" w14:paraId="71634977" w14:textId="609CBDEB" w:rsidTr="00296463">
        <w:tc>
          <w:tcPr>
            <w:tcW w:w="5395" w:type="dxa"/>
            <w:gridSpan w:val="3"/>
          </w:tcPr>
          <w:p w14:paraId="5390B457" w14:textId="687660C1" w:rsidR="00296463" w:rsidRDefault="00296463" w:rsidP="00296463">
            <w:pPr>
              <w:pStyle w:val="BodyText"/>
              <w:jc w:val="center"/>
            </w:pPr>
            <w:r>
              <w:t>Units</w:t>
            </w:r>
          </w:p>
        </w:tc>
        <w:tc>
          <w:tcPr>
            <w:tcW w:w="2970" w:type="dxa"/>
          </w:tcPr>
          <w:p w14:paraId="782EB796" w14:textId="44B40030" w:rsidR="00296463" w:rsidRDefault="00296463" w:rsidP="00296463">
            <w:pPr>
              <w:pStyle w:val="BodyText"/>
              <w:jc w:val="center"/>
            </w:pPr>
            <w:r>
              <w:t>Stack</w:t>
            </w:r>
          </w:p>
        </w:tc>
      </w:tr>
      <w:tr w:rsidR="00296463" w14:paraId="7CFE5569" w14:textId="3345DFD1" w:rsidTr="00296463">
        <w:tc>
          <w:tcPr>
            <w:tcW w:w="535" w:type="dxa"/>
          </w:tcPr>
          <w:p w14:paraId="78A4E34E" w14:textId="77777777" w:rsidR="00296463" w:rsidRDefault="00296463" w:rsidP="00B1780C">
            <w:pPr>
              <w:pStyle w:val="BodyText"/>
            </w:pPr>
          </w:p>
        </w:tc>
        <w:tc>
          <w:tcPr>
            <w:tcW w:w="3060" w:type="dxa"/>
          </w:tcPr>
          <w:p w14:paraId="68B1303A" w14:textId="665220DD" w:rsidR="00296463" w:rsidRDefault="00296463" w:rsidP="00B1780C">
            <w:pPr>
              <w:pStyle w:val="BodyText"/>
            </w:pPr>
            <w:r>
              <w:t>Configuration</w:t>
            </w:r>
          </w:p>
        </w:tc>
        <w:tc>
          <w:tcPr>
            <w:tcW w:w="1800" w:type="dxa"/>
          </w:tcPr>
          <w:p w14:paraId="70941BE0" w14:textId="69DEC43D" w:rsidR="00296463" w:rsidRDefault="00296463" w:rsidP="00B1780C">
            <w:pPr>
              <w:pStyle w:val="BodyText"/>
            </w:pPr>
            <w:r>
              <w:t>Nomenclature</w:t>
            </w:r>
          </w:p>
        </w:tc>
        <w:tc>
          <w:tcPr>
            <w:tcW w:w="2970" w:type="dxa"/>
            <w:vMerge w:val="restart"/>
          </w:tcPr>
          <w:p w14:paraId="739F603E" w14:textId="77777777" w:rsidR="00296463" w:rsidRDefault="00296463" w:rsidP="00B1780C">
            <w:pPr>
              <w:pStyle w:val="BodyText"/>
            </w:pPr>
            <w:r w:rsidRPr="00296463">
              <w:rPr>
                <w:noProof/>
              </w:rPr>
              <w:drawing>
                <wp:inline distT="0" distB="0" distL="0" distR="0" wp14:anchorId="1144E886" wp14:editId="1B990538">
                  <wp:extent cx="1106424" cy="749808"/>
                  <wp:effectExtent l="0" t="0" r="0" b="0"/>
                  <wp:docPr id="11627169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06424" cy="749808"/>
                          </a:xfrm>
                          <a:prstGeom prst="rect">
                            <a:avLst/>
                          </a:prstGeom>
                          <a:noFill/>
                          <a:ln>
                            <a:noFill/>
                          </a:ln>
                        </pic:spPr>
                      </pic:pic>
                    </a:graphicData>
                  </a:graphic>
                </wp:inline>
              </w:drawing>
            </w:r>
          </w:p>
          <w:p w14:paraId="1AA8252D" w14:textId="6AA51B57" w:rsidR="00296463" w:rsidRDefault="00296463" w:rsidP="00B1780C">
            <w:pPr>
              <w:pStyle w:val="BodyText"/>
            </w:pPr>
            <w:r>
              <w:t>Example: Stack consisting of 2 units of 2U2D</w:t>
            </w:r>
          </w:p>
        </w:tc>
      </w:tr>
      <w:tr w:rsidR="00296463" w14:paraId="5A9E63D7" w14:textId="3FA6F76E" w:rsidTr="00296463">
        <w:trPr>
          <w:trHeight w:val="720"/>
        </w:trPr>
        <w:tc>
          <w:tcPr>
            <w:tcW w:w="535" w:type="dxa"/>
            <w:vAlign w:val="center"/>
          </w:tcPr>
          <w:p w14:paraId="441F92DB" w14:textId="0757A10A" w:rsidR="00296463" w:rsidRDefault="00296463" w:rsidP="00E11FDF">
            <w:pPr>
              <w:pStyle w:val="BodyText"/>
            </w:pPr>
            <w:r>
              <w:t>1</w:t>
            </w:r>
          </w:p>
        </w:tc>
        <w:tc>
          <w:tcPr>
            <w:tcW w:w="3060" w:type="dxa"/>
            <w:vAlign w:val="center"/>
          </w:tcPr>
          <w:p w14:paraId="0A51C330" w14:textId="3191E478" w:rsidR="00296463" w:rsidRDefault="00296463" w:rsidP="00E11FDF">
            <w:pPr>
              <w:pStyle w:val="BodyText"/>
            </w:pPr>
            <w:r w:rsidRPr="00E11FDF">
              <w:rPr>
                <w:noProof/>
              </w:rPr>
              <w:drawing>
                <wp:inline distT="0" distB="0" distL="0" distR="0" wp14:anchorId="44F6A9E2" wp14:editId="45E01838">
                  <wp:extent cx="1581912" cy="210312"/>
                  <wp:effectExtent l="0" t="0" r="0" b="0"/>
                  <wp:docPr id="2097741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1912" cy="210312"/>
                          </a:xfrm>
                          <a:prstGeom prst="rect">
                            <a:avLst/>
                          </a:prstGeom>
                          <a:noFill/>
                          <a:ln>
                            <a:noFill/>
                          </a:ln>
                        </pic:spPr>
                      </pic:pic>
                    </a:graphicData>
                  </a:graphic>
                </wp:inline>
              </w:drawing>
            </w:r>
          </w:p>
        </w:tc>
        <w:tc>
          <w:tcPr>
            <w:tcW w:w="1800" w:type="dxa"/>
            <w:vAlign w:val="center"/>
          </w:tcPr>
          <w:p w14:paraId="7DB9C3ED" w14:textId="557B9B57" w:rsidR="00296463" w:rsidRDefault="00296463" w:rsidP="00E11FDF">
            <w:pPr>
              <w:pStyle w:val="BodyText"/>
            </w:pPr>
            <w:r>
              <w:t>1U</w:t>
            </w:r>
          </w:p>
        </w:tc>
        <w:tc>
          <w:tcPr>
            <w:tcW w:w="2970" w:type="dxa"/>
            <w:vMerge/>
          </w:tcPr>
          <w:p w14:paraId="036F06C3" w14:textId="77777777" w:rsidR="00296463" w:rsidRDefault="00296463" w:rsidP="00E11FDF">
            <w:pPr>
              <w:pStyle w:val="BodyText"/>
            </w:pPr>
          </w:p>
        </w:tc>
      </w:tr>
      <w:tr w:rsidR="00296463" w14:paraId="11650BD5" w14:textId="55632B79" w:rsidTr="00296463">
        <w:trPr>
          <w:trHeight w:val="720"/>
        </w:trPr>
        <w:tc>
          <w:tcPr>
            <w:tcW w:w="535" w:type="dxa"/>
            <w:vAlign w:val="center"/>
          </w:tcPr>
          <w:p w14:paraId="09691BFB" w14:textId="47C9C131" w:rsidR="00296463" w:rsidRDefault="00296463" w:rsidP="00E11FDF">
            <w:pPr>
              <w:pStyle w:val="BodyText"/>
            </w:pPr>
            <w:r>
              <w:t>2</w:t>
            </w:r>
          </w:p>
        </w:tc>
        <w:tc>
          <w:tcPr>
            <w:tcW w:w="3060" w:type="dxa"/>
            <w:vAlign w:val="center"/>
          </w:tcPr>
          <w:p w14:paraId="20631CBD" w14:textId="32C5C6B6" w:rsidR="00296463" w:rsidRDefault="00296463" w:rsidP="00E11FDF">
            <w:pPr>
              <w:pStyle w:val="BodyText"/>
            </w:pPr>
            <w:r w:rsidRPr="00E11FDF">
              <w:rPr>
                <w:noProof/>
              </w:rPr>
              <w:drawing>
                <wp:inline distT="0" distB="0" distL="0" distR="0" wp14:anchorId="68650B68" wp14:editId="07738614">
                  <wp:extent cx="1600200" cy="210312"/>
                  <wp:effectExtent l="0" t="0" r="0" b="0"/>
                  <wp:docPr id="1694953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0200" cy="210312"/>
                          </a:xfrm>
                          <a:prstGeom prst="rect">
                            <a:avLst/>
                          </a:prstGeom>
                          <a:noFill/>
                          <a:ln>
                            <a:noFill/>
                          </a:ln>
                        </pic:spPr>
                      </pic:pic>
                    </a:graphicData>
                  </a:graphic>
                </wp:inline>
              </w:drawing>
            </w:r>
          </w:p>
        </w:tc>
        <w:tc>
          <w:tcPr>
            <w:tcW w:w="1800" w:type="dxa"/>
            <w:vAlign w:val="center"/>
          </w:tcPr>
          <w:p w14:paraId="15524D1D" w14:textId="05B23027" w:rsidR="00296463" w:rsidRDefault="00296463" w:rsidP="00E11FDF">
            <w:pPr>
              <w:pStyle w:val="BodyText"/>
            </w:pPr>
            <w:r>
              <w:t>1D</w:t>
            </w:r>
          </w:p>
        </w:tc>
        <w:tc>
          <w:tcPr>
            <w:tcW w:w="2970" w:type="dxa"/>
            <w:vMerge/>
          </w:tcPr>
          <w:p w14:paraId="5887A97B" w14:textId="77777777" w:rsidR="00296463" w:rsidRDefault="00296463" w:rsidP="00E11FDF">
            <w:pPr>
              <w:pStyle w:val="BodyText"/>
            </w:pPr>
          </w:p>
        </w:tc>
      </w:tr>
      <w:tr w:rsidR="00296463" w14:paraId="3DDE29BA" w14:textId="677DBC6E" w:rsidTr="00296463">
        <w:trPr>
          <w:trHeight w:val="720"/>
        </w:trPr>
        <w:tc>
          <w:tcPr>
            <w:tcW w:w="535" w:type="dxa"/>
            <w:vAlign w:val="center"/>
          </w:tcPr>
          <w:p w14:paraId="6C83A9FE" w14:textId="2205565C" w:rsidR="00296463" w:rsidRDefault="00296463" w:rsidP="00E11FDF">
            <w:pPr>
              <w:pStyle w:val="BodyText"/>
            </w:pPr>
            <w:r>
              <w:t>3</w:t>
            </w:r>
          </w:p>
        </w:tc>
        <w:tc>
          <w:tcPr>
            <w:tcW w:w="3060" w:type="dxa"/>
            <w:vAlign w:val="center"/>
          </w:tcPr>
          <w:p w14:paraId="121D5748" w14:textId="11872E15" w:rsidR="00296463" w:rsidRDefault="00296463" w:rsidP="00E11FDF">
            <w:pPr>
              <w:pStyle w:val="BodyText"/>
            </w:pPr>
            <w:r w:rsidRPr="00E11FDF">
              <w:rPr>
                <w:noProof/>
              </w:rPr>
              <w:drawing>
                <wp:inline distT="0" distB="0" distL="0" distR="0" wp14:anchorId="09FF8C90" wp14:editId="2BC014E1">
                  <wp:extent cx="1563624" cy="393192"/>
                  <wp:effectExtent l="0" t="0" r="0" b="6985"/>
                  <wp:docPr id="1096061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63624" cy="393192"/>
                          </a:xfrm>
                          <a:prstGeom prst="rect">
                            <a:avLst/>
                          </a:prstGeom>
                          <a:noFill/>
                          <a:ln>
                            <a:noFill/>
                          </a:ln>
                        </pic:spPr>
                      </pic:pic>
                    </a:graphicData>
                  </a:graphic>
                </wp:inline>
              </w:drawing>
            </w:r>
          </w:p>
        </w:tc>
        <w:tc>
          <w:tcPr>
            <w:tcW w:w="1800" w:type="dxa"/>
            <w:vAlign w:val="center"/>
          </w:tcPr>
          <w:p w14:paraId="0AAA2F1D" w14:textId="7B053D94" w:rsidR="00296463" w:rsidRDefault="00296463" w:rsidP="00E11FDF">
            <w:pPr>
              <w:pStyle w:val="BodyText"/>
            </w:pPr>
            <w:r>
              <w:t>1U1D</w:t>
            </w:r>
          </w:p>
        </w:tc>
        <w:tc>
          <w:tcPr>
            <w:tcW w:w="2970" w:type="dxa"/>
            <w:vMerge/>
          </w:tcPr>
          <w:p w14:paraId="5DB2C59D" w14:textId="77777777" w:rsidR="00296463" w:rsidRDefault="00296463" w:rsidP="00E11FDF">
            <w:pPr>
              <w:pStyle w:val="BodyText"/>
            </w:pPr>
          </w:p>
        </w:tc>
      </w:tr>
      <w:tr w:rsidR="00296463" w14:paraId="5EDE22E9" w14:textId="2E540954" w:rsidTr="00296463">
        <w:trPr>
          <w:trHeight w:val="720"/>
        </w:trPr>
        <w:tc>
          <w:tcPr>
            <w:tcW w:w="535" w:type="dxa"/>
            <w:vAlign w:val="center"/>
          </w:tcPr>
          <w:p w14:paraId="0EF39545" w14:textId="41CECDEE" w:rsidR="00296463" w:rsidRDefault="00296463" w:rsidP="00E11FDF">
            <w:pPr>
              <w:pStyle w:val="BodyText"/>
            </w:pPr>
            <w:r>
              <w:t>4</w:t>
            </w:r>
          </w:p>
        </w:tc>
        <w:tc>
          <w:tcPr>
            <w:tcW w:w="3060" w:type="dxa"/>
            <w:vAlign w:val="center"/>
          </w:tcPr>
          <w:p w14:paraId="31B24398" w14:textId="2A004912" w:rsidR="00296463" w:rsidRDefault="00296463" w:rsidP="00E11FDF">
            <w:pPr>
              <w:pStyle w:val="BodyText"/>
            </w:pPr>
            <w:r w:rsidRPr="00E11FDF">
              <w:rPr>
                <w:noProof/>
              </w:rPr>
              <w:drawing>
                <wp:inline distT="0" distB="0" distL="0" distR="0" wp14:anchorId="68000E14" wp14:editId="65290D99">
                  <wp:extent cx="1581912" cy="484632"/>
                  <wp:effectExtent l="0" t="0" r="0" b="0"/>
                  <wp:docPr id="795222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81912" cy="484632"/>
                          </a:xfrm>
                          <a:prstGeom prst="rect">
                            <a:avLst/>
                          </a:prstGeom>
                          <a:noFill/>
                          <a:ln>
                            <a:noFill/>
                          </a:ln>
                        </pic:spPr>
                      </pic:pic>
                    </a:graphicData>
                  </a:graphic>
                </wp:inline>
              </w:drawing>
            </w:r>
          </w:p>
        </w:tc>
        <w:tc>
          <w:tcPr>
            <w:tcW w:w="1800" w:type="dxa"/>
            <w:vAlign w:val="center"/>
          </w:tcPr>
          <w:p w14:paraId="1ED7FBA8" w14:textId="09E1562C" w:rsidR="00296463" w:rsidRDefault="00296463" w:rsidP="00E11FDF">
            <w:pPr>
              <w:pStyle w:val="BodyText"/>
            </w:pPr>
            <w:r>
              <w:t>2U2D</w:t>
            </w:r>
          </w:p>
        </w:tc>
        <w:tc>
          <w:tcPr>
            <w:tcW w:w="2970" w:type="dxa"/>
            <w:vMerge/>
          </w:tcPr>
          <w:p w14:paraId="68F6A791" w14:textId="77777777" w:rsidR="00296463" w:rsidRDefault="00296463" w:rsidP="00E11FDF">
            <w:pPr>
              <w:pStyle w:val="BodyText"/>
            </w:pPr>
          </w:p>
        </w:tc>
      </w:tr>
      <w:tr w:rsidR="00296463" w14:paraId="01D62A7B" w14:textId="59874D86" w:rsidTr="00296463">
        <w:trPr>
          <w:trHeight w:val="720"/>
        </w:trPr>
        <w:tc>
          <w:tcPr>
            <w:tcW w:w="535" w:type="dxa"/>
            <w:vAlign w:val="center"/>
          </w:tcPr>
          <w:p w14:paraId="0AEE3E68" w14:textId="35BEFA61" w:rsidR="00296463" w:rsidRDefault="00296463" w:rsidP="00E11FDF">
            <w:pPr>
              <w:pStyle w:val="BodyText"/>
            </w:pPr>
            <w:r>
              <w:t>5</w:t>
            </w:r>
          </w:p>
        </w:tc>
        <w:tc>
          <w:tcPr>
            <w:tcW w:w="3060" w:type="dxa"/>
            <w:vAlign w:val="center"/>
          </w:tcPr>
          <w:p w14:paraId="70DCD5A0" w14:textId="178A2E24" w:rsidR="00296463" w:rsidRDefault="00296463" w:rsidP="00E11FDF">
            <w:pPr>
              <w:pStyle w:val="BodyText"/>
            </w:pPr>
            <w:r w:rsidRPr="00E11FDF">
              <w:rPr>
                <w:noProof/>
              </w:rPr>
              <w:drawing>
                <wp:inline distT="0" distB="0" distL="0" distR="0" wp14:anchorId="2B18CC3C" wp14:editId="715FD344">
                  <wp:extent cx="1572768" cy="585216"/>
                  <wp:effectExtent l="0" t="0" r="8890" b="5715"/>
                  <wp:docPr id="50456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72768" cy="585216"/>
                          </a:xfrm>
                          <a:prstGeom prst="rect">
                            <a:avLst/>
                          </a:prstGeom>
                          <a:noFill/>
                          <a:ln>
                            <a:noFill/>
                          </a:ln>
                        </pic:spPr>
                      </pic:pic>
                    </a:graphicData>
                  </a:graphic>
                </wp:inline>
              </w:drawing>
            </w:r>
          </w:p>
        </w:tc>
        <w:tc>
          <w:tcPr>
            <w:tcW w:w="1800" w:type="dxa"/>
            <w:vAlign w:val="center"/>
          </w:tcPr>
          <w:p w14:paraId="62FC3DA7" w14:textId="733C2FF4" w:rsidR="00296463" w:rsidRDefault="00296463" w:rsidP="00E11FDF">
            <w:pPr>
              <w:pStyle w:val="BodyText"/>
            </w:pPr>
            <w:r>
              <w:t>3U3D</w:t>
            </w:r>
          </w:p>
        </w:tc>
        <w:tc>
          <w:tcPr>
            <w:tcW w:w="2970" w:type="dxa"/>
            <w:vMerge/>
          </w:tcPr>
          <w:p w14:paraId="36B60471" w14:textId="77777777" w:rsidR="00296463" w:rsidRDefault="00296463" w:rsidP="00E11FDF">
            <w:pPr>
              <w:pStyle w:val="BodyText"/>
            </w:pPr>
          </w:p>
        </w:tc>
      </w:tr>
    </w:tbl>
    <w:p w14:paraId="1009E9D1" w14:textId="3EC397AA" w:rsidR="007D4CD6" w:rsidRDefault="00EB410E" w:rsidP="007D4CD6">
      <w:pPr>
        <w:pStyle w:val="BodyText"/>
        <w:spacing w:before="180"/>
      </w:pPr>
      <w:r>
        <w:t xml:space="preserve">Then washers are nested with the cones oriented in the same direction, as for example in the top or bottom half of a 2U2D unit, they act in </w:t>
      </w:r>
      <w:r w:rsidRPr="00EB410E">
        <w:rPr>
          <w:i/>
          <w:iCs/>
        </w:rPr>
        <w:t>parallel</w:t>
      </w:r>
      <w:r>
        <w:t xml:space="preserve"> since when a load is applied, their deformations are the same. When the cone orientation</w:t>
      </w:r>
      <w:r w:rsidR="00CE39DB">
        <w:t>s</w:t>
      </w:r>
      <w:r>
        <w:t xml:space="preserve"> are opposite, as for example with the two washers in a 1U1D unit, they a</w:t>
      </w:r>
      <w:r w:rsidR="00CE39DB">
        <w:t>re</w:t>
      </w:r>
      <w:r>
        <w:t xml:space="preserve"> in series, since they see the same force and their deformations are additive. Thus, a stack can be viewed as a series-parallel arrangement of washers. If the washers were ideal springs, the stiffness of a stack can be calculated using series-parallel combinations of the stiffnesses of the constituent springs (as will be seen in Chapter </w:t>
      </w:r>
      <w:r>
        <w:fldChar w:fldCharType="begin"/>
      </w:r>
      <w:r>
        <w:instrText xml:space="preserve"> REF _Ref164166992 \r \h </w:instrText>
      </w:r>
      <w:r>
        <w:fldChar w:fldCharType="separate"/>
      </w:r>
      <w:r w:rsidR="00334AA1">
        <w:t>3</w:t>
      </w:r>
      <w:r>
        <w:fldChar w:fldCharType="end"/>
      </w:r>
      <w:r>
        <w:t xml:space="preserve">, washers, </w:t>
      </w:r>
      <w:r>
        <w:lastRenderedPageBreak/>
        <w:t>particularly when nested are not linear springs and exhibit hysteresis, so such a calculation of stiffness would only be approximate). The strength (flattening load) of a stack is determined by the weakest parallel combination in the stack.</w:t>
      </w:r>
    </w:p>
    <w:p w14:paraId="4260B52C" w14:textId="6B210B98" w:rsidR="006A0B13" w:rsidRDefault="006A0B13" w:rsidP="007D4CD6">
      <w:pPr>
        <w:pStyle w:val="BodyText"/>
        <w:spacing w:before="180"/>
      </w:pPr>
      <w:r w:rsidRPr="006A0B13">
        <w:rPr>
          <w:noProof/>
        </w:rPr>
        <w:drawing>
          <wp:inline distT="0" distB="0" distL="0" distR="0" wp14:anchorId="2CE00A92" wp14:editId="5044669A">
            <wp:extent cx="4073525" cy="5283835"/>
            <wp:effectExtent l="0" t="0" r="3175" b="0"/>
            <wp:docPr id="140497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3525" cy="5283835"/>
                    </a:xfrm>
                    <a:prstGeom prst="rect">
                      <a:avLst/>
                    </a:prstGeom>
                    <a:noFill/>
                    <a:ln>
                      <a:noFill/>
                    </a:ln>
                  </pic:spPr>
                </pic:pic>
              </a:graphicData>
            </a:graphic>
          </wp:inline>
        </w:drawing>
      </w:r>
    </w:p>
    <w:p w14:paraId="789DE9B1" w14:textId="50215D0A" w:rsidR="006A0B13" w:rsidRDefault="006A0B13" w:rsidP="006A0B13">
      <w:pPr>
        <w:pStyle w:val="Caption"/>
      </w:pPr>
      <w:bookmarkStart w:id="81" w:name="_Toc168347902"/>
      <w:r w:rsidRPr="005B5DD0">
        <w:t xml:space="preserve">Figure </w:t>
      </w:r>
      <w:r>
        <w:rPr>
          <w:noProof/>
        </w:rPr>
        <w:fldChar w:fldCharType="begin"/>
      </w:r>
      <w:r>
        <w:rPr>
          <w:noProof/>
        </w:rPr>
        <w:instrText xml:space="preserve"> STYLEREF 1 \s </w:instrText>
      </w:r>
      <w:r>
        <w:rPr>
          <w:noProof/>
        </w:rPr>
        <w:fldChar w:fldCharType="separate"/>
      </w:r>
      <w:r w:rsidR="00334AA1">
        <w:rPr>
          <w:noProof/>
        </w:rPr>
        <w:t>1</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3</w:t>
      </w:r>
      <w:r>
        <w:rPr>
          <w:noProof/>
        </w:rPr>
        <w:fldChar w:fldCharType="end"/>
      </w:r>
      <w:r>
        <w:br/>
        <w:t xml:space="preserve">Capacitive voltage transformer (CVT) provided by Seattle City Light and used in shake table experiments described in Chapter </w:t>
      </w:r>
      <w:r>
        <w:fldChar w:fldCharType="begin"/>
      </w:r>
      <w:r>
        <w:instrText xml:space="preserve"> REF _Ref166688165 \r \h </w:instrText>
      </w:r>
      <w:r>
        <w:fldChar w:fldCharType="separate"/>
      </w:r>
      <w:r w:rsidR="00334AA1">
        <w:t>4</w:t>
      </w:r>
      <w:r>
        <w:fldChar w:fldCharType="end"/>
      </w:r>
      <w:r>
        <w:t>.</w:t>
      </w:r>
      <w:bookmarkEnd w:id="81"/>
    </w:p>
    <w:p w14:paraId="6E1C032B" w14:textId="20444440" w:rsidR="00B1780C" w:rsidRDefault="00B1780C" w:rsidP="00B1780C">
      <w:pPr>
        <w:pStyle w:val="Heading2"/>
      </w:pPr>
      <w:bookmarkStart w:id="82" w:name="_Toc168346900"/>
      <w:r>
        <w:t>Analysis and design questions</w:t>
      </w:r>
      <w:bookmarkEnd w:id="82"/>
    </w:p>
    <w:p w14:paraId="7416B8E0" w14:textId="0B8E9386" w:rsidR="00B1780C" w:rsidRDefault="00BF0FC9" w:rsidP="00AF5FC1">
      <w:pPr>
        <w:pStyle w:val="BodyText"/>
      </w:pPr>
      <w:r>
        <w:t xml:space="preserve">The findings reported here must ultimately guide the selection of </w:t>
      </w:r>
      <w:r w:rsidR="00AF5FC1">
        <w:t>washer stacks the provide the desired level of seismic protection. This is the design question, g</w:t>
      </w:r>
      <w:r w:rsidR="00AF5FC1" w:rsidRPr="00AF5FC1">
        <w:t>iven</w:t>
      </w:r>
      <w:r w:rsidR="00AF5FC1">
        <w:t xml:space="preserve"> (a) </w:t>
      </w:r>
      <w:r w:rsidR="00AF5FC1" w:rsidRPr="00AF5FC1">
        <w:t>an equipment</w:t>
      </w:r>
      <w:r w:rsidR="00AF5FC1">
        <w:t xml:space="preserve">, (b) </w:t>
      </w:r>
      <w:r w:rsidR="00AF5FC1" w:rsidRPr="00AF5FC1">
        <w:t>its support structure</w:t>
      </w:r>
      <w:r w:rsidR="00AF5FC1">
        <w:t xml:space="preserve">, (c) </w:t>
      </w:r>
      <w:r w:rsidR="00AF5FC1" w:rsidRPr="00AF5FC1">
        <w:t>seismic input (design spectrum)</w:t>
      </w:r>
      <w:r w:rsidR="00AF5FC1">
        <w:t xml:space="preserve"> and (d) </w:t>
      </w:r>
      <w:r w:rsidR="00AF5FC1" w:rsidRPr="00AF5FC1">
        <w:t>performance specifications (max base moment, max terminal displacement etc.)</w:t>
      </w:r>
      <w:r w:rsidR="00AF5FC1">
        <w:t xml:space="preserve">, </w:t>
      </w:r>
      <w:r w:rsidR="00AF5FC1" w:rsidRPr="00AF5FC1">
        <w:t xml:space="preserve">design a Belleville </w:t>
      </w:r>
      <w:del w:id="83" w:author="Nelson,Mark D (BPA) - TELD-TPP-3" w:date="2024-06-19T23:01:00Z" w16du:dateUtc="2024-06-20T06:01:00Z">
        <w:r w:rsidR="00AF5FC1" w:rsidRPr="00AF5FC1" w:rsidDel="00C66020">
          <w:delText>washer</w:delText>
        </w:r>
      </w:del>
      <w:ins w:id="84" w:author="Nelson,Mark D (BPA) - TELD-TPP-3" w:date="2024-06-19T23:01:00Z" w16du:dateUtc="2024-06-20T06:01:00Z">
        <w:r w:rsidR="00C66020">
          <w:t>Washer</w:t>
        </w:r>
      </w:ins>
      <w:r w:rsidR="00AF5FC1" w:rsidRPr="00AF5FC1">
        <w:t xml:space="preserve"> stack so that the system response meets the specifications.</w:t>
      </w:r>
    </w:p>
    <w:p w14:paraId="3985C0E1" w14:textId="2749DCCA" w:rsidR="00AF5FC1" w:rsidRDefault="00AF5FC1" w:rsidP="00AF5FC1">
      <w:pPr>
        <w:pStyle w:val="BodyText"/>
      </w:pPr>
      <w:r>
        <w:t>A prerequisite to approaching this design question is being able to answer the analysis question, g</w:t>
      </w:r>
      <w:r w:rsidRPr="00AF5FC1">
        <w:t>iven</w:t>
      </w:r>
      <w:r>
        <w:t xml:space="preserve"> (a) </w:t>
      </w:r>
      <w:r w:rsidRPr="00AF5FC1">
        <w:t>an equipment</w:t>
      </w:r>
      <w:r>
        <w:t xml:space="preserve">, (b), </w:t>
      </w:r>
      <w:r w:rsidRPr="00AF5FC1">
        <w:t>its support structure</w:t>
      </w:r>
      <w:r>
        <w:t xml:space="preserve">, (c) </w:t>
      </w:r>
      <w:r w:rsidRPr="00AF5FC1">
        <w:t>seismic input (ground motion record)</w:t>
      </w:r>
      <w:r>
        <w:t xml:space="preserve"> and </w:t>
      </w:r>
      <w:r>
        <w:lastRenderedPageBreak/>
        <w:t xml:space="preserve">(d) a specific </w:t>
      </w:r>
      <w:r w:rsidRPr="00AF5FC1">
        <w:t xml:space="preserve">Belleville </w:t>
      </w:r>
      <w:del w:id="85" w:author="Nelson,Mark D (BPA) - TELD-TPP-3" w:date="2024-06-19T23:01:00Z" w16du:dateUtc="2024-06-20T06:01:00Z">
        <w:r w:rsidRPr="00AF5FC1" w:rsidDel="00C66020">
          <w:delText>washer</w:delText>
        </w:r>
      </w:del>
      <w:ins w:id="86" w:author="Nelson,Mark D (BPA) - TELD-TPP-3" w:date="2024-06-19T23:01:00Z" w16du:dateUtc="2024-06-20T06:01:00Z">
        <w:r w:rsidR="00C66020">
          <w:t>Washer</w:t>
        </w:r>
      </w:ins>
      <w:r w:rsidRPr="00AF5FC1">
        <w:t xml:space="preserve"> configuration</w:t>
      </w:r>
      <w:r>
        <w:t xml:space="preserve">, </w:t>
      </w:r>
      <w:r w:rsidRPr="00AF5FC1">
        <w:t>compute the response of this system (accelerations, base moments</w:t>
      </w:r>
      <w:r>
        <w:t>, terminal displacements</w:t>
      </w:r>
      <w:r w:rsidRPr="00AF5FC1">
        <w:t xml:space="preserve"> etc.).</w:t>
      </w:r>
      <w:r>
        <w:t xml:space="preserve"> Hence the emphasis of this project is more on this analysis question and support for the analysis process from physical experimental measurements, with a focus as noted above on “rigid” structures, in particular </w:t>
      </w:r>
      <w:proofErr w:type="gramStart"/>
      <w:r>
        <w:t>a CVT.</w:t>
      </w:r>
      <w:proofErr w:type="gramEnd"/>
    </w:p>
    <w:p w14:paraId="16D23512" w14:textId="098AC91A" w:rsidR="00B1780C" w:rsidRDefault="00B1780C" w:rsidP="00B1780C">
      <w:pPr>
        <w:pStyle w:val="Heading2"/>
      </w:pPr>
      <w:bookmarkStart w:id="87" w:name="_Toc168346901"/>
      <w:r>
        <w:t>Organization of the report</w:t>
      </w:r>
      <w:bookmarkEnd w:id="87"/>
    </w:p>
    <w:p w14:paraId="53B0B3A0" w14:textId="6E6073ED" w:rsidR="00B1780C" w:rsidRPr="00B1780C" w:rsidRDefault="005C0781" w:rsidP="00B1780C">
      <w:pPr>
        <w:pStyle w:val="BodyText"/>
      </w:pPr>
      <w:r>
        <w:t xml:space="preserve">This report is organized as follows. As noted above, the main goal of this project is to develop an </w:t>
      </w:r>
      <w:r w:rsidRPr="008426D6">
        <w:t>analysis-based systematic approach for design of a Belleville-</w:t>
      </w:r>
      <w:del w:id="88" w:author="Nelson,Mark D (BPA) - TELD-TPP-3" w:date="2024-06-19T23:01:00Z" w16du:dateUtc="2024-06-20T06:01:00Z">
        <w:r w:rsidRPr="008426D6" w:rsidDel="00C66020">
          <w:delText>washer</w:delText>
        </w:r>
      </w:del>
      <w:ins w:id="89" w:author="Nelson,Mark D (BPA) - TELD-TPP-3" w:date="2024-06-19T23:01:00Z" w16du:dateUtc="2024-06-20T06:01:00Z">
        <w:r w:rsidR="00C66020">
          <w:t>Washer</w:t>
        </w:r>
      </w:ins>
      <w:r w:rsidRPr="008426D6">
        <w:t xml:space="preserve"> seismic protective system</w:t>
      </w:r>
      <w:r>
        <w:t xml:space="preserve">. The report is therefore structured around an analysis procedure. This procedure is summarized upfront in Chapter </w:t>
      </w:r>
      <w:r>
        <w:fldChar w:fldCharType="begin"/>
      </w:r>
      <w:r>
        <w:instrText xml:space="preserve"> REF _Ref166674583 \r \h </w:instrText>
      </w:r>
      <w:r>
        <w:fldChar w:fldCharType="separate"/>
      </w:r>
      <w:r w:rsidR="00334AA1">
        <w:t>2</w:t>
      </w:r>
      <w:r>
        <w:fldChar w:fldCharType="end"/>
      </w:r>
      <w:r>
        <w:t>, and the various steps in this procedure are expounded in subsequent chapters. Characterizing the force-displacement hysteresis of a single stack of washers through cyclic loading tests is presented in Chapter</w:t>
      </w:r>
      <w:r w:rsidR="00E432A4">
        <w:t xml:space="preserve"> </w:t>
      </w:r>
      <w:r w:rsidR="00E432A4">
        <w:fldChar w:fldCharType="begin"/>
      </w:r>
      <w:r w:rsidR="00E432A4">
        <w:instrText xml:space="preserve"> REF _Ref164099813 \r \h </w:instrText>
      </w:r>
      <w:r w:rsidR="00E432A4">
        <w:fldChar w:fldCharType="separate"/>
      </w:r>
      <w:r w:rsidR="00334AA1">
        <w:t>3</w:t>
      </w:r>
      <w:r w:rsidR="00E432A4">
        <w:fldChar w:fldCharType="end"/>
      </w:r>
      <w:r>
        <w:t>.</w:t>
      </w:r>
      <w:r w:rsidR="00A11B29">
        <w:t xml:space="preserve"> Shake table experiments to characterized dynamic seismic response of a CVT equipment with Belleville </w:t>
      </w:r>
      <w:del w:id="90" w:author="Nelson,Mark D (BPA) - TELD-TPP-3" w:date="2024-06-19T23:01:00Z" w16du:dateUtc="2024-06-20T06:01:00Z">
        <w:r w:rsidR="00A11B29" w:rsidDel="00C66020">
          <w:delText>washer</w:delText>
        </w:r>
      </w:del>
      <w:ins w:id="91" w:author="Nelson,Mark D (BPA) - TELD-TPP-3" w:date="2024-06-19T23:01:00Z" w16du:dateUtc="2024-06-20T06:01:00Z">
        <w:r w:rsidR="00C66020">
          <w:t>Washer</w:t>
        </w:r>
      </w:ins>
      <w:r w:rsidR="00A11B29">
        <w:t xml:space="preserve"> stacks, including setup, </w:t>
      </w:r>
      <w:proofErr w:type="gramStart"/>
      <w:r w:rsidR="00A11B29">
        <w:t>instrumentation</w:t>
      </w:r>
      <w:proofErr w:type="gramEnd"/>
      <w:r w:rsidR="00A11B29">
        <w:t xml:space="preserve"> and specific steps for installing the washer stacks, are described in Chapter</w:t>
      </w:r>
      <w:r w:rsidR="00E432A4">
        <w:t xml:space="preserve"> </w:t>
      </w:r>
      <w:r w:rsidR="00E432A4">
        <w:fldChar w:fldCharType="begin"/>
      </w:r>
      <w:r w:rsidR="00E432A4">
        <w:instrText xml:space="preserve"> REF _Ref166675284 \r \h </w:instrText>
      </w:r>
      <w:r w:rsidR="00E432A4">
        <w:fldChar w:fldCharType="separate"/>
      </w:r>
      <w:r w:rsidR="00334AA1">
        <w:t>4</w:t>
      </w:r>
      <w:r w:rsidR="00E432A4">
        <w:fldChar w:fldCharType="end"/>
      </w:r>
      <w:r w:rsidR="00A11B29">
        <w:t>. In Chapter</w:t>
      </w:r>
      <w:r w:rsidR="00E432A4">
        <w:t xml:space="preserve"> </w:t>
      </w:r>
      <w:r w:rsidR="00E432A4">
        <w:fldChar w:fldCharType="begin"/>
      </w:r>
      <w:r w:rsidR="00E432A4">
        <w:instrText xml:space="preserve"> REF _Ref166675300 \r \h </w:instrText>
      </w:r>
      <w:r w:rsidR="00E432A4">
        <w:fldChar w:fldCharType="separate"/>
      </w:r>
      <w:r w:rsidR="00334AA1">
        <w:t>5</w:t>
      </w:r>
      <w:r w:rsidR="00E432A4">
        <w:fldChar w:fldCharType="end"/>
      </w:r>
      <w:r w:rsidR="00A11B29">
        <w:t xml:space="preserve">, a nonlinear dynamic model of the CVT with Belleville </w:t>
      </w:r>
      <w:del w:id="92" w:author="Nelson,Mark D (BPA) - TELD-TPP-3" w:date="2024-06-19T23:01:00Z" w16du:dateUtc="2024-06-20T06:01:00Z">
        <w:r w:rsidR="00A11B29" w:rsidDel="00C66020">
          <w:delText>washer</w:delText>
        </w:r>
      </w:del>
      <w:ins w:id="93" w:author="Nelson,Mark D (BPA) - TELD-TPP-3" w:date="2024-06-19T23:01:00Z" w16du:dateUtc="2024-06-20T06:01:00Z">
        <w:r w:rsidR="00C66020">
          <w:t>Washer</w:t>
        </w:r>
      </w:ins>
      <w:r w:rsidR="00A11B29">
        <w:t xml:space="preserve"> stacks is developed, and predictions from the model are compared with measurements from shake table experiments. An important note is that all the information needed for this model can be obtained from the washer characterization data from Chapter </w:t>
      </w:r>
      <w:r w:rsidR="00AA471C">
        <w:fldChar w:fldCharType="begin"/>
      </w:r>
      <w:r w:rsidR="00AA471C">
        <w:instrText xml:space="preserve"> REF _Ref164099813 \r \h </w:instrText>
      </w:r>
      <w:r w:rsidR="00AA471C">
        <w:fldChar w:fldCharType="separate"/>
      </w:r>
      <w:r w:rsidR="00334AA1">
        <w:t>3</w:t>
      </w:r>
      <w:r w:rsidR="00AA471C">
        <w:fldChar w:fldCharType="end"/>
      </w:r>
      <w:r w:rsidR="00A11B29">
        <w:t xml:space="preserve">, the type of information that can be readily obtained. In Chapter </w:t>
      </w:r>
      <w:r w:rsidR="00AA471C">
        <w:fldChar w:fldCharType="begin"/>
      </w:r>
      <w:r w:rsidR="00AA471C">
        <w:instrText xml:space="preserve"> REF _Ref166675332 \r \h </w:instrText>
      </w:r>
      <w:r w:rsidR="00AA471C">
        <w:fldChar w:fldCharType="separate"/>
      </w:r>
      <w:r w:rsidR="00334AA1">
        <w:t>6</w:t>
      </w:r>
      <w:r w:rsidR="00AA471C">
        <w:fldChar w:fldCharType="end"/>
      </w:r>
      <w:r w:rsidR="00A11B29">
        <w:t>, a linearized model based on equivalent stiffness and damping is developed that may be more conducive for practical use than the nonlinear model in Chapter;</w:t>
      </w:r>
      <w:r w:rsidR="00AA471C">
        <w:t xml:space="preserve"> </w:t>
      </w:r>
      <w:r w:rsidR="00AA471C">
        <w:fldChar w:fldCharType="begin"/>
      </w:r>
      <w:r w:rsidR="00AA471C">
        <w:instrText xml:space="preserve"> REF _Ref166675345 \r \h </w:instrText>
      </w:r>
      <w:r w:rsidR="00AA471C">
        <w:fldChar w:fldCharType="separate"/>
      </w:r>
      <w:r w:rsidR="00334AA1">
        <w:t>5</w:t>
      </w:r>
      <w:r w:rsidR="00AA471C">
        <w:fldChar w:fldCharType="end"/>
      </w:r>
      <w:r w:rsidR="00A11B29">
        <w:t xml:space="preserve"> this linear model can also be developed simply for the characterization data in Chapter </w:t>
      </w:r>
      <w:r w:rsidR="00AA471C">
        <w:fldChar w:fldCharType="begin"/>
      </w:r>
      <w:r w:rsidR="00AA471C">
        <w:instrText xml:space="preserve"> REF _Ref164099813 \r \h </w:instrText>
      </w:r>
      <w:r w:rsidR="00AA471C">
        <w:fldChar w:fldCharType="separate"/>
      </w:r>
      <w:r w:rsidR="00334AA1">
        <w:t>3</w:t>
      </w:r>
      <w:r w:rsidR="00AA471C">
        <w:fldChar w:fldCharType="end"/>
      </w:r>
      <w:r w:rsidR="00A11B29">
        <w:t xml:space="preserve">. </w:t>
      </w:r>
      <w:r w:rsidR="00B00FE1">
        <w:t>T</w:t>
      </w:r>
      <w:r w:rsidR="00A11B29">
        <w:t xml:space="preserve">he approach taken in this report to analyze substation equipment with Belleville </w:t>
      </w:r>
      <w:del w:id="94" w:author="Nelson,Mark D (BPA) - TELD-TPP-3" w:date="2024-06-19T23:01:00Z" w16du:dateUtc="2024-06-20T06:01:00Z">
        <w:r w:rsidR="00A11B29" w:rsidDel="00C66020">
          <w:delText>washer</w:delText>
        </w:r>
      </w:del>
      <w:ins w:id="95" w:author="Nelson,Mark D (BPA) - TELD-TPP-3" w:date="2024-06-19T23:01:00Z" w16du:dateUtc="2024-06-20T06:01:00Z">
        <w:r w:rsidR="00C66020">
          <w:t>Washer</w:t>
        </w:r>
      </w:ins>
      <w:r w:rsidR="00A11B29">
        <w:t xml:space="preserve"> seismic protective systems </w:t>
      </w:r>
      <w:r w:rsidR="00B00FE1">
        <w:t>loosely parallels</w:t>
      </w:r>
      <w:r w:rsidR="00A11B29">
        <w:t xml:space="preserve"> that in ASCE 7 for seismically isolated structures; this </w:t>
      </w:r>
      <w:r w:rsidR="00B00FE1">
        <w:t xml:space="preserve">is pointed out in Chapter  </w:t>
      </w:r>
      <w:r w:rsidR="00B00FE1">
        <w:fldChar w:fldCharType="begin"/>
      </w:r>
      <w:r w:rsidR="00B00FE1">
        <w:instrText xml:space="preserve"> REF _Ref166675332 \r \h </w:instrText>
      </w:r>
      <w:r w:rsidR="00B00FE1">
        <w:fldChar w:fldCharType="separate"/>
      </w:r>
      <w:r w:rsidR="00334AA1">
        <w:t>6</w:t>
      </w:r>
      <w:r w:rsidR="00B00FE1">
        <w:fldChar w:fldCharType="end"/>
      </w:r>
      <w:r w:rsidR="00A11B29">
        <w:t xml:space="preserve"> to lend credence to the proposed approach relative to well-established procedures in seismic standards. Finally in Chapter</w:t>
      </w:r>
      <w:r w:rsidR="00AA471C">
        <w:t xml:space="preserve"> </w:t>
      </w:r>
      <w:r w:rsidR="00AA471C">
        <w:fldChar w:fldCharType="begin"/>
      </w:r>
      <w:r w:rsidR="00AA471C">
        <w:instrText xml:space="preserve"> REF _Ref166675381 \r \h </w:instrText>
      </w:r>
      <w:r w:rsidR="00AA471C">
        <w:fldChar w:fldCharType="separate"/>
      </w:r>
      <w:r w:rsidR="00334AA1">
        <w:t>7</w:t>
      </w:r>
      <w:r w:rsidR="00AA471C">
        <w:fldChar w:fldCharType="end"/>
      </w:r>
      <w:r w:rsidR="00A11B29">
        <w:t xml:space="preserve">, a summary is </w:t>
      </w:r>
      <w:r w:rsidR="00AA471C">
        <w:t>provided,</w:t>
      </w:r>
      <w:r w:rsidR="00A11B29">
        <w:t xml:space="preserve"> and some outstanding questions are identified.</w:t>
      </w:r>
    </w:p>
    <w:p w14:paraId="49EB3F0F" w14:textId="77777777" w:rsidR="0096528F" w:rsidRPr="005B5DD0" w:rsidRDefault="0096528F" w:rsidP="00D02977">
      <w:pPr>
        <w:pStyle w:val="BodyText"/>
      </w:pPr>
    </w:p>
    <w:p w14:paraId="60DF02F5" w14:textId="77777777" w:rsidR="00D7150D" w:rsidRPr="005B5DD0" w:rsidRDefault="00D7150D" w:rsidP="009F216C">
      <w:pPr>
        <w:pStyle w:val="BodyText"/>
        <w:sectPr w:rsidR="00D7150D" w:rsidRPr="005B5DD0" w:rsidSect="001C5748">
          <w:headerReference w:type="even" r:id="rId53"/>
          <w:headerReference w:type="default" r:id="rId54"/>
          <w:footerReference w:type="default" r:id="rId55"/>
          <w:type w:val="oddPage"/>
          <w:pgSz w:w="12240" w:h="15840"/>
          <w:pgMar w:top="1440" w:right="1440" w:bottom="1440" w:left="1440" w:header="720" w:footer="720" w:gutter="0"/>
          <w:pgNumType w:start="1" w:chapStyle="1"/>
          <w:cols w:space="720"/>
        </w:sectPr>
      </w:pPr>
    </w:p>
    <w:p w14:paraId="6681490B" w14:textId="277C5016" w:rsidR="006F77A1" w:rsidRPr="00B94FC3" w:rsidRDefault="006F77A1" w:rsidP="006F77A1">
      <w:pPr>
        <w:pStyle w:val="Heading1"/>
      </w:pPr>
      <w:r>
        <w:lastRenderedPageBreak/>
        <w:br/>
      </w:r>
      <w:bookmarkStart w:id="96" w:name="_Ref166674583"/>
      <w:bookmarkStart w:id="97" w:name="_Toc168346902"/>
      <w:r w:rsidR="00A133B3">
        <w:t>Proposed analysis procedure</w:t>
      </w:r>
      <w:bookmarkEnd w:id="96"/>
      <w:bookmarkEnd w:id="97"/>
    </w:p>
    <w:p w14:paraId="5A0CECF4" w14:textId="417734DE" w:rsidR="00D7150D" w:rsidRDefault="00593469" w:rsidP="00D7150D">
      <w:pPr>
        <w:pStyle w:val="BodyText"/>
      </w:pPr>
      <w:r>
        <w:t xml:space="preserve">The main goal of this project is to develop an </w:t>
      </w:r>
      <w:r w:rsidRPr="008426D6">
        <w:t>analysis-based systematic approach for design of a Belleville</w:t>
      </w:r>
      <w:del w:id="98" w:author="Nelson,Mark D (BPA) - TELD-TPP-3" w:date="2024-06-19T23:02:00Z" w16du:dateUtc="2024-06-20T06:02:00Z">
        <w:r w:rsidRPr="008426D6" w:rsidDel="00C66020">
          <w:delText>-</w:delText>
        </w:r>
      </w:del>
      <w:ins w:id="99" w:author="Nelson,Mark D (BPA) - TELD-TPP-3" w:date="2024-06-19T23:02:00Z" w16du:dateUtc="2024-06-20T06:02:00Z">
        <w:r w:rsidR="00C66020">
          <w:t xml:space="preserve"> </w:t>
        </w:r>
      </w:ins>
      <w:del w:id="100" w:author="Nelson,Mark D (BPA) - TELD-TPP-3" w:date="2024-06-19T23:01:00Z" w16du:dateUtc="2024-06-20T06:01:00Z">
        <w:r w:rsidRPr="008426D6" w:rsidDel="00C66020">
          <w:delText>washer</w:delText>
        </w:r>
      </w:del>
      <w:ins w:id="101" w:author="Nelson,Mark D (BPA) - TELD-TPP-3" w:date="2024-06-19T23:01:00Z" w16du:dateUtc="2024-06-20T06:01:00Z">
        <w:r w:rsidR="00C66020">
          <w:t>Washer</w:t>
        </w:r>
      </w:ins>
      <w:r w:rsidRPr="008426D6">
        <w:t xml:space="preserve"> seismic protective system</w:t>
      </w:r>
      <w:r>
        <w:t>. Therefore, in this chapter, a proposed analysis procedure is laid out. This serves to tie together the different steps and experimental support for these steps discussed in subsequent chapters. The following is the proposed analysis procedure:</w:t>
      </w:r>
    </w:p>
    <w:p w14:paraId="43F8D865" w14:textId="03C258FA" w:rsidR="00F1601C" w:rsidRPr="00F1601C" w:rsidRDefault="00F1601C" w:rsidP="00F1601C">
      <w:pPr>
        <w:pStyle w:val="BodyText"/>
      </w:pPr>
      <w:r w:rsidRPr="00F1601C">
        <w:t xml:space="preserve">Given (a) an equipment, (b) its support structure, (c) seismic input (ground motion record), (d) Belleville </w:t>
      </w:r>
      <w:del w:id="102" w:author="Nelson,Mark D (BPA) - TELD-TPP-3" w:date="2024-06-19T23:02:00Z" w16du:dateUtc="2024-06-20T06:02:00Z">
        <w:r w:rsidRPr="00F1601C" w:rsidDel="00C66020">
          <w:delText>washer</w:delText>
        </w:r>
      </w:del>
      <w:ins w:id="103" w:author="Nelson,Mark D (BPA) - TELD-TPP-3" w:date="2024-06-19T23:02:00Z" w16du:dateUtc="2024-06-20T06:02:00Z">
        <w:r w:rsidR="00C66020">
          <w:t>Washer</w:t>
        </w:r>
      </w:ins>
      <w:r w:rsidRPr="00F1601C">
        <w:t xml:space="preserve"> </w:t>
      </w:r>
      <w:proofErr w:type="gramStart"/>
      <w:r w:rsidRPr="00F1601C">
        <w:t>configuration</w:t>
      </w:r>
      <w:proofErr w:type="gramEnd"/>
    </w:p>
    <w:p w14:paraId="3C926240" w14:textId="7CC72660" w:rsidR="00F1601C" w:rsidRPr="00F1601C" w:rsidRDefault="00F1601C" w:rsidP="00F1601C">
      <w:pPr>
        <w:pStyle w:val="BodyText"/>
        <w:numPr>
          <w:ilvl w:val="0"/>
          <w:numId w:val="40"/>
        </w:numPr>
        <w:tabs>
          <w:tab w:val="clear" w:pos="720"/>
          <w:tab w:val="num" w:pos="360"/>
        </w:tabs>
        <w:ind w:left="360"/>
      </w:pPr>
      <w:r w:rsidRPr="00F1601C">
        <w:t>Determine the force-displacement response of the stack</w:t>
      </w:r>
      <w:r>
        <w:t>.</w:t>
      </w:r>
    </w:p>
    <w:p w14:paraId="56CFF6A2" w14:textId="797DC0AD" w:rsidR="00F1601C" w:rsidRPr="00F1601C" w:rsidRDefault="00F1601C" w:rsidP="00F1601C">
      <w:pPr>
        <w:pStyle w:val="BodyText"/>
        <w:numPr>
          <w:ilvl w:val="1"/>
          <w:numId w:val="40"/>
        </w:numPr>
        <w:tabs>
          <w:tab w:val="clear" w:pos="1440"/>
          <w:tab w:val="num" w:pos="1080"/>
        </w:tabs>
        <w:ind w:left="1080"/>
      </w:pPr>
      <w:r w:rsidRPr="00F1601C">
        <w:t>In this project, we have done this by testing the stack in a material test machine</w:t>
      </w:r>
      <w:r>
        <w:t xml:space="preserve"> (see Chapter </w:t>
      </w:r>
      <w:r>
        <w:fldChar w:fldCharType="begin"/>
      </w:r>
      <w:r>
        <w:instrText xml:space="preserve"> REF _Ref164099813 \r \h </w:instrText>
      </w:r>
      <w:r>
        <w:fldChar w:fldCharType="separate"/>
      </w:r>
      <w:r w:rsidR="00334AA1">
        <w:t>3</w:t>
      </w:r>
      <w:r>
        <w:fldChar w:fldCharType="end"/>
      </w:r>
      <w:r>
        <w:t>).</w:t>
      </w:r>
    </w:p>
    <w:p w14:paraId="03358656" w14:textId="7F183D36" w:rsidR="00F1601C" w:rsidRPr="00F1601C" w:rsidRDefault="00F1601C" w:rsidP="00F1601C">
      <w:pPr>
        <w:pStyle w:val="BodyText"/>
        <w:numPr>
          <w:ilvl w:val="1"/>
          <w:numId w:val="40"/>
        </w:numPr>
        <w:tabs>
          <w:tab w:val="clear" w:pos="1440"/>
          <w:tab w:val="num" w:pos="1080"/>
        </w:tabs>
        <w:ind w:left="1080"/>
      </w:pPr>
      <w:r w:rsidRPr="00F1601C">
        <w:t>This is a hysteretic behavior</w:t>
      </w:r>
      <w:r>
        <w:t>.</w:t>
      </w:r>
    </w:p>
    <w:p w14:paraId="376F50C8" w14:textId="395E2329" w:rsidR="00F1601C" w:rsidRPr="00F1601C" w:rsidRDefault="00F1601C" w:rsidP="00F1601C">
      <w:pPr>
        <w:pStyle w:val="BodyText"/>
        <w:numPr>
          <w:ilvl w:val="0"/>
          <w:numId w:val="40"/>
        </w:numPr>
        <w:tabs>
          <w:tab w:val="clear" w:pos="720"/>
          <w:tab w:val="num" w:pos="360"/>
        </w:tabs>
        <w:ind w:left="360"/>
      </w:pPr>
      <w:r w:rsidRPr="00F1601C">
        <w:t>Compute the moment-rotation behavior of the assembly of washer stacks</w:t>
      </w:r>
      <w:r>
        <w:t xml:space="preserve"> (see Chapter </w:t>
      </w:r>
      <w:r>
        <w:fldChar w:fldCharType="begin"/>
      </w:r>
      <w:r>
        <w:instrText xml:space="preserve"> REF _Ref166675773 \r \h </w:instrText>
      </w:r>
      <w:r>
        <w:fldChar w:fldCharType="separate"/>
      </w:r>
      <w:r w:rsidR="00334AA1">
        <w:t>5</w:t>
      </w:r>
      <w:r>
        <w:fldChar w:fldCharType="end"/>
      </w:r>
      <w:r>
        <w:t>).</w:t>
      </w:r>
    </w:p>
    <w:p w14:paraId="447AE3B2" w14:textId="200DDB9A" w:rsidR="00F1601C" w:rsidRPr="00F1601C" w:rsidRDefault="00F1601C" w:rsidP="00F1601C">
      <w:pPr>
        <w:pStyle w:val="BodyText"/>
        <w:numPr>
          <w:ilvl w:val="1"/>
          <w:numId w:val="40"/>
        </w:numPr>
        <w:tabs>
          <w:tab w:val="clear" w:pos="1440"/>
          <w:tab w:val="num" w:pos="1080"/>
        </w:tabs>
        <w:ind w:left="1080"/>
      </w:pPr>
      <w:r w:rsidRPr="00F1601C">
        <w:t>This can be done, for example, in an Excel spreadsheet</w:t>
      </w:r>
      <w:r>
        <w:t>.</w:t>
      </w:r>
    </w:p>
    <w:p w14:paraId="397E08BE" w14:textId="69EB65D2" w:rsidR="00F1601C" w:rsidRPr="00F1601C" w:rsidRDefault="00F1601C" w:rsidP="00F1601C">
      <w:pPr>
        <w:pStyle w:val="BodyText"/>
        <w:numPr>
          <w:ilvl w:val="1"/>
          <w:numId w:val="40"/>
        </w:numPr>
        <w:tabs>
          <w:tab w:val="clear" w:pos="1440"/>
          <w:tab w:val="num" w:pos="1080"/>
        </w:tabs>
        <w:ind w:left="1080"/>
      </w:pPr>
      <w:r w:rsidRPr="00F1601C">
        <w:t>In this project, special instrumentation has been used to experimentally verify the relationship between the stack force-displacement behavior and the system moment-rotation behavior</w:t>
      </w:r>
      <w:r>
        <w:t xml:space="preserve"> (see Chapter </w:t>
      </w:r>
      <w:r>
        <w:fldChar w:fldCharType="begin"/>
      </w:r>
      <w:r>
        <w:instrText xml:space="preserve"> REF _Ref166675757 \r \h </w:instrText>
      </w:r>
      <w:r>
        <w:fldChar w:fldCharType="separate"/>
      </w:r>
      <w:r w:rsidR="00334AA1">
        <w:t>4</w:t>
      </w:r>
      <w:r>
        <w:fldChar w:fldCharType="end"/>
      </w:r>
      <w:r>
        <w:t>).</w:t>
      </w:r>
    </w:p>
    <w:p w14:paraId="33223C23" w14:textId="0494088E" w:rsidR="00F1601C" w:rsidRPr="00F1601C" w:rsidRDefault="00F1601C" w:rsidP="00F1601C">
      <w:pPr>
        <w:pStyle w:val="BodyText"/>
        <w:numPr>
          <w:ilvl w:val="0"/>
          <w:numId w:val="40"/>
        </w:numPr>
        <w:tabs>
          <w:tab w:val="clear" w:pos="720"/>
          <w:tab w:val="num" w:pos="360"/>
        </w:tabs>
        <w:ind w:left="360"/>
      </w:pPr>
      <w:r w:rsidRPr="00F1601C">
        <w:t>Model this moment-rotation behavior – two possible approaches</w:t>
      </w:r>
      <w:r>
        <w:t>.</w:t>
      </w:r>
    </w:p>
    <w:p w14:paraId="4369DFC2" w14:textId="60A8ED65" w:rsidR="00F1601C" w:rsidRPr="00F1601C" w:rsidRDefault="00F1601C" w:rsidP="00F1601C">
      <w:pPr>
        <w:pStyle w:val="BodyText"/>
        <w:numPr>
          <w:ilvl w:val="1"/>
          <w:numId w:val="40"/>
        </w:numPr>
        <w:tabs>
          <w:tab w:val="clear" w:pos="1440"/>
          <w:tab w:val="num" w:pos="1080"/>
        </w:tabs>
        <w:ind w:left="1080"/>
      </w:pPr>
      <w:r w:rsidRPr="00F1601C">
        <w:t>Fit a hysteresis model</w:t>
      </w:r>
      <w:r>
        <w:t xml:space="preserve"> (Chapter </w:t>
      </w:r>
      <w:r>
        <w:fldChar w:fldCharType="begin"/>
      </w:r>
      <w:r>
        <w:instrText xml:space="preserve"> REF _Ref166675773 \r \h </w:instrText>
      </w:r>
      <w:r>
        <w:fldChar w:fldCharType="separate"/>
      </w:r>
      <w:r w:rsidR="00334AA1">
        <w:t>5</w:t>
      </w:r>
      <w:r>
        <w:fldChar w:fldCharType="end"/>
      </w:r>
      <w:r>
        <w:t>).</w:t>
      </w:r>
    </w:p>
    <w:p w14:paraId="4FB9F589" w14:textId="0C8DBA37" w:rsidR="00F1601C" w:rsidRPr="00F1601C" w:rsidRDefault="00F1601C" w:rsidP="00F1601C">
      <w:pPr>
        <w:pStyle w:val="BodyText"/>
        <w:numPr>
          <w:ilvl w:val="1"/>
          <w:numId w:val="40"/>
        </w:numPr>
        <w:tabs>
          <w:tab w:val="clear" w:pos="1440"/>
          <w:tab w:val="num" w:pos="1080"/>
        </w:tabs>
        <w:ind w:left="1080"/>
      </w:pPr>
      <w:r w:rsidRPr="00F1601C">
        <w:t>Compute an “equivalent” stiffness and damping</w:t>
      </w:r>
      <w:r>
        <w:t xml:space="preserve"> (Chapter </w:t>
      </w:r>
      <w:r>
        <w:fldChar w:fldCharType="begin"/>
      </w:r>
      <w:r>
        <w:instrText xml:space="preserve"> REF _Ref166675826 \r \h </w:instrText>
      </w:r>
      <w:r>
        <w:fldChar w:fldCharType="separate"/>
      </w:r>
      <w:r w:rsidR="00334AA1">
        <w:t>6</w:t>
      </w:r>
      <w:r>
        <w:fldChar w:fldCharType="end"/>
      </w:r>
      <w:r>
        <w:t>).</w:t>
      </w:r>
    </w:p>
    <w:p w14:paraId="2C0D5D5D" w14:textId="77777777" w:rsidR="00F1601C" w:rsidRPr="00F1601C" w:rsidRDefault="00F1601C" w:rsidP="00F1601C">
      <w:pPr>
        <w:pStyle w:val="BodyText"/>
        <w:numPr>
          <w:ilvl w:val="1"/>
          <w:numId w:val="40"/>
        </w:numPr>
        <w:tabs>
          <w:tab w:val="clear" w:pos="1440"/>
          <w:tab w:val="num" w:pos="1080"/>
        </w:tabs>
        <w:ind w:left="1080"/>
      </w:pPr>
      <w:r w:rsidRPr="00F1601C">
        <w:t>Both approaches have been verified in this project; it has also been verified that this equivalent stiffness and damping agrees well with fitting a linear model to the measured response.</w:t>
      </w:r>
    </w:p>
    <w:p w14:paraId="17C39566" w14:textId="42418106" w:rsidR="00F1601C" w:rsidRPr="00F1601C" w:rsidRDefault="00F1601C" w:rsidP="00F1601C">
      <w:pPr>
        <w:pStyle w:val="BodyText"/>
        <w:numPr>
          <w:ilvl w:val="0"/>
          <w:numId w:val="40"/>
        </w:numPr>
        <w:tabs>
          <w:tab w:val="clear" w:pos="720"/>
          <w:tab w:val="num" w:pos="360"/>
        </w:tabs>
        <w:ind w:left="360"/>
      </w:pPr>
      <w:r w:rsidRPr="00F1601C">
        <w:t>Compute the system response – three approaches are possible</w:t>
      </w:r>
      <w:r>
        <w:t>.</w:t>
      </w:r>
    </w:p>
    <w:p w14:paraId="45473103" w14:textId="53FE8FCF" w:rsidR="00F1601C" w:rsidRPr="00F1601C" w:rsidRDefault="00F1601C" w:rsidP="00F1601C">
      <w:pPr>
        <w:pStyle w:val="BodyText"/>
        <w:numPr>
          <w:ilvl w:val="1"/>
          <w:numId w:val="40"/>
        </w:numPr>
        <w:tabs>
          <w:tab w:val="clear" w:pos="1440"/>
          <w:tab w:val="num" w:pos="1080"/>
        </w:tabs>
        <w:ind w:left="1080"/>
      </w:pPr>
      <w:r w:rsidRPr="00F1601C">
        <w:t>Nonlinear time-history analysis with the hysteresis model for the washer arrangement</w:t>
      </w:r>
      <w:r>
        <w:t xml:space="preserve"> (Chapter </w:t>
      </w:r>
      <w:r>
        <w:fldChar w:fldCharType="begin"/>
      </w:r>
      <w:r>
        <w:instrText xml:space="preserve"> REF _Ref166675773 \r \h </w:instrText>
      </w:r>
      <w:r>
        <w:fldChar w:fldCharType="separate"/>
      </w:r>
      <w:r w:rsidR="00334AA1">
        <w:t>5</w:t>
      </w:r>
      <w:r>
        <w:fldChar w:fldCharType="end"/>
      </w:r>
      <w:r>
        <w:t>).</w:t>
      </w:r>
    </w:p>
    <w:p w14:paraId="57301A74" w14:textId="7A027CC3" w:rsidR="00F1601C" w:rsidRPr="00F1601C" w:rsidRDefault="00F1601C" w:rsidP="00F1601C">
      <w:pPr>
        <w:pStyle w:val="BodyText"/>
        <w:numPr>
          <w:ilvl w:val="1"/>
          <w:numId w:val="40"/>
        </w:numPr>
        <w:tabs>
          <w:tab w:val="clear" w:pos="1440"/>
          <w:tab w:val="num" w:pos="1080"/>
        </w:tabs>
        <w:ind w:left="1080"/>
      </w:pPr>
      <w:r w:rsidRPr="00F1601C">
        <w:t>Linear time history analysis with the equivalent stiffness and damping</w:t>
      </w:r>
      <w:r>
        <w:t>.</w:t>
      </w:r>
    </w:p>
    <w:p w14:paraId="6B73B03A" w14:textId="4A89572A" w:rsidR="00F1601C" w:rsidRPr="00F1601C" w:rsidRDefault="00F1601C" w:rsidP="00F1601C">
      <w:pPr>
        <w:pStyle w:val="BodyText"/>
        <w:numPr>
          <w:ilvl w:val="1"/>
          <w:numId w:val="40"/>
        </w:numPr>
        <w:tabs>
          <w:tab w:val="clear" w:pos="1440"/>
          <w:tab w:val="num" w:pos="1080"/>
        </w:tabs>
        <w:ind w:left="1080"/>
      </w:pPr>
      <w:r w:rsidRPr="00F1601C">
        <w:t xml:space="preserve">Response spectrum analysis with the equivalent stiffness and damping </w:t>
      </w:r>
      <w:r>
        <w:t xml:space="preserve">((Chapter </w:t>
      </w:r>
      <w:r>
        <w:fldChar w:fldCharType="begin"/>
      </w:r>
      <w:r>
        <w:instrText xml:space="preserve"> REF _Ref166675826 \r \h </w:instrText>
      </w:r>
      <w:r>
        <w:fldChar w:fldCharType="separate"/>
      </w:r>
      <w:r w:rsidR="00334AA1">
        <w:t>6</w:t>
      </w:r>
      <w:r>
        <w:fldChar w:fldCharType="end"/>
      </w:r>
      <w:r>
        <w:t>). T</w:t>
      </w:r>
      <w:r w:rsidRPr="00F1601C">
        <w:t>his together with the equivalent stiffness and damping resemble ASCE 7 process for base isolation</w:t>
      </w:r>
      <w:r w:rsidR="00476DCD">
        <w:t xml:space="preserve"> (Chapter </w:t>
      </w:r>
      <w:commentRangeStart w:id="104"/>
      <w:r w:rsidR="00B87B48">
        <w:fldChar w:fldCharType="begin"/>
      </w:r>
      <w:r w:rsidR="00B87B48">
        <w:instrText xml:space="preserve"> REF _Ref166675936 \r \h </w:instrText>
      </w:r>
      <w:r w:rsidR="00B87B48">
        <w:fldChar w:fldCharType="separate"/>
      </w:r>
      <w:r w:rsidR="00334AA1">
        <w:rPr>
          <w:b/>
          <w:bCs/>
        </w:rPr>
        <w:t>Error! Reference source not found.</w:t>
      </w:r>
      <w:r w:rsidR="00B87B48">
        <w:fldChar w:fldCharType="end"/>
      </w:r>
      <w:commentRangeEnd w:id="104"/>
      <w:r w:rsidR="00061CD4">
        <w:rPr>
          <w:rStyle w:val="CommentReference"/>
          <w:rFonts w:ascii="Arial" w:hAnsi="Arial"/>
        </w:rPr>
        <w:commentReference w:id="104"/>
      </w:r>
      <w:r w:rsidR="00476DCD">
        <w:t>).</w:t>
      </w:r>
    </w:p>
    <w:p w14:paraId="503C83FA" w14:textId="77777777" w:rsidR="00F1601C" w:rsidRPr="00F1601C" w:rsidRDefault="00F1601C" w:rsidP="00F1601C">
      <w:pPr>
        <w:pStyle w:val="BodyText"/>
        <w:numPr>
          <w:ilvl w:val="1"/>
          <w:numId w:val="40"/>
        </w:numPr>
        <w:tabs>
          <w:tab w:val="clear" w:pos="1440"/>
          <w:tab w:val="num" w:pos="1080"/>
        </w:tabs>
        <w:ind w:left="1080"/>
      </w:pPr>
      <w:r w:rsidRPr="00F1601C">
        <w:t xml:space="preserve">In the project, it has been verified that the three approaches produce close </w:t>
      </w:r>
      <w:proofErr w:type="gramStart"/>
      <w:r w:rsidRPr="00F1601C">
        <w:t>responses</w:t>
      </w:r>
      <w:proofErr w:type="gramEnd"/>
    </w:p>
    <w:p w14:paraId="2452D51F" w14:textId="77777777" w:rsidR="00593469" w:rsidRPr="005B5DD0" w:rsidRDefault="00593469" w:rsidP="00D7150D">
      <w:pPr>
        <w:pStyle w:val="BodyText"/>
      </w:pPr>
    </w:p>
    <w:p w14:paraId="3CEB2030" w14:textId="77777777" w:rsidR="002B402A" w:rsidRPr="005B5DD0" w:rsidRDefault="002B402A" w:rsidP="00D7150D">
      <w:pPr>
        <w:pStyle w:val="BodyText"/>
        <w:sectPr w:rsidR="002B402A" w:rsidRPr="005B5DD0" w:rsidSect="001C5748">
          <w:type w:val="oddPage"/>
          <w:pgSz w:w="12240" w:h="15840"/>
          <w:pgMar w:top="1440" w:right="1440" w:bottom="1440" w:left="1440" w:header="720" w:footer="720" w:gutter="0"/>
          <w:pgNumType w:start="1" w:chapStyle="1"/>
          <w:cols w:space="720"/>
        </w:sectPr>
      </w:pPr>
    </w:p>
    <w:p w14:paraId="233E9939" w14:textId="6A6F1091" w:rsidR="00761B59" w:rsidRPr="00B94FC3" w:rsidRDefault="00761B59" w:rsidP="00B94FC3">
      <w:pPr>
        <w:pStyle w:val="Heading1"/>
      </w:pPr>
      <w:r>
        <w:lastRenderedPageBreak/>
        <w:br/>
      </w:r>
      <w:bookmarkStart w:id="105" w:name="_Ref164099813"/>
      <w:bookmarkStart w:id="106" w:name="_Ref164166992"/>
      <w:bookmarkStart w:id="107" w:name="_Toc168346903"/>
      <w:r w:rsidR="00A133B3">
        <w:t xml:space="preserve">Cyclic </w:t>
      </w:r>
      <w:r w:rsidR="005E0251">
        <w:t>force-displacement behavior</w:t>
      </w:r>
      <w:r w:rsidR="00A133B3">
        <w:t xml:space="preserve"> of washer stacks</w:t>
      </w:r>
      <w:bookmarkEnd w:id="105"/>
      <w:bookmarkEnd w:id="106"/>
      <w:bookmarkEnd w:id="107"/>
    </w:p>
    <w:p w14:paraId="232BC2F9" w14:textId="79861024" w:rsidR="0096528F" w:rsidRDefault="00F54E38" w:rsidP="0096528F">
      <w:pPr>
        <w:pStyle w:val="BodyText"/>
      </w:pPr>
      <w:r>
        <w:t xml:space="preserve">This chapter is on the measurement of force-displacement behavior of Belleville </w:t>
      </w:r>
      <w:del w:id="108" w:author="Nelson,Mark D (BPA) - TELD-TPP-3" w:date="2024-06-19T23:02:00Z" w16du:dateUtc="2024-06-20T06:02:00Z">
        <w:r w:rsidDel="00C66020">
          <w:delText>washer</w:delText>
        </w:r>
      </w:del>
      <w:ins w:id="109" w:author="Nelson,Mark D (BPA) - TELD-TPP-3" w:date="2024-06-19T23:02:00Z" w16du:dateUtc="2024-06-20T06:02:00Z">
        <w:r w:rsidR="00C66020">
          <w:t>Washer</w:t>
        </w:r>
      </w:ins>
      <w:r>
        <w:t xml:space="preserve"> stacks. As will be seen in Chapters </w:t>
      </w:r>
      <w:r>
        <w:fldChar w:fldCharType="begin"/>
      </w:r>
      <w:r>
        <w:instrText xml:space="preserve"> REF _Ref166675300 \r \h </w:instrText>
      </w:r>
      <w:r>
        <w:fldChar w:fldCharType="separate"/>
      </w:r>
      <w:r w:rsidR="00334AA1">
        <w:t>5</w:t>
      </w:r>
      <w:r>
        <w:fldChar w:fldCharType="end"/>
      </w:r>
      <w:r>
        <w:t xml:space="preserve"> and </w:t>
      </w:r>
      <w:r>
        <w:fldChar w:fldCharType="begin"/>
      </w:r>
      <w:r>
        <w:instrText xml:space="preserve"> REF _Ref166675332 \r \h </w:instrText>
      </w:r>
      <w:r>
        <w:fldChar w:fldCharType="separate"/>
      </w:r>
      <w:r w:rsidR="00334AA1">
        <w:t>6</w:t>
      </w:r>
      <w:r>
        <w:fldChar w:fldCharType="end"/>
      </w:r>
      <w:r>
        <w:t>, this is the primary information required to predict the seismic response of rigid equipment (besides mass, moment of inertia of the equipment itself and support structure stiffness).</w:t>
      </w:r>
    </w:p>
    <w:p w14:paraId="22DB6CD8" w14:textId="19AA12BE" w:rsidR="00F54E38" w:rsidRDefault="00F54E38" w:rsidP="0096528F">
      <w:pPr>
        <w:pStyle w:val="BodyText"/>
      </w:pPr>
      <w:r>
        <w:t>The force displacement response of a washer stack is obtained here by appl</w:t>
      </w:r>
      <w:r w:rsidR="000B0A7C">
        <w:t>ying</w:t>
      </w:r>
      <w:r>
        <w:t xml:space="preserve"> cyclic compressive loading to the stack in a </w:t>
      </w:r>
      <w:proofErr w:type="gramStart"/>
      <w:r>
        <w:t>materials</w:t>
      </w:r>
      <w:proofErr w:type="gramEnd"/>
      <w:r>
        <w:t xml:space="preserve"> testing machine. At first, this was done by simply compressing </w:t>
      </w:r>
      <w:r w:rsidR="004D40C9">
        <w:t xml:space="preserve">the stack between loading plates as shown in </w:t>
      </w:r>
      <w:r>
        <w:fldChar w:fldCharType="begin"/>
      </w:r>
      <w:r>
        <w:instrText xml:space="preserve"> REF _Ref166753659 </w:instrText>
      </w:r>
      <w:r>
        <w:fldChar w:fldCharType="separate"/>
      </w:r>
      <w:r w:rsidR="00334AA1" w:rsidRPr="005B5DD0">
        <w:t xml:space="preserve">Figure </w:t>
      </w:r>
      <w:r w:rsidR="00334AA1">
        <w:rPr>
          <w:noProof/>
        </w:rPr>
        <w:t>3</w:t>
      </w:r>
      <w:r w:rsidR="00334AA1" w:rsidRPr="005B5DD0">
        <w:noBreakHyphen/>
      </w:r>
      <w:r w:rsidR="00334AA1">
        <w:rPr>
          <w:noProof/>
        </w:rPr>
        <w:t>1</w:t>
      </w:r>
      <w:r>
        <w:rPr>
          <w:noProof/>
        </w:rPr>
        <w:fldChar w:fldCharType="end"/>
      </w:r>
      <w:r w:rsidR="004D40C9">
        <w:t xml:space="preserve">(a). The resulting force-displacement curves of </w:t>
      </w:r>
      <w:r>
        <w:fldChar w:fldCharType="begin"/>
      </w:r>
      <w:r>
        <w:instrText xml:space="preserve"> REF _Ref166753659 </w:instrText>
      </w:r>
      <w:r>
        <w:fldChar w:fldCharType="separate"/>
      </w:r>
      <w:r w:rsidR="00334AA1" w:rsidRPr="005B5DD0">
        <w:t xml:space="preserve">Figure </w:t>
      </w:r>
      <w:r w:rsidR="00334AA1">
        <w:rPr>
          <w:noProof/>
        </w:rPr>
        <w:t>3</w:t>
      </w:r>
      <w:r w:rsidR="00334AA1" w:rsidRPr="005B5DD0">
        <w:noBreakHyphen/>
      </w:r>
      <w:r w:rsidR="00334AA1">
        <w:rPr>
          <w:noProof/>
        </w:rPr>
        <w:t>1</w:t>
      </w:r>
      <w:r>
        <w:rPr>
          <w:noProof/>
        </w:rPr>
        <w:fldChar w:fldCharType="end"/>
      </w:r>
      <w:r w:rsidR="004D40C9">
        <w:t xml:space="preserve">(b) showed changes in slope that weren’t observed in force-displacement measurements of the same stack in shake table tests (the special instrument designed to </w:t>
      </w:r>
      <w:r w:rsidR="000B0A7C">
        <w:t xml:space="preserve">measure this response in situ under the equipment in the shake table test is discussed in Chapter </w:t>
      </w:r>
      <w:r>
        <w:fldChar w:fldCharType="begin"/>
      </w:r>
      <w:r>
        <w:instrText xml:space="preserve"> REF _Ref166675284 \r </w:instrText>
      </w:r>
      <w:r>
        <w:fldChar w:fldCharType="separate"/>
      </w:r>
      <w:r w:rsidR="00334AA1">
        <w:t>4</w:t>
      </w:r>
      <w:r>
        <w:fldChar w:fldCharType="end"/>
      </w:r>
      <w:r w:rsidR="000B0A7C">
        <w:t xml:space="preserve">). This is likely because of slight misalignment between washers in the stack initially that corrects itself during the loading. To avoid this, an alternative approach was devised, where the compressive loading was applied to the stack through a loading frame and guiding rod as illustrated in </w:t>
      </w:r>
      <w:r>
        <w:fldChar w:fldCharType="begin"/>
      </w:r>
      <w:r>
        <w:instrText xml:space="preserve"> REF _Ref166755337 </w:instrText>
      </w:r>
      <w:r>
        <w:fldChar w:fldCharType="separate"/>
      </w:r>
      <w:r w:rsidR="00334AA1" w:rsidRPr="005B5DD0">
        <w:t xml:space="preserve">Figure </w:t>
      </w:r>
      <w:r w:rsidR="00334AA1">
        <w:rPr>
          <w:noProof/>
        </w:rPr>
        <w:t>3</w:t>
      </w:r>
      <w:r w:rsidR="00334AA1" w:rsidRPr="005B5DD0">
        <w:noBreakHyphen/>
      </w:r>
      <w:r w:rsidR="00334AA1">
        <w:rPr>
          <w:noProof/>
        </w:rPr>
        <w:t>2</w:t>
      </w:r>
      <w:r>
        <w:rPr>
          <w:noProof/>
        </w:rPr>
        <w:fldChar w:fldCharType="end"/>
      </w:r>
      <w:r w:rsidR="000B0A7C">
        <w:t xml:space="preserve">(a). This arrangement is closer to how the washer stack is installed under the equipment. The guiding rod prevents any initial misalignment and subsequent realignment. The resulting force-displacement measurement, shown in </w:t>
      </w:r>
      <w:r>
        <w:fldChar w:fldCharType="begin"/>
      </w:r>
      <w:r>
        <w:instrText xml:space="preserve"> REF _Ref166755337 </w:instrText>
      </w:r>
      <w:r>
        <w:fldChar w:fldCharType="separate"/>
      </w:r>
      <w:r w:rsidR="00334AA1" w:rsidRPr="005B5DD0">
        <w:t xml:space="preserve">Figure </w:t>
      </w:r>
      <w:r w:rsidR="00334AA1">
        <w:rPr>
          <w:noProof/>
        </w:rPr>
        <w:t>3</w:t>
      </w:r>
      <w:r w:rsidR="00334AA1" w:rsidRPr="005B5DD0">
        <w:noBreakHyphen/>
      </w:r>
      <w:r w:rsidR="00334AA1">
        <w:rPr>
          <w:noProof/>
        </w:rPr>
        <w:t>2</w:t>
      </w:r>
      <w:r>
        <w:rPr>
          <w:noProof/>
        </w:rPr>
        <w:fldChar w:fldCharType="end"/>
      </w:r>
      <w:r w:rsidR="000B0A7C">
        <w:t xml:space="preserve">(b), does not have any </w:t>
      </w:r>
      <w:r w:rsidR="00D66CB4">
        <w:t xml:space="preserve">unexpected changes in slope. </w:t>
      </w:r>
      <w:commentRangeStart w:id="110"/>
      <w:r w:rsidR="00D66CB4">
        <w:t>Indeed</w:t>
      </w:r>
      <w:commentRangeEnd w:id="110"/>
      <w:r w:rsidR="00FD7D3E">
        <w:rPr>
          <w:rStyle w:val="CommentReference"/>
          <w:rFonts w:ascii="Arial" w:hAnsi="Arial"/>
        </w:rPr>
        <w:commentReference w:id="110"/>
      </w:r>
      <w:r w:rsidR="00D66CB4">
        <w:t xml:space="preserve"> the in situ measurements from the shake table tests follow these curves closely as seen in </w:t>
      </w:r>
      <w:r>
        <w:fldChar w:fldCharType="begin"/>
      </w:r>
      <w:r>
        <w:instrText xml:space="preserve"> REF _Ref166756091 </w:instrText>
      </w:r>
      <w:r>
        <w:fldChar w:fldCharType="separate"/>
      </w:r>
      <w:r w:rsidR="00334AA1" w:rsidRPr="005B5DD0">
        <w:t xml:space="preserve">Figure </w:t>
      </w:r>
      <w:r w:rsidR="00334AA1">
        <w:rPr>
          <w:noProof/>
        </w:rPr>
        <w:t>3</w:t>
      </w:r>
      <w:r w:rsidR="00334AA1" w:rsidRPr="005B5DD0">
        <w:noBreakHyphen/>
      </w:r>
      <w:r w:rsidR="00334AA1">
        <w:rPr>
          <w:noProof/>
        </w:rPr>
        <w:t>3</w:t>
      </w:r>
      <w:r>
        <w:rPr>
          <w:noProof/>
        </w:rPr>
        <w:fldChar w:fldCharType="end"/>
      </w:r>
      <w:r w:rsidR="00D66CB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B91B32" w14:paraId="2C9230AA" w14:textId="77777777" w:rsidTr="00B91B32">
        <w:tc>
          <w:tcPr>
            <w:tcW w:w="4464" w:type="dxa"/>
            <w:vAlign w:val="bottom"/>
          </w:tcPr>
          <w:p w14:paraId="0DF9C359" w14:textId="6EB31CEB" w:rsidR="00B91B32" w:rsidRDefault="000B0A7C" w:rsidP="00B91B32">
            <w:pPr>
              <w:pStyle w:val="BodyText"/>
              <w:spacing w:after="0"/>
            </w:pPr>
            <w:r>
              <w:t xml:space="preserve"> </w:t>
            </w:r>
            <w:r w:rsidR="00B91B32" w:rsidRPr="00B91B32">
              <w:rPr>
                <w:noProof/>
              </w:rPr>
              <w:drawing>
                <wp:inline distT="0" distB="0" distL="0" distR="0" wp14:anchorId="228CBC31" wp14:editId="0C1C72B4">
                  <wp:extent cx="2660904" cy="1417320"/>
                  <wp:effectExtent l="0" t="0" r="0" b="0"/>
                  <wp:docPr id="1379375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0904" cy="1417320"/>
                          </a:xfrm>
                          <a:prstGeom prst="rect">
                            <a:avLst/>
                          </a:prstGeom>
                          <a:noFill/>
                          <a:ln>
                            <a:noFill/>
                          </a:ln>
                        </pic:spPr>
                      </pic:pic>
                    </a:graphicData>
                  </a:graphic>
                </wp:inline>
              </w:drawing>
            </w:r>
          </w:p>
        </w:tc>
        <w:tc>
          <w:tcPr>
            <w:tcW w:w="4896" w:type="dxa"/>
          </w:tcPr>
          <w:p w14:paraId="41C7E468" w14:textId="2553082C" w:rsidR="00B91B32" w:rsidRDefault="00B91B32" w:rsidP="00B91B32">
            <w:pPr>
              <w:pStyle w:val="BodyText"/>
              <w:spacing w:after="0"/>
            </w:pPr>
            <w:r w:rsidRPr="00B91B32">
              <w:rPr>
                <w:noProof/>
              </w:rPr>
              <w:drawing>
                <wp:inline distT="0" distB="0" distL="0" distR="0" wp14:anchorId="7D6D4FB4" wp14:editId="6597B6C8">
                  <wp:extent cx="2962656" cy="2221992"/>
                  <wp:effectExtent l="0" t="0" r="9525" b="6985"/>
                  <wp:docPr id="8640338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2656" cy="2221992"/>
                          </a:xfrm>
                          <a:prstGeom prst="rect">
                            <a:avLst/>
                          </a:prstGeom>
                          <a:noFill/>
                          <a:ln>
                            <a:noFill/>
                          </a:ln>
                        </pic:spPr>
                      </pic:pic>
                    </a:graphicData>
                  </a:graphic>
                </wp:inline>
              </w:drawing>
            </w:r>
          </w:p>
        </w:tc>
      </w:tr>
      <w:tr w:rsidR="00B91B32" w14:paraId="677E8267" w14:textId="77777777" w:rsidTr="00B91B32">
        <w:tc>
          <w:tcPr>
            <w:tcW w:w="4464" w:type="dxa"/>
          </w:tcPr>
          <w:p w14:paraId="7F61BD26" w14:textId="09D79B9E" w:rsidR="00B91B32" w:rsidRDefault="00B91B32" w:rsidP="00B91B32">
            <w:pPr>
              <w:pStyle w:val="Caption"/>
            </w:pPr>
            <w:r>
              <w:t>(a) Washer stack compressed directly between loading plates</w:t>
            </w:r>
          </w:p>
        </w:tc>
        <w:tc>
          <w:tcPr>
            <w:tcW w:w="4896" w:type="dxa"/>
          </w:tcPr>
          <w:p w14:paraId="63A26160" w14:textId="058E3125" w:rsidR="00B91B32" w:rsidRDefault="00B91B32" w:rsidP="00B91B32">
            <w:pPr>
              <w:pStyle w:val="Caption"/>
            </w:pPr>
            <w:r>
              <w:t>(b) Measured force-displacement hysteresis</w:t>
            </w:r>
          </w:p>
        </w:tc>
      </w:tr>
    </w:tbl>
    <w:p w14:paraId="5FB578F4" w14:textId="2D175FAE" w:rsidR="00B91B32" w:rsidRDefault="00B91B32" w:rsidP="00B91B32">
      <w:pPr>
        <w:pStyle w:val="Caption"/>
      </w:pPr>
      <w:bookmarkStart w:id="111" w:name="_Ref166753659"/>
      <w:bookmarkStart w:id="112" w:name="_Toc168347903"/>
      <w:r w:rsidRPr="005B5DD0">
        <w:t xml:space="preserve">Figure </w:t>
      </w:r>
      <w:r>
        <w:rPr>
          <w:noProof/>
        </w:rPr>
        <w:fldChar w:fldCharType="begin"/>
      </w:r>
      <w:r>
        <w:rPr>
          <w:noProof/>
        </w:rPr>
        <w:instrText xml:space="preserve"> STYLEREF 1 \s </w:instrText>
      </w:r>
      <w:r>
        <w:rPr>
          <w:noProof/>
        </w:rPr>
        <w:fldChar w:fldCharType="separate"/>
      </w:r>
      <w:r w:rsidR="00334AA1">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w:t>
      </w:r>
      <w:r>
        <w:rPr>
          <w:noProof/>
        </w:rPr>
        <w:fldChar w:fldCharType="end"/>
      </w:r>
      <w:bookmarkEnd w:id="111"/>
      <w:r>
        <w:br/>
        <w:t xml:space="preserve">Washer stack force-displacement response measurement by </w:t>
      </w:r>
      <w:r w:rsidRPr="00F54E38">
        <w:rPr>
          <w:i/>
          <w:iCs/>
        </w:rPr>
        <w:t>compressing the stack directly</w:t>
      </w:r>
      <w:r>
        <w:t xml:space="preserve"> in the materials testing machine; force-displacement response exhibits unexpected changes in slope.</w:t>
      </w:r>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839"/>
      </w:tblGrid>
      <w:tr w:rsidR="00F54E38" w14:paraId="2D8B92E5" w14:textId="77777777" w:rsidTr="000E5C58">
        <w:tc>
          <w:tcPr>
            <w:tcW w:w="4464" w:type="dxa"/>
            <w:vAlign w:val="bottom"/>
          </w:tcPr>
          <w:p w14:paraId="64E5FBE1" w14:textId="65980399" w:rsidR="00F54E38" w:rsidRDefault="00F54E38" w:rsidP="000E5C58">
            <w:pPr>
              <w:pStyle w:val="BodyText"/>
              <w:spacing w:after="0"/>
            </w:pPr>
            <w:r w:rsidRPr="00F54E38">
              <w:rPr>
                <w:noProof/>
              </w:rPr>
              <w:lastRenderedPageBreak/>
              <w:drawing>
                <wp:inline distT="0" distB="0" distL="0" distR="0" wp14:anchorId="1B61B433" wp14:editId="0E4ADBC7">
                  <wp:extent cx="2734056" cy="1417320"/>
                  <wp:effectExtent l="0" t="0" r="0" b="0"/>
                  <wp:docPr id="1460456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34056" cy="1417320"/>
                          </a:xfrm>
                          <a:prstGeom prst="rect">
                            <a:avLst/>
                          </a:prstGeom>
                          <a:noFill/>
                          <a:ln>
                            <a:noFill/>
                          </a:ln>
                        </pic:spPr>
                      </pic:pic>
                    </a:graphicData>
                  </a:graphic>
                </wp:inline>
              </w:drawing>
            </w:r>
          </w:p>
        </w:tc>
        <w:tc>
          <w:tcPr>
            <w:tcW w:w="4896" w:type="dxa"/>
          </w:tcPr>
          <w:p w14:paraId="65FCC7D8" w14:textId="5C104CE3" w:rsidR="00F54E38" w:rsidRDefault="00F54E38" w:rsidP="000E5C58">
            <w:pPr>
              <w:pStyle w:val="BodyText"/>
              <w:spacing w:after="0"/>
            </w:pPr>
            <w:r w:rsidRPr="00F54E38">
              <w:rPr>
                <w:noProof/>
              </w:rPr>
              <w:drawing>
                <wp:inline distT="0" distB="0" distL="0" distR="0" wp14:anchorId="786296EC" wp14:editId="7944E29A">
                  <wp:extent cx="2532888" cy="1901952"/>
                  <wp:effectExtent l="0" t="0" r="1270" b="3175"/>
                  <wp:docPr id="58754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32888" cy="1901952"/>
                          </a:xfrm>
                          <a:prstGeom prst="rect">
                            <a:avLst/>
                          </a:prstGeom>
                          <a:noFill/>
                          <a:ln>
                            <a:noFill/>
                          </a:ln>
                        </pic:spPr>
                      </pic:pic>
                    </a:graphicData>
                  </a:graphic>
                </wp:inline>
              </w:drawing>
            </w:r>
          </w:p>
        </w:tc>
      </w:tr>
      <w:tr w:rsidR="00F54E38" w14:paraId="549AAE51" w14:textId="77777777" w:rsidTr="000E5C58">
        <w:tc>
          <w:tcPr>
            <w:tcW w:w="4464" w:type="dxa"/>
          </w:tcPr>
          <w:p w14:paraId="5E8F2478" w14:textId="55CA8E76" w:rsidR="00F54E38" w:rsidRDefault="00F54E38" w:rsidP="00D66CB4">
            <w:pPr>
              <w:pStyle w:val="Caption"/>
              <w:spacing w:after="0"/>
            </w:pPr>
            <w:r>
              <w:t>(a) Washer stack compressed through a loading frame</w:t>
            </w:r>
            <w:r w:rsidR="000B0A7C">
              <w:t xml:space="preserve"> with guiding rod</w:t>
            </w:r>
          </w:p>
        </w:tc>
        <w:tc>
          <w:tcPr>
            <w:tcW w:w="4896" w:type="dxa"/>
          </w:tcPr>
          <w:p w14:paraId="34770229" w14:textId="77777777" w:rsidR="00F54E38" w:rsidRDefault="00F54E38" w:rsidP="00D66CB4">
            <w:pPr>
              <w:pStyle w:val="Caption"/>
              <w:spacing w:after="0"/>
            </w:pPr>
            <w:r>
              <w:t>(b) Measured force-displacement hysteresis</w:t>
            </w:r>
          </w:p>
        </w:tc>
      </w:tr>
    </w:tbl>
    <w:p w14:paraId="4D1E47F2" w14:textId="564842AE" w:rsidR="00F54E38" w:rsidRDefault="00F54E38" w:rsidP="00F54E38">
      <w:pPr>
        <w:pStyle w:val="Caption"/>
      </w:pPr>
      <w:bookmarkStart w:id="113" w:name="_Ref166755337"/>
      <w:bookmarkStart w:id="114" w:name="_Toc168347904"/>
      <w:r w:rsidRPr="005B5DD0">
        <w:t xml:space="preserve">Figure </w:t>
      </w:r>
      <w:r>
        <w:rPr>
          <w:noProof/>
        </w:rPr>
        <w:fldChar w:fldCharType="begin"/>
      </w:r>
      <w:r>
        <w:rPr>
          <w:noProof/>
        </w:rPr>
        <w:instrText xml:space="preserve"> STYLEREF 1 \s </w:instrText>
      </w:r>
      <w:r>
        <w:rPr>
          <w:noProof/>
        </w:rPr>
        <w:fldChar w:fldCharType="separate"/>
      </w:r>
      <w:r w:rsidR="00334AA1">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113"/>
      <w:r>
        <w:br/>
        <w:t xml:space="preserve">Washer stack force-displacement response measurement by </w:t>
      </w:r>
      <w:r w:rsidRPr="00F54E38">
        <w:rPr>
          <w:i/>
          <w:iCs/>
        </w:rPr>
        <w:t xml:space="preserve">compressing the stack </w:t>
      </w:r>
      <w:r>
        <w:rPr>
          <w:i/>
          <w:iCs/>
        </w:rPr>
        <w:t>through a loading frame</w:t>
      </w:r>
      <w:r w:rsidR="000B0A7C">
        <w:rPr>
          <w:i/>
          <w:iCs/>
        </w:rPr>
        <w:t xml:space="preserve"> with guiding rod</w:t>
      </w:r>
      <w:r>
        <w:t>; this is closer to how to washers are mounted under the equipment, and the force-displacement response is clean.</w:t>
      </w:r>
      <w:bookmarkEnd w:id="1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5"/>
        <w:gridCol w:w="4635"/>
      </w:tblGrid>
      <w:tr w:rsidR="00D66CB4" w14:paraId="72DC224B" w14:textId="77777777" w:rsidTr="000E5C58">
        <w:tc>
          <w:tcPr>
            <w:tcW w:w="4464" w:type="dxa"/>
            <w:vAlign w:val="bottom"/>
          </w:tcPr>
          <w:p w14:paraId="71302DCC" w14:textId="623391E2" w:rsidR="00D66CB4" w:rsidRDefault="00D66CB4" w:rsidP="000E5C58">
            <w:pPr>
              <w:pStyle w:val="BodyText"/>
              <w:spacing w:after="0"/>
            </w:pPr>
            <w:r w:rsidRPr="00D66CB4">
              <w:rPr>
                <w:noProof/>
              </w:rPr>
              <w:drawing>
                <wp:inline distT="0" distB="0" distL="0" distR="0" wp14:anchorId="3F83AE9B" wp14:editId="2B268A28">
                  <wp:extent cx="2935224" cy="2203704"/>
                  <wp:effectExtent l="0" t="0" r="0" b="6350"/>
                  <wp:docPr id="4" name="Picture 3">
                    <a:extLst xmlns:a="http://schemas.openxmlformats.org/drawingml/2006/main">
                      <a:ext uri="{FF2B5EF4-FFF2-40B4-BE49-F238E27FC236}">
                        <a16:creationId xmlns:a16="http://schemas.microsoft.com/office/drawing/2014/main" id="{3ED11F7B-706C-FD70-1111-67110C7CF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ED11F7B-706C-FD70-1111-67110C7CF0E6}"/>
                              </a:ext>
                            </a:extLst>
                          </pic:cNvPr>
                          <pic:cNvPicPr>
                            <a:picLocks noChangeAspect="1"/>
                          </pic:cNvPicPr>
                        </pic:nvPicPr>
                        <pic:blipFill>
                          <a:blip r:embed="rId60"/>
                          <a:stretch>
                            <a:fillRect/>
                          </a:stretch>
                        </pic:blipFill>
                        <pic:spPr>
                          <a:xfrm>
                            <a:off x="0" y="0"/>
                            <a:ext cx="2935224" cy="2203704"/>
                          </a:xfrm>
                          <a:prstGeom prst="rect">
                            <a:avLst/>
                          </a:prstGeom>
                        </pic:spPr>
                      </pic:pic>
                    </a:graphicData>
                  </a:graphic>
                </wp:inline>
              </w:drawing>
            </w:r>
          </w:p>
        </w:tc>
        <w:tc>
          <w:tcPr>
            <w:tcW w:w="4896" w:type="dxa"/>
          </w:tcPr>
          <w:p w14:paraId="6059DF65" w14:textId="05062785" w:rsidR="00D66CB4" w:rsidRDefault="00D66CB4" w:rsidP="000E5C58">
            <w:pPr>
              <w:pStyle w:val="BodyText"/>
              <w:spacing w:after="0"/>
            </w:pPr>
            <w:r w:rsidRPr="00D66CB4">
              <w:rPr>
                <w:noProof/>
              </w:rPr>
              <w:drawing>
                <wp:inline distT="0" distB="0" distL="0" distR="0" wp14:anchorId="5826BF01" wp14:editId="008EDBCE">
                  <wp:extent cx="2871216" cy="2148840"/>
                  <wp:effectExtent l="0" t="0" r="5715" b="3810"/>
                  <wp:docPr id="1226717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71216" cy="2148840"/>
                          </a:xfrm>
                          <a:prstGeom prst="rect">
                            <a:avLst/>
                          </a:prstGeom>
                          <a:noFill/>
                          <a:ln>
                            <a:noFill/>
                          </a:ln>
                        </pic:spPr>
                      </pic:pic>
                    </a:graphicData>
                  </a:graphic>
                </wp:inline>
              </w:drawing>
            </w:r>
          </w:p>
        </w:tc>
      </w:tr>
      <w:tr w:rsidR="00D66CB4" w14:paraId="6B8A9715" w14:textId="77777777" w:rsidTr="000E5C58">
        <w:tc>
          <w:tcPr>
            <w:tcW w:w="4464" w:type="dxa"/>
          </w:tcPr>
          <w:p w14:paraId="021C9A13" w14:textId="4D797FF5" w:rsidR="00D66CB4" w:rsidRDefault="00D66CB4" w:rsidP="00D66CB4">
            <w:pPr>
              <w:pStyle w:val="Caption"/>
              <w:spacing w:after="0"/>
            </w:pPr>
            <w:r>
              <w:t xml:space="preserve">(a) </w:t>
            </w:r>
            <w:r w:rsidR="00C82729">
              <w:t xml:space="preserve">2 units of </w:t>
            </w:r>
            <w:r>
              <w:t>2U2D K1875-G-086</w:t>
            </w:r>
          </w:p>
        </w:tc>
        <w:tc>
          <w:tcPr>
            <w:tcW w:w="4896" w:type="dxa"/>
          </w:tcPr>
          <w:p w14:paraId="1E4F8413" w14:textId="1E571D9D" w:rsidR="00D66CB4" w:rsidRDefault="00D66CB4" w:rsidP="00D66CB4">
            <w:pPr>
              <w:pStyle w:val="Caption"/>
              <w:spacing w:after="0"/>
            </w:pPr>
            <w:r>
              <w:t xml:space="preserve">(b) </w:t>
            </w:r>
            <w:r w:rsidR="00C82729">
              <w:t xml:space="preserve">3 units of </w:t>
            </w:r>
            <w:r>
              <w:t xml:space="preserve">3U3D </w:t>
            </w:r>
            <w:r w:rsidR="00C82729">
              <w:t>K1875-G-086</w:t>
            </w:r>
          </w:p>
        </w:tc>
      </w:tr>
    </w:tbl>
    <w:p w14:paraId="3ED2EABA" w14:textId="503E0589" w:rsidR="00D66CB4" w:rsidRDefault="00D66CB4" w:rsidP="00D66CB4">
      <w:pPr>
        <w:pStyle w:val="Caption"/>
      </w:pPr>
      <w:bookmarkStart w:id="115" w:name="_Ref166756091"/>
      <w:bookmarkStart w:id="116" w:name="_Toc168347905"/>
      <w:r w:rsidRPr="005B5DD0">
        <w:t xml:space="preserve">Figure </w:t>
      </w:r>
      <w:r>
        <w:rPr>
          <w:noProof/>
        </w:rPr>
        <w:fldChar w:fldCharType="begin"/>
      </w:r>
      <w:r>
        <w:rPr>
          <w:noProof/>
        </w:rPr>
        <w:instrText xml:space="preserve"> STYLEREF 1 \s </w:instrText>
      </w:r>
      <w:r>
        <w:rPr>
          <w:noProof/>
        </w:rPr>
        <w:fldChar w:fldCharType="separate"/>
      </w:r>
      <w:r w:rsidR="00334AA1">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3</w:t>
      </w:r>
      <w:r>
        <w:rPr>
          <w:noProof/>
        </w:rPr>
        <w:fldChar w:fldCharType="end"/>
      </w:r>
      <w:bookmarkEnd w:id="115"/>
      <w:r>
        <w:br/>
        <w:t xml:space="preserve">Measured force-displacement curves for two configurations. The legend MTS denotes measurement from the materials testing machine through the frame with guiding rod. The other curves are in situ measurements from the shake table a different preload </w:t>
      </w:r>
      <w:proofErr w:type="gramStart"/>
      <w:r>
        <w:t>levels</w:t>
      </w:r>
      <w:proofErr w:type="gramEnd"/>
      <w:r>
        <w:t xml:space="preserve">. The in situ measurements follow the testing machine results closely, confirming that the washer stack response can be characterized fully using simply a </w:t>
      </w:r>
      <w:proofErr w:type="gramStart"/>
      <w:r>
        <w:t>materials</w:t>
      </w:r>
      <w:proofErr w:type="gramEnd"/>
      <w:r>
        <w:t xml:space="preserve"> testing machine.</w:t>
      </w:r>
      <w:bookmarkEnd w:id="116"/>
    </w:p>
    <w:p w14:paraId="1CF64D03" w14:textId="2F843433" w:rsidR="00C82729" w:rsidRPr="00C82729" w:rsidRDefault="00C66020" w:rsidP="00C82729">
      <w:pPr>
        <w:pStyle w:val="BodyText"/>
      </w:pPr>
      <w:r>
        <w:fldChar w:fldCharType="begin"/>
      </w:r>
      <w:r>
        <w:instrText xml:space="preserve"> REF _Ref166758255 </w:instrText>
      </w:r>
      <w:r>
        <w:fldChar w:fldCharType="separate"/>
      </w:r>
      <w:r w:rsidR="00334AA1" w:rsidRPr="005B5DD0">
        <w:t xml:space="preserve">Figure </w:t>
      </w:r>
      <w:r w:rsidR="00334AA1">
        <w:rPr>
          <w:noProof/>
        </w:rPr>
        <w:t>3</w:t>
      </w:r>
      <w:r w:rsidR="00334AA1" w:rsidRPr="005B5DD0">
        <w:noBreakHyphen/>
      </w:r>
      <w:r w:rsidR="00334AA1">
        <w:rPr>
          <w:noProof/>
        </w:rPr>
        <w:t>4</w:t>
      </w:r>
      <w:r>
        <w:rPr>
          <w:noProof/>
        </w:rPr>
        <w:fldChar w:fldCharType="end"/>
      </w:r>
      <w:r w:rsidR="00C82729">
        <w:t xml:space="preserve"> shows force-displacement curves for two configurations of the K1750-J-057 washers. They exhibit the reduction in stiffness with loading noted in </w:t>
      </w:r>
      <w:r>
        <w:fldChar w:fldCharType="begin"/>
      </w:r>
      <w:r>
        <w:instrText xml:space="preserve"> REF _Ref166156968 </w:instrText>
      </w:r>
      <w:r>
        <w:fldChar w:fldCharType="separate"/>
      </w:r>
      <w:r w:rsidR="00334AA1" w:rsidRPr="005B5DD0">
        <w:t xml:space="preserve">Figure </w:t>
      </w:r>
      <w:r w:rsidR="00334AA1">
        <w:rPr>
          <w:noProof/>
        </w:rPr>
        <w:t>1</w:t>
      </w:r>
      <w:r w:rsidR="00334AA1" w:rsidRPr="005B5DD0">
        <w:noBreakHyphen/>
      </w:r>
      <w:r w:rsidR="00334AA1">
        <w:rPr>
          <w:noProof/>
        </w:rPr>
        <w:t>2</w:t>
      </w:r>
      <w:r>
        <w:rPr>
          <w:noProof/>
        </w:rPr>
        <w:fldChar w:fldCharType="end"/>
      </w:r>
      <w:r w:rsidR="00C82729">
        <w:t xml:space="preserve"> due to their higher </w:t>
      </w:r>
      <w:r w:rsidR="00C82729">
        <w:rPr>
          <w:i/>
          <w:iCs/>
        </w:rPr>
        <w:t>h</w:t>
      </w:r>
      <w:r w:rsidR="00C82729">
        <w:t>/</w:t>
      </w:r>
      <w:r w:rsidR="00C82729">
        <w:rPr>
          <w:i/>
          <w:iCs/>
        </w:rPr>
        <w:t>t</w:t>
      </w:r>
      <w:r w:rsidR="00C82729">
        <w:t xml:space="preserve"> ratio.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C82729" w14:paraId="7001E499" w14:textId="77777777" w:rsidTr="000E5C58">
        <w:tc>
          <w:tcPr>
            <w:tcW w:w="4464" w:type="dxa"/>
            <w:vAlign w:val="bottom"/>
          </w:tcPr>
          <w:p w14:paraId="0806BDAB" w14:textId="3E381940" w:rsidR="00C82729" w:rsidRDefault="00C82729" w:rsidP="000E5C58">
            <w:pPr>
              <w:pStyle w:val="BodyText"/>
              <w:spacing w:after="0"/>
            </w:pPr>
            <w:r>
              <w:rPr>
                <w:noProof/>
              </w:rPr>
              <w:lastRenderedPageBreak/>
              <w:drawing>
                <wp:inline distT="0" distB="0" distL="0" distR="0" wp14:anchorId="092D6FC4" wp14:editId="608823AD">
                  <wp:extent cx="2660904" cy="1993392"/>
                  <wp:effectExtent l="0" t="0" r="6350" b="6985"/>
                  <wp:docPr id="1876374057" name="Picture 7"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4057" name="Picture 7" descr="A graph of a curv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c>
          <w:tcPr>
            <w:tcW w:w="4896" w:type="dxa"/>
          </w:tcPr>
          <w:p w14:paraId="05A6EDEA" w14:textId="26A6806C" w:rsidR="00C82729" w:rsidRDefault="00C82729" w:rsidP="000E5C58">
            <w:pPr>
              <w:pStyle w:val="BodyText"/>
              <w:spacing w:after="0"/>
            </w:pPr>
            <w:r>
              <w:rPr>
                <w:noProof/>
              </w:rPr>
              <w:drawing>
                <wp:inline distT="0" distB="0" distL="0" distR="0" wp14:anchorId="5C996422" wp14:editId="23BB390B">
                  <wp:extent cx="2660904" cy="1993392"/>
                  <wp:effectExtent l="0" t="0" r="6350" b="6985"/>
                  <wp:docPr id="249397238" name="Picture 8"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7238" name="Picture 8" descr="A graph of a curv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tc>
      </w:tr>
      <w:tr w:rsidR="00C82729" w14:paraId="11C81229" w14:textId="77777777" w:rsidTr="000E5C58">
        <w:tc>
          <w:tcPr>
            <w:tcW w:w="4464" w:type="dxa"/>
          </w:tcPr>
          <w:p w14:paraId="13ABC370" w14:textId="39AA2B12" w:rsidR="00C82729" w:rsidRDefault="00C82729" w:rsidP="000E5C58">
            <w:pPr>
              <w:pStyle w:val="Caption"/>
              <w:spacing w:after="0"/>
            </w:pPr>
            <w:r>
              <w:t>(a) 2 units of 2U2D K1750-J-057</w:t>
            </w:r>
          </w:p>
        </w:tc>
        <w:tc>
          <w:tcPr>
            <w:tcW w:w="4896" w:type="dxa"/>
          </w:tcPr>
          <w:p w14:paraId="3F754AEC" w14:textId="3CA4913F" w:rsidR="00C82729" w:rsidRDefault="00C82729" w:rsidP="000E5C58">
            <w:pPr>
              <w:pStyle w:val="Caption"/>
              <w:spacing w:after="0"/>
            </w:pPr>
            <w:r>
              <w:t>(b) 2 units of 3U3D K1750-J-057</w:t>
            </w:r>
          </w:p>
        </w:tc>
      </w:tr>
    </w:tbl>
    <w:p w14:paraId="436D5AE1" w14:textId="422A7D14" w:rsidR="00C82729" w:rsidRDefault="00C82729" w:rsidP="00C82729">
      <w:pPr>
        <w:pStyle w:val="Caption"/>
      </w:pPr>
      <w:bookmarkStart w:id="117" w:name="_Ref166758255"/>
      <w:bookmarkStart w:id="118" w:name="_Toc168347906"/>
      <w:r w:rsidRPr="005B5DD0">
        <w:t xml:space="preserve">Figure </w:t>
      </w:r>
      <w:r>
        <w:rPr>
          <w:noProof/>
        </w:rPr>
        <w:fldChar w:fldCharType="begin"/>
      </w:r>
      <w:r>
        <w:rPr>
          <w:noProof/>
        </w:rPr>
        <w:instrText xml:space="preserve"> STYLEREF 1 \s </w:instrText>
      </w:r>
      <w:r>
        <w:rPr>
          <w:noProof/>
        </w:rPr>
        <w:fldChar w:fldCharType="separate"/>
      </w:r>
      <w:r w:rsidR="00334AA1">
        <w:rPr>
          <w:noProof/>
        </w:rPr>
        <w:t>3</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4</w:t>
      </w:r>
      <w:r>
        <w:rPr>
          <w:noProof/>
        </w:rPr>
        <w:fldChar w:fldCharType="end"/>
      </w:r>
      <w:bookmarkEnd w:id="117"/>
      <w:r>
        <w:br/>
        <w:t>Measured force-displacement curves for two configurations with the K1750-J-057 washers. The</w:t>
      </w:r>
      <w:r w:rsidR="000E0D85">
        <w:t>y</w:t>
      </w:r>
      <w:r>
        <w:t xml:space="preserve"> have a softening behavior because of their larger </w:t>
      </w:r>
      <w:r w:rsidRPr="00C82729">
        <w:rPr>
          <w:i/>
          <w:iCs/>
        </w:rPr>
        <w:t>h</w:t>
      </w:r>
      <w:r>
        <w:t>/</w:t>
      </w:r>
      <w:r w:rsidRPr="00C82729">
        <w:rPr>
          <w:i/>
          <w:iCs/>
        </w:rPr>
        <w:t>t</w:t>
      </w:r>
      <w:r>
        <w:t xml:space="preserve"> ratio (cf. </w:t>
      </w:r>
      <w:r>
        <w:fldChar w:fldCharType="begin"/>
      </w:r>
      <w:r>
        <w:instrText xml:space="preserve"> REF _Ref166156968 </w:instrText>
      </w:r>
      <w:r>
        <w:fldChar w:fldCharType="separate"/>
      </w:r>
      <w:r w:rsidR="00334AA1" w:rsidRPr="005B5DD0">
        <w:t xml:space="preserve">Figure </w:t>
      </w:r>
      <w:r w:rsidR="00334AA1">
        <w:rPr>
          <w:noProof/>
        </w:rPr>
        <w:t>1</w:t>
      </w:r>
      <w:r w:rsidR="00334AA1" w:rsidRPr="005B5DD0">
        <w:noBreakHyphen/>
      </w:r>
      <w:r w:rsidR="00334AA1">
        <w:rPr>
          <w:noProof/>
        </w:rPr>
        <w:t>2</w:t>
      </w:r>
      <w:r>
        <w:rPr>
          <w:noProof/>
        </w:rPr>
        <w:fldChar w:fldCharType="end"/>
      </w:r>
      <w:r>
        <w:t>)</w:t>
      </w:r>
      <w:bookmarkEnd w:id="118"/>
    </w:p>
    <w:p w14:paraId="60E38B1E" w14:textId="77777777" w:rsidR="002B402A" w:rsidRPr="005B5DD0" w:rsidRDefault="002B402A" w:rsidP="00D7150D">
      <w:pPr>
        <w:pStyle w:val="BodyText"/>
      </w:pPr>
    </w:p>
    <w:p w14:paraId="145CF4BD"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4D25AD48" w14:textId="2CED720A" w:rsidR="00761B59" w:rsidRDefault="00761B59" w:rsidP="00B94FC3">
      <w:pPr>
        <w:pStyle w:val="Heading1"/>
      </w:pPr>
      <w:r>
        <w:lastRenderedPageBreak/>
        <w:br/>
      </w:r>
      <w:bookmarkStart w:id="119" w:name="_Ref166675284"/>
      <w:bookmarkStart w:id="120" w:name="_Ref166675757"/>
      <w:bookmarkStart w:id="121" w:name="_Ref166687996"/>
      <w:bookmarkStart w:id="122" w:name="_Ref166688165"/>
      <w:bookmarkStart w:id="123" w:name="_Toc168346904"/>
      <w:r w:rsidR="00A133B3">
        <w:t>Shake table experiments</w:t>
      </w:r>
      <w:bookmarkEnd w:id="119"/>
      <w:bookmarkEnd w:id="120"/>
      <w:bookmarkEnd w:id="121"/>
      <w:bookmarkEnd w:id="122"/>
      <w:bookmarkEnd w:id="123"/>
    </w:p>
    <w:p w14:paraId="76AC0844" w14:textId="00FB6921" w:rsidR="00C82729" w:rsidRDefault="00DC00FE" w:rsidP="00C82729">
      <w:pPr>
        <w:pStyle w:val="BodyText"/>
      </w:pPr>
      <w:r>
        <w:t xml:space="preserve">In this chapter, shake table experiments on the CVT equipped with Belleville </w:t>
      </w:r>
      <w:del w:id="124" w:author="Nelson,Mark D (BPA) - TELD-TPP-3" w:date="2024-06-19T23:03:00Z" w16du:dateUtc="2024-06-20T06:03:00Z">
        <w:r w:rsidDel="00C66020">
          <w:delText>washer</w:delText>
        </w:r>
      </w:del>
      <w:ins w:id="125" w:author="Nelson,Mark D (BPA) - TELD-TPP-3" w:date="2024-06-19T23:03:00Z" w16du:dateUtc="2024-06-20T06:03:00Z">
        <w:r w:rsidR="00C66020">
          <w:t>Washer</w:t>
        </w:r>
      </w:ins>
      <w:r>
        <w:t xml:space="preserve"> stacks are described. The experimental setup, instrumentation, and washer installation process are detailed. The primary purpose of these experiments is to obtain measurements in support of the analysis procedure outlined in Chapter </w:t>
      </w:r>
      <w:r>
        <w:fldChar w:fldCharType="begin"/>
      </w:r>
      <w:r>
        <w:instrText xml:space="preserve"> REF _Ref166674583 \r </w:instrText>
      </w:r>
      <w:r>
        <w:fldChar w:fldCharType="separate"/>
      </w:r>
      <w:r w:rsidR="00334AA1">
        <w:t>2</w:t>
      </w:r>
      <w:r>
        <w:fldChar w:fldCharType="end"/>
      </w:r>
      <w:r>
        <w:t xml:space="preserve">. Consequently, special instruments were used to measure the washer response in situ. Instrumentation was also designed with redundancy in mind, so that </w:t>
      </w:r>
      <w:r w:rsidR="003B0927">
        <w:t xml:space="preserve">the same quantity is measured by multiple means and can be cross-checked. Some other checks such as sums of </w:t>
      </w:r>
      <w:commentRangeStart w:id="126"/>
      <w:r w:rsidR="003B0927">
        <w:t xml:space="preserve">forces </w:t>
      </w:r>
      <w:del w:id="127" w:author="Nelson,Mark D (BPA) - TELD-TPP-3" w:date="2024-06-19T22:25:00Z" w16du:dateUtc="2024-06-20T05:25:00Z">
        <w:r w:rsidR="003B0927" w:rsidDel="00FD7D3E">
          <w:delText xml:space="preserve">are </w:delText>
        </w:r>
      </w:del>
      <w:ins w:id="128" w:author="Nelson,Mark D (BPA) - TELD-TPP-3" w:date="2024-06-19T22:25:00Z" w16du:dateUtc="2024-06-20T05:25:00Z">
        <w:r w:rsidR="00FD7D3E">
          <w:t>and</w:t>
        </w:r>
      </w:ins>
      <w:ins w:id="129" w:author="Nelson,Mark D (BPA) - TELD-TPP-3" w:date="2024-06-19T22:26:00Z" w16du:dateUtc="2024-06-20T05:26:00Z">
        <w:r w:rsidR="00FD7D3E">
          <w:t>(</w:t>
        </w:r>
      </w:ins>
      <w:ins w:id="130" w:author="Nelson,Mark D (BPA) - TELD-TPP-3" w:date="2024-06-19T22:25:00Z" w16du:dateUtc="2024-06-20T05:25:00Z">
        <w:r w:rsidR="00FD7D3E">
          <w:t>?</w:t>
        </w:r>
      </w:ins>
      <w:ins w:id="131" w:author="Nelson,Mark D (BPA) - TELD-TPP-3" w:date="2024-06-19T22:26:00Z" w16du:dateUtc="2024-06-20T05:26:00Z">
        <w:r w:rsidR="00FD7D3E">
          <w:t>)</w:t>
        </w:r>
      </w:ins>
      <w:ins w:id="132" w:author="Nelson,Mark D (BPA) - TELD-TPP-3" w:date="2024-06-19T22:25:00Z" w16du:dateUtc="2024-06-20T05:25:00Z">
        <w:r w:rsidR="00FD7D3E">
          <w:t xml:space="preserve"> </w:t>
        </w:r>
      </w:ins>
      <w:r w:rsidR="003B0927">
        <w:t>moments are perform</w:t>
      </w:r>
      <w:ins w:id="133" w:author="Nelson,Mark D (BPA) - TELD-TPP-3" w:date="2024-06-19T22:25:00Z" w16du:dateUtc="2024-06-20T05:25:00Z">
        <w:r w:rsidR="00FD7D3E">
          <w:t>ed</w:t>
        </w:r>
      </w:ins>
      <w:r w:rsidR="003B0927">
        <w:t xml:space="preserve"> </w:t>
      </w:r>
      <w:commentRangeEnd w:id="126"/>
      <w:r w:rsidR="00FD7D3E">
        <w:rPr>
          <w:rStyle w:val="CommentReference"/>
          <w:rFonts w:ascii="Arial" w:hAnsi="Arial"/>
        </w:rPr>
        <w:commentReference w:id="126"/>
      </w:r>
      <w:r w:rsidR="003B0927">
        <w:t>to confirm the integrity of the measurements.</w:t>
      </w:r>
    </w:p>
    <w:p w14:paraId="72EB4F82" w14:textId="2C3B36A4" w:rsidR="00A133B3" w:rsidRDefault="00A133B3" w:rsidP="00A133B3">
      <w:pPr>
        <w:pStyle w:val="Heading2"/>
      </w:pPr>
      <w:bookmarkStart w:id="134" w:name="_Toc168346905"/>
      <w:r>
        <w:t>Test setup</w:t>
      </w:r>
      <w:bookmarkEnd w:id="134"/>
    </w:p>
    <w:p w14:paraId="0E66DEEC" w14:textId="76AC3CD9" w:rsidR="00C92C87" w:rsidRPr="00C92C87" w:rsidRDefault="00C92C87" w:rsidP="00C92C87">
      <w:pPr>
        <w:pStyle w:val="BodyText"/>
      </w:pPr>
      <w:r>
        <w:fldChar w:fldCharType="begin"/>
      </w:r>
      <w:r>
        <w:instrText xml:space="preserve"> REF _Ref166759413 \h </w:instrText>
      </w:r>
      <w:r>
        <w:fldChar w:fldCharType="separate"/>
      </w:r>
      <w:r w:rsidR="00334AA1" w:rsidRPr="005B5DD0">
        <w:t xml:space="preserve">Figure </w:t>
      </w:r>
      <w:r w:rsidR="00334AA1">
        <w:rPr>
          <w:noProof/>
        </w:rPr>
        <w:t>4</w:t>
      </w:r>
      <w:r w:rsidR="00334AA1" w:rsidRPr="005B5DD0">
        <w:noBreakHyphen/>
      </w:r>
      <w:r w:rsidR="00334AA1">
        <w:rPr>
          <w:noProof/>
        </w:rPr>
        <w:t>1</w:t>
      </w:r>
      <w:r>
        <w:fldChar w:fldCharType="end"/>
      </w:r>
      <w:r>
        <w:t xml:space="preserve"> shows the CVT mounted on the shake table. The CVT is mounted on a pedestal referred to as the “spool”, which in turn is mounted on the shake table. The spool consists of a 10-in diameter ½-in thick 16.5-in tall steel tube with a 22in×17 steel plate welded on top (to match the base dimensions of the CVT). </w:t>
      </w:r>
      <w:r w:rsidR="00696D7F">
        <w:fldChar w:fldCharType="begin"/>
      </w:r>
      <w:r w:rsidR="00696D7F">
        <w:instrText xml:space="preserve"> REF _Ref166759413 \h </w:instrText>
      </w:r>
      <w:r w:rsidR="00696D7F">
        <w:fldChar w:fldCharType="separate"/>
      </w:r>
      <w:r w:rsidR="00334AA1" w:rsidRPr="005B5DD0">
        <w:t xml:space="preserve">Figure </w:t>
      </w:r>
      <w:r w:rsidR="00334AA1">
        <w:rPr>
          <w:noProof/>
        </w:rPr>
        <w:t>4</w:t>
      </w:r>
      <w:r w:rsidR="00334AA1" w:rsidRPr="005B5DD0">
        <w:noBreakHyphen/>
      </w:r>
      <w:r w:rsidR="00334AA1">
        <w:rPr>
          <w:noProof/>
        </w:rPr>
        <w:t>1</w:t>
      </w:r>
      <w:r w:rsidR="00696D7F">
        <w:fldChar w:fldCharType="end"/>
      </w:r>
      <w:r w:rsidR="00696D7F">
        <w:t xml:space="preserve"> also shows the direction convention </w:t>
      </w:r>
      <w:r w:rsidR="00696D7F" w:rsidRPr="00696D7F">
        <w:rPr>
          <w:i/>
          <w:iCs/>
        </w:rPr>
        <w:t>X</w:t>
      </w:r>
      <w:r w:rsidR="00696D7F">
        <w:t xml:space="preserve"> along the East-West direction, </w:t>
      </w:r>
      <w:r w:rsidR="00696D7F" w:rsidRPr="00696D7F">
        <w:rPr>
          <w:i/>
          <w:iCs/>
        </w:rPr>
        <w:t>Y</w:t>
      </w:r>
      <w:r w:rsidR="00696D7F">
        <w:t xml:space="preserve"> along the North-South </w:t>
      </w:r>
      <w:proofErr w:type="gramStart"/>
      <w:r w:rsidR="00696D7F">
        <w:t>direction</w:t>
      </w:r>
      <w:proofErr w:type="gramEnd"/>
      <w:r w:rsidR="00696D7F">
        <w:t xml:space="preserve"> and </w:t>
      </w:r>
      <w:r w:rsidR="00696D7F" w:rsidRPr="00696D7F">
        <w:rPr>
          <w:i/>
          <w:iCs/>
        </w:rPr>
        <w:t>Z</w:t>
      </w:r>
      <w:r w:rsidR="00696D7F">
        <w:t xml:space="preserve"> along the vertical direction. The distance between the mounting holes at the base of the CVT is greater in the Y direction than in X direction (resulting, for example, in the </w:t>
      </w:r>
      <w:r w:rsidR="00696D7F" w:rsidRPr="00696D7F">
        <w:rPr>
          <w:i/>
          <w:iCs/>
        </w:rPr>
        <w:t>Y</w:t>
      </w:r>
      <w:r w:rsidR="00696D7F">
        <w:t xml:space="preserve"> frequency direction than in the </w:t>
      </w:r>
      <w:r w:rsidR="00696D7F">
        <w:rPr>
          <w:i/>
          <w:iCs/>
        </w:rPr>
        <w:t>X</w:t>
      </w:r>
      <w:r w:rsidR="00696D7F">
        <w:t xml:space="preserve"> direction). </w:t>
      </w:r>
      <w:r w:rsidR="00696D7F" w:rsidRPr="00696D7F">
        <w:t>The</w:t>
      </w:r>
      <w:r w:rsidR="00696D7F">
        <w:t xml:space="preserve"> Belleville </w:t>
      </w:r>
      <w:del w:id="135" w:author="Nelson,Mark D (BPA) - TELD-TPP-3" w:date="2024-06-19T23:03:00Z" w16du:dateUtc="2024-06-20T06:03:00Z">
        <w:r w:rsidR="00696D7F" w:rsidDel="00C66020">
          <w:delText>washer</w:delText>
        </w:r>
      </w:del>
      <w:ins w:id="136" w:author="Nelson,Mark D (BPA) - TELD-TPP-3" w:date="2024-06-19T23:03:00Z" w16du:dateUtc="2024-06-20T06:03:00Z">
        <w:r w:rsidR="00C66020">
          <w:t>Washer</w:t>
        </w:r>
      </w:ins>
      <w:r w:rsidR="00696D7F">
        <w:t xml:space="preserve"> stacks are installed between the CVT base and the spool, details of which are elaborated below.</w:t>
      </w:r>
    </w:p>
    <w:p w14:paraId="31F394C2" w14:textId="687C8689" w:rsidR="001B5E45" w:rsidRDefault="00C92C87" w:rsidP="001B5E45">
      <w:pPr>
        <w:pStyle w:val="BodyText"/>
      </w:pPr>
      <w:r>
        <w:rPr>
          <w:noProof/>
        </w:rPr>
        <w:drawing>
          <wp:inline distT="0" distB="0" distL="0" distR="0" wp14:anchorId="03B89B45" wp14:editId="641C10BE">
            <wp:extent cx="5605272" cy="2286000"/>
            <wp:effectExtent l="0" t="0" r="0" b="0"/>
            <wp:docPr id="148305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5272" cy="2286000"/>
                    </a:xfrm>
                    <a:prstGeom prst="rect">
                      <a:avLst/>
                    </a:prstGeom>
                    <a:noFill/>
                  </pic:spPr>
                </pic:pic>
              </a:graphicData>
            </a:graphic>
          </wp:inline>
        </w:drawing>
      </w:r>
    </w:p>
    <w:p w14:paraId="72A488FE" w14:textId="1BF7838C" w:rsidR="00A70196" w:rsidRDefault="00A70196" w:rsidP="00A70196">
      <w:pPr>
        <w:pStyle w:val="Caption"/>
      </w:pPr>
      <w:bookmarkStart w:id="137" w:name="_Ref166759413"/>
      <w:bookmarkStart w:id="138" w:name="_Ref166759407"/>
      <w:bookmarkStart w:id="139" w:name="_Toc168347907"/>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w:t>
      </w:r>
      <w:r>
        <w:rPr>
          <w:noProof/>
        </w:rPr>
        <w:fldChar w:fldCharType="end"/>
      </w:r>
      <w:bookmarkEnd w:id="137"/>
      <w:r>
        <w:br/>
        <w:t>CVT mounted on shake table</w:t>
      </w:r>
      <w:bookmarkEnd w:id="138"/>
      <w:bookmarkEnd w:id="139"/>
    </w:p>
    <w:p w14:paraId="39758CF5" w14:textId="4EF67631" w:rsidR="0096528F" w:rsidRPr="005B5DD0" w:rsidRDefault="00A133B3" w:rsidP="00761B59">
      <w:pPr>
        <w:pStyle w:val="Heading2"/>
      </w:pPr>
      <w:bookmarkStart w:id="140" w:name="_Toc168346906"/>
      <w:r>
        <w:t>Instrumentation</w:t>
      </w:r>
      <w:bookmarkEnd w:id="140"/>
    </w:p>
    <w:p w14:paraId="2E69E0E9" w14:textId="72D0425C" w:rsidR="000350F1" w:rsidRDefault="00F67806" w:rsidP="0096528F">
      <w:pPr>
        <w:pStyle w:val="BodyText"/>
      </w:pPr>
      <w:r>
        <w:t xml:space="preserve">An overview of response quantities </w:t>
      </w:r>
      <w:proofErr w:type="gramStart"/>
      <w:r>
        <w:t>measured</w:t>
      </w:r>
      <w:proofErr w:type="gramEnd"/>
      <w:r>
        <w:t xml:space="preserve"> and corresponding instrumentation is provided in </w:t>
      </w:r>
      <w:r>
        <w:fldChar w:fldCharType="begin"/>
      </w:r>
      <w:r>
        <w:instrText xml:space="preserve"> REF _Ref166770910 \h </w:instrText>
      </w:r>
      <w:r>
        <w:fldChar w:fldCharType="separate"/>
      </w:r>
      <w:r w:rsidR="00334AA1" w:rsidRPr="005B5DD0">
        <w:t xml:space="preserve">Figure </w:t>
      </w:r>
      <w:r w:rsidR="00334AA1">
        <w:rPr>
          <w:noProof/>
        </w:rPr>
        <w:t>4</w:t>
      </w:r>
      <w:r w:rsidR="00334AA1" w:rsidRPr="005B5DD0">
        <w:noBreakHyphen/>
      </w:r>
      <w:r w:rsidR="00334AA1">
        <w:rPr>
          <w:noProof/>
        </w:rPr>
        <w:t>2</w:t>
      </w:r>
      <w:r>
        <w:fldChar w:fldCharType="end"/>
      </w:r>
      <w:r>
        <w:t xml:space="preserve">. </w:t>
      </w:r>
      <w:r w:rsidR="00FE32D2">
        <w:fldChar w:fldCharType="begin"/>
      </w:r>
      <w:r w:rsidR="00FE32D2">
        <w:instrText xml:space="preserve"> REF _Ref166837256 \h </w:instrText>
      </w:r>
      <w:r w:rsidR="00FE32D2">
        <w:fldChar w:fldCharType="separate"/>
      </w:r>
      <w:r w:rsidR="00334AA1">
        <w:t xml:space="preserve">Table </w:t>
      </w:r>
      <w:r w:rsidR="00334AA1">
        <w:rPr>
          <w:noProof/>
        </w:rPr>
        <w:t>4</w:t>
      </w:r>
      <w:r w:rsidR="00334AA1">
        <w:noBreakHyphen/>
      </w:r>
      <w:r w:rsidR="00334AA1">
        <w:rPr>
          <w:noProof/>
        </w:rPr>
        <w:t>1</w:t>
      </w:r>
      <w:r w:rsidR="00FE32D2">
        <w:fldChar w:fldCharType="end"/>
      </w:r>
      <w:r w:rsidR="00FE32D2">
        <w:t xml:space="preserve"> </w:t>
      </w:r>
      <w:r>
        <w:t>contains a detailed summary.</w:t>
      </w:r>
      <w:r w:rsidR="00FE32D2">
        <w:t xml:space="preserve"> In addition to these response quantities that are measured directly, further response quantities are derived indirectly from them. These </w:t>
      </w:r>
      <w:r w:rsidR="00FE32D2">
        <w:lastRenderedPageBreak/>
        <w:t xml:space="preserve">quantities as well as the process used to derive them are summarized in </w:t>
      </w:r>
      <w:r w:rsidR="00FE32D2">
        <w:fldChar w:fldCharType="begin"/>
      </w:r>
      <w:r w:rsidR="00FE32D2">
        <w:instrText xml:space="preserve"> REF _Ref167453230 \h </w:instrText>
      </w:r>
      <w:r w:rsidR="00FE32D2">
        <w:fldChar w:fldCharType="separate"/>
      </w:r>
      <w:r w:rsidR="00334AA1">
        <w:t xml:space="preserve">Table </w:t>
      </w:r>
      <w:r w:rsidR="00334AA1">
        <w:rPr>
          <w:noProof/>
        </w:rPr>
        <w:t>4</w:t>
      </w:r>
      <w:r w:rsidR="00334AA1">
        <w:noBreakHyphen/>
      </w:r>
      <w:r w:rsidR="00334AA1">
        <w:rPr>
          <w:noProof/>
        </w:rPr>
        <w:t>2</w:t>
      </w:r>
      <w:r w:rsidR="00FE32D2">
        <w:fldChar w:fldCharType="end"/>
      </w:r>
      <w:r w:rsidR="00FE32D2">
        <w:t xml:space="preserve">. A specialized instrument in </w:t>
      </w:r>
      <w:r w:rsidR="00FE32D2">
        <w:fldChar w:fldCharType="begin"/>
      </w:r>
      <w:r w:rsidR="00FE32D2">
        <w:instrText xml:space="preserve"> REF _Ref166837256 \h </w:instrText>
      </w:r>
      <w:r w:rsidR="00FE32D2">
        <w:fldChar w:fldCharType="separate"/>
      </w:r>
      <w:r w:rsidR="00334AA1">
        <w:t xml:space="preserve">Table </w:t>
      </w:r>
      <w:r w:rsidR="00334AA1">
        <w:rPr>
          <w:noProof/>
        </w:rPr>
        <w:t>4</w:t>
      </w:r>
      <w:r w:rsidR="00334AA1">
        <w:noBreakHyphen/>
      </w:r>
      <w:r w:rsidR="00334AA1">
        <w:rPr>
          <w:noProof/>
        </w:rPr>
        <w:t>1</w:t>
      </w:r>
      <w:r w:rsidR="00FE32D2">
        <w:fldChar w:fldCharType="end"/>
      </w:r>
      <w:r w:rsidR="00FE32D2">
        <w:t xml:space="preserve">, designed in this project to measure the force in a washer stack in situ </w:t>
      </w:r>
      <w:proofErr w:type="gramStart"/>
      <w:r w:rsidR="00FE32D2">
        <w:t>is</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6D399D" w14:paraId="4EF491E0" w14:textId="77777777" w:rsidTr="006D399D">
        <w:tc>
          <w:tcPr>
            <w:tcW w:w="4464" w:type="dxa"/>
            <w:vAlign w:val="bottom"/>
          </w:tcPr>
          <w:p w14:paraId="3B21B3B7" w14:textId="5456EDFB" w:rsidR="006D399D" w:rsidRDefault="006D399D" w:rsidP="006D399D">
            <w:pPr>
              <w:pStyle w:val="BodyText"/>
              <w:spacing w:after="0"/>
            </w:pPr>
            <w:r>
              <w:rPr>
                <w:noProof/>
              </w:rPr>
              <w:drawing>
                <wp:inline distT="0" distB="0" distL="0" distR="0" wp14:anchorId="25F486F6" wp14:editId="098AE694">
                  <wp:extent cx="2615184" cy="3273552"/>
                  <wp:effectExtent l="0" t="0" r="0" b="3175"/>
                  <wp:docPr id="10131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5184" cy="3273552"/>
                          </a:xfrm>
                          <a:prstGeom prst="rect">
                            <a:avLst/>
                          </a:prstGeom>
                          <a:noFill/>
                        </pic:spPr>
                      </pic:pic>
                    </a:graphicData>
                  </a:graphic>
                </wp:inline>
              </w:drawing>
            </w:r>
          </w:p>
        </w:tc>
        <w:tc>
          <w:tcPr>
            <w:tcW w:w="4896" w:type="dxa"/>
            <w:vAlign w:val="bottom"/>
          </w:tcPr>
          <w:p w14:paraId="16F84ED2" w14:textId="076C3404" w:rsidR="006D399D" w:rsidRDefault="0077449F" w:rsidP="006D399D">
            <w:pPr>
              <w:pStyle w:val="BodyText"/>
              <w:spacing w:after="0"/>
            </w:pPr>
            <w:r>
              <w:rPr>
                <w:noProof/>
              </w:rPr>
              <w:drawing>
                <wp:inline distT="0" distB="0" distL="0" distR="0" wp14:anchorId="5D141F9E" wp14:editId="680DEA01">
                  <wp:extent cx="2871216" cy="2075688"/>
                  <wp:effectExtent l="0" t="0" r="5715" b="1270"/>
                  <wp:docPr id="501696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1216" cy="2075688"/>
                          </a:xfrm>
                          <a:prstGeom prst="rect">
                            <a:avLst/>
                          </a:prstGeom>
                          <a:noFill/>
                        </pic:spPr>
                      </pic:pic>
                    </a:graphicData>
                  </a:graphic>
                </wp:inline>
              </w:drawing>
            </w:r>
          </w:p>
        </w:tc>
      </w:tr>
      <w:tr w:rsidR="006D399D" w14:paraId="4FF84006" w14:textId="77777777" w:rsidTr="000E5C58">
        <w:tc>
          <w:tcPr>
            <w:tcW w:w="4464" w:type="dxa"/>
          </w:tcPr>
          <w:p w14:paraId="178D1213" w14:textId="3ADA8432" w:rsidR="006D399D" w:rsidRDefault="006D399D" w:rsidP="000E5C58">
            <w:pPr>
              <w:pStyle w:val="Caption"/>
              <w:spacing w:after="0"/>
            </w:pPr>
            <w:r>
              <w:t>(a) Summary of instruments</w:t>
            </w:r>
          </w:p>
        </w:tc>
        <w:tc>
          <w:tcPr>
            <w:tcW w:w="4896" w:type="dxa"/>
          </w:tcPr>
          <w:p w14:paraId="19FB1242" w14:textId="07A08738" w:rsidR="006D399D" w:rsidRDefault="006D399D" w:rsidP="000E5C58">
            <w:pPr>
              <w:pStyle w:val="Caption"/>
              <w:spacing w:after="0"/>
            </w:pPr>
            <w:r>
              <w:t>(b) Closeup of yellow box in (a)</w:t>
            </w:r>
          </w:p>
        </w:tc>
      </w:tr>
    </w:tbl>
    <w:p w14:paraId="01BCFC0D" w14:textId="7B9DCBF0" w:rsidR="006D399D" w:rsidRDefault="006D399D" w:rsidP="006D399D">
      <w:pPr>
        <w:pStyle w:val="Caption"/>
      </w:pPr>
      <w:bookmarkStart w:id="141" w:name="_Ref166770910"/>
      <w:bookmarkStart w:id="142" w:name="_Toc168347908"/>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141"/>
      <w:r>
        <w:br/>
        <w:t>Instrumentation deta</w:t>
      </w:r>
      <w:r w:rsidR="002D1072">
        <w:t>i</w:t>
      </w:r>
      <w:r>
        <w:t>ls</w:t>
      </w:r>
      <w:bookmarkEnd w:id="142"/>
    </w:p>
    <w:p w14:paraId="2889B9CD" w14:textId="14FC7E7C" w:rsidR="006D399D" w:rsidRDefault="00B65834" w:rsidP="00B65834">
      <w:pPr>
        <w:pStyle w:val="Caption"/>
      </w:pPr>
      <w:bookmarkStart w:id="143" w:name="_Ref166837256"/>
      <w:bookmarkStart w:id="144" w:name="_Toc168347931"/>
      <w:r>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1</w:t>
      </w:r>
      <w:r>
        <w:rPr>
          <w:noProof/>
        </w:rPr>
        <w:fldChar w:fldCharType="end"/>
      </w:r>
      <w:bookmarkEnd w:id="143"/>
      <w:r>
        <w:br/>
        <w:t>Summary of measured response quantities and corresponding instruments</w:t>
      </w:r>
      <w:bookmarkEnd w:id="144"/>
    </w:p>
    <w:tbl>
      <w:tblPr>
        <w:tblStyle w:val="TableGrid"/>
        <w:tblW w:w="0" w:type="auto"/>
        <w:tblLook w:val="04A0" w:firstRow="1" w:lastRow="0" w:firstColumn="1" w:lastColumn="0" w:noHBand="0" w:noVBand="1"/>
      </w:tblPr>
      <w:tblGrid>
        <w:gridCol w:w="456"/>
        <w:gridCol w:w="4045"/>
        <w:gridCol w:w="4849"/>
      </w:tblGrid>
      <w:tr w:rsidR="00204610" w14:paraId="36295A3F" w14:textId="77777777" w:rsidTr="004E7384">
        <w:tc>
          <w:tcPr>
            <w:tcW w:w="456" w:type="dxa"/>
          </w:tcPr>
          <w:p w14:paraId="101463BA" w14:textId="77777777" w:rsidR="00204610" w:rsidRPr="00A312A2" w:rsidRDefault="00204610" w:rsidP="00B65834">
            <w:pPr>
              <w:pStyle w:val="BodyText"/>
              <w:spacing w:after="0"/>
              <w:rPr>
                <w:b/>
                <w:bCs/>
              </w:rPr>
            </w:pPr>
          </w:p>
        </w:tc>
        <w:tc>
          <w:tcPr>
            <w:tcW w:w="4045" w:type="dxa"/>
          </w:tcPr>
          <w:p w14:paraId="4C9C7BF1" w14:textId="480F5A9F" w:rsidR="00204610" w:rsidRPr="00A312A2" w:rsidRDefault="00204610" w:rsidP="00B65834">
            <w:pPr>
              <w:pStyle w:val="BodyText"/>
              <w:spacing w:after="0"/>
              <w:rPr>
                <w:b/>
                <w:bCs/>
              </w:rPr>
            </w:pPr>
            <w:r w:rsidRPr="00A312A2">
              <w:rPr>
                <w:b/>
                <w:bCs/>
              </w:rPr>
              <w:t>Response quantity</w:t>
            </w:r>
          </w:p>
        </w:tc>
        <w:tc>
          <w:tcPr>
            <w:tcW w:w="4849" w:type="dxa"/>
          </w:tcPr>
          <w:p w14:paraId="2A4BB9F3" w14:textId="296CB1F6" w:rsidR="00204610" w:rsidRPr="00A312A2" w:rsidRDefault="00204610" w:rsidP="00B65834">
            <w:pPr>
              <w:pStyle w:val="BodyText"/>
              <w:spacing w:after="0"/>
              <w:rPr>
                <w:b/>
                <w:bCs/>
              </w:rPr>
            </w:pPr>
            <w:r w:rsidRPr="00A312A2">
              <w:rPr>
                <w:b/>
                <w:bCs/>
              </w:rPr>
              <w:t>Instrument</w:t>
            </w:r>
          </w:p>
        </w:tc>
      </w:tr>
      <w:tr w:rsidR="00204610" w14:paraId="3884F5B9" w14:textId="77777777" w:rsidTr="004E7384">
        <w:tc>
          <w:tcPr>
            <w:tcW w:w="456" w:type="dxa"/>
          </w:tcPr>
          <w:p w14:paraId="076F0EC7" w14:textId="4CA784C9" w:rsidR="00204610" w:rsidRDefault="00204610" w:rsidP="00204610">
            <w:pPr>
              <w:pStyle w:val="BodyText"/>
              <w:spacing w:after="0"/>
              <w:jc w:val="right"/>
            </w:pPr>
            <w:r>
              <w:t>1</w:t>
            </w:r>
          </w:p>
        </w:tc>
        <w:tc>
          <w:tcPr>
            <w:tcW w:w="4045" w:type="dxa"/>
          </w:tcPr>
          <w:p w14:paraId="6B77FADA" w14:textId="79428180" w:rsidR="00204610" w:rsidRPr="00F67806" w:rsidRDefault="00204610" w:rsidP="00B65834">
            <w:pPr>
              <w:pStyle w:val="BodyText"/>
              <w:spacing w:after="0"/>
            </w:pPr>
            <w:r>
              <w:t xml:space="preserve">Top </w:t>
            </w:r>
            <w:r>
              <w:rPr>
                <w:i/>
                <w:iCs/>
              </w:rPr>
              <w:t>X</w:t>
            </w:r>
            <w:r>
              <w:t xml:space="preserve"> and </w:t>
            </w:r>
            <w:r>
              <w:rPr>
                <w:i/>
                <w:iCs/>
              </w:rPr>
              <w:t>Y</w:t>
            </w:r>
            <w:r>
              <w:t xml:space="preserve"> displacement components</w:t>
            </w:r>
          </w:p>
        </w:tc>
        <w:tc>
          <w:tcPr>
            <w:tcW w:w="4849" w:type="dxa"/>
          </w:tcPr>
          <w:p w14:paraId="74DF6079" w14:textId="0FCE98AB" w:rsidR="00204610" w:rsidRDefault="00204610" w:rsidP="00B65834">
            <w:pPr>
              <w:pStyle w:val="BodyText"/>
              <w:spacing w:after="0"/>
            </w:pPr>
            <w:r>
              <w:t>String potentiometers attached to frames outside the shake table, so these measure absolute displacements</w:t>
            </w:r>
          </w:p>
        </w:tc>
      </w:tr>
      <w:tr w:rsidR="00204610" w14:paraId="590BB6A2" w14:textId="77777777" w:rsidTr="004E7384">
        <w:tc>
          <w:tcPr>
            <w:tcW w:w="456" w:type="dxa"/>
          </w:tcPr>
          <w:p w14:paraId="103B96B9" w14:textId="519DDE3F" w:rsidR="00204610" w:rsidRDefault="00204610" w:rsidP="00204610">
            <w:pPr>
              <w:pStyle w:val="BodyText"/>
              <w:spacing w:after="0"/>
              <w:jc w:val="right"/>
            </w:pPr>
            <w:r>
              <w:t>2</w:t>
            </w:r>
          </w:p>
        </w:tc>
        <w:tc>
          <w:tcPr>
            <w:tcW w:w="4045" w:type="dxa"/>
          </w:tcPr>
          <w:p w14:paraId="5FD3861C" w14:textId="4A96A4C3" w:rsidR="00204610" w:rsidRDefault="00204610" w:rsidP="00B65834">
            <w:pPr>
              <w:pStyle w:val="BodyText"/>
              <w:spacing w:after="0"/>
            </w:pPr>
            <w:r>
              <w:t xml:space="preserve">Top </w:t>
            </w:r>
            <w:r>
              <w:rPr>
                <w:i/>
                <w:iCs/>
              </w:rPr>
              <w:t>X</w:t>
            </w:r>
            <w:r>
              <w:t xml:space="preserve"> and </w:t>
            </w:r>
            <w:r>
              <w:rPr>
                <w:i/>
                <w:iCs/>
              </w:rPr>
              <w:t>Y</w:t>
            </w:r>
            <w:r>
              <w:t xml:space="preserve"> acceleration components</w:t>
            </w:r>
          </w:p>
        </w:tc>
        <w:tc>
          <w:tcPr>
            <w:tcW w:w="4849" w:type="dxa"/>
          </w:tcPr>
          <w:p w14:paraId="50CCBA16" w14:textId="6CDA68AE" w:rsidR="00204610" w:rsidRDefault="00204610" w:rsidP="00B65834">
            <w:pPr>
              <w:pStyle w:val="BodyText"/>
              <w:spacing w:after="0"/>
            </w:pPr>
            <w:r>
              <w:t>One 3D accelerometer</w:t>
            </w:r>
          </w:p>
        </w:tc>
      </w:tr>
      <w:tr w:rsidR="00204610" w14:paraId="06D03785" w14:textId="77777777" w:rsidTr="004E7384">
        <w:tc>
          <w:tcPr>
            <w:tcW w:w="456" w:type="dxa"/>
          </w:tcPr>
          <w:p w14:paraId="1FF4C6C8" w14:textId="3063FED0" w:rsidR="00204610" w:rsidRPr="00204610" w:rsidRDefault="00204610" w:rsidP="00204610">
            <w:pPr>
              <w:pStyle w:val="BodyText"/>
              <w:spacing w:after="0"/>
              <w:jc w:val="right"/>
            </w:pPr>
            <w:r>
              <w:t>3</w:t>
            </w:r>
          </w:p>
        </w:tc>
        <w:tc>
          <w:tcPr>
            <w:tcW w:w="4045" w:type="dxa"/>
          </w:tcPr>
          <w:p w14:paraId="316A3A1F" w14:textId="5911EE6E" w:rsidR="00204610" w:rsidRDefault="00204610" w:rsidP="00B65834">
            <w:pPr>
              <w:pStyle w:val="BodyText"/>
              <w:spacing w:after="0"/>
            </w:pPr>
            <w:r>
              <w:rPr>
                <w:i/>
                <w:iCs/>
              </w:rPr>
              <w:t>X</w:t>
            </w:r>
            <w:r>
              <w:t xml:space="preserve"> and </w:t>
            </w:r>
            <w:r>
              <w:rPr>
                <w:i/>
                <w:iCs/>
              </w:rPr>
              <w:t>Y</w:t>
            </w:r>
            <w:r>
              <w:t xml:space="preserve"> accelerations at insulator mid-height</w:t>
            </w:r>
          </w:p>
        </w:tc>
        <w:tc>
          <w:tcPr>
            <w:tcW w:w="4849" w:type="dxa"/>
          </w:tcPr>
          <w:p w14:paraId="534485DC" w14:textId="6D9FF1F2" w:rsidR="00204610" w:rsidRDefault="00204610" w:rsidP="00B65834">
            <w:pPr>
              <w:pStyle w:val="BodyText"/>
              <w:spacing w:after="0"/>
            </w:pPr>
            <w:r>
              <w:t>Two 1D accelerometers</w:t>
            </w:r>
          </w:p>
        </w:tc>
      </w:tr>
      <w:tr w:rsidR="00204610" w14:paraId="6FB209B9" w14:textId="77777777" w:rsidTr="004E7384">
        <w:tc>
          <w:tcPr>
            <w:tcW w:w="456" w:type="dxa"/>
          </w:tcPr>
          <w:p w14:paraId="5A043328" w14:textId="073348EF" w:rsidR="00204610" w:rsidRPr="00204610" w:rsidRDefault="00204610" w:rsidP="00204610">
            <w:pPr>
              <w:pStyle w:val="BodyText"/>
              <w:spacing w:after="0"/>
              <w:jc w:val="right"/>
            </w:pPr>
            <w:r>
              <w:t>4</w:t>
            </w:r>
          </w:p>
        </w:tc>
        <w:tc>
          <w:tcPr>
            <w:tcW w:w="4045" w:type="dxa"/>
          </w:tcPr>
          <w:p w14:paraId="7CEEA0AF" w14:textId="0C7AB1D0" w:rsidR="00204610" w:rsidRDefault="00204610" w:rsidP="00B65834">
            <w:pPr>
              <w:pStyle w:val="BodyText"/>
              <w:spacing w:after="0"/>
            </w:pPr>
            <w:r w:rsidRPr="000E0D85">
              <w:rPr>
                <w:i/>
                <w:iCs/>
              </w:rPr>
              <w:t>Z</w:t>
            </w:r>
            <w:r>
              <w:t xml:space="preserve"> accelerations at </w:t>
            </w:r>
            <w:proofErr w:type="gramStart"/>
            <w:r>
              <w:t>N,S</w:t>
            </w:r>
            <w:proofErr w:type="gramEnd"/>
            <w:r>
              <w:t>,E,W locations on CVT box</w:t>
            </w:r>
          </w:p>
        </w:tc>
        <w:tc>
          <w:tcPr>
            <w:tcW w:w="4849" w:type="dxa"/>
          </w:tcPr>
          <w:p w14:paraId="699762B1" w14:textId="708FB338" w:rsidR="00204610" w:rsidRDefault="00204610" w:rsidP="00B65834">
            <w:pPr>
              <w:pStyle w:val="BodyText"/>
              <w:spacing w:after="0"/>
            </w:pPr>
            <w:r>
              <w:t>Four 1D accelerometers</w:t>
            </w:r>
          </w:p>
        </w:tc>
      </w:tr>
      <w:tr w:rsidR="00204610" w14:paraId="19C62839" w14:textId="77777777" w:rsidTr="004E7384">
        <w:tc>
          <w:tcPr>
            <w:tcW w:w="456" w:type="dxa"/>
          </w:tcPr>
          <w:p w14:paraId="1135CE57" w14:textId="5581A45B" w:rsidR="00204610" w:rsidRDefault="00204610" w:rsidP="00204610">
            <w:pPr>
              <w:pStyle w:val="BodyText"/>
              <w:spacing w:after="0"/>
              <w:jc w:val="right"/>
            </w:pPr>
            <w:r>
              <w:t>5</w:t>
            </w:r>
          </w:p>
        </w:tc>
        <w:tc>
          <w:tcPr>
            <w:tcW w:w="4045" w:type="dxa"/>
          </w:tcPr>
          <w:p w14:paraId="1C2BEDDA" w14:textId="52AA50C7" w:rsidR="00204610" w:rsidRDefault="0076550B" w:rsidP="00B65834">
            <w:pPr>
              <w:pStyle w:val="BodyText"/>
              <w:spacing w:after="0"/>
            </w:pPr>
            <w:r>
              <w:t>Insulator base moment</w:t>
            </w:r>
          </w:p>
        </w:tc>
        <w:tc>
          <w:tcPr>
            <w:tcW w:w="4849" w:type="dxa"/>
          </w:tcPr>
          <w:p w14:paraId="5C50908C" w14:textId="600E1A90" w:rsidR="00204610" w:rsidRDefault="00204610" w:rsidP="00B65834">
            <w:pPr>
              <w:pStyle w:val="BodyText"/>
              <w:spacing w:after="0"/>
            </w:pPr>
            <w:r>
              <w:t>Strain gages</w:t>
            </w:r>
            <w:r w:rsidR="0076550B">
              <w:t xml:space="preserve"> at </w:t>
            </w:r>
            <w:proofErr w:type="gramStart"/>
            <w:r w:rsidR="0076550B">
              <w:t>N,S</w:t>
            </w:r>
            <w:proofErr w:type="gramEnd"/>
            <w:r w:rsidR="0076550B">
              <w:t>,E,W locations at insulator base</w:t>
            </w:r>
            <w:r>
              <w:t>, calibrated to measure base moment</w:t>
            </w:r>
          </w:p>
        </w:tc>
      </w:tr>
      <w:tr w:rsidR="00204610" w14:paraId="624384A0" w14:textId="77777777" w:rsidTr="004E7384">
        <w:tc>
          <w:tcPr>
            <w:tcW w:w="456" w:type="dxa"/>
          </w:tcPr>
          <w:p w14:paraId="376434EB" w14:textId="698B255A" w:rsidR="00204610" w:rsidRDefault="00204610" w:rsidP="00204610">
            <w:pPr>
              <w:pStyle w:val="BodyText"/>
              <w:spacing w:after="0"/>
              <w:jc w:val="right"/>
            </w:pPr>
            <w:r>
              <w:t>6</w:t>
            </w:r>
          </w:p>
        </w:tc>
        <w:tc>
          <w:tcPr>
            <w:tcW w:w="4045" w:type="dxa"/>
          </w:tcPr>
          <w:p w14:paraId="6201D29E" w14:textId="5839AB0F" w:rsidR="00204610" w:rsidRDefault="00204610" w:rsidP="00B65834">
            <w:pPr>
              <w:pStyle w:val="BodyText"/>
              <w:spacing w:after="0"/>
            </w:pPr>
            <w:r>
              <w:t>Displacements at 4 locations of the base of the CVT relative to the spool plate</w:t>
            </w:r>
          </w:p>
        </w:tc>
        <w:tc>
          <w:tcPr>
            <w:tcW w:w="4849" w:type="dxa"/>
          </w:tcPr>
          <w:p w14:paraId="7AF9F546" w14:textId="1E0931E6" w:rsidR="00204610" w:rsidRDefault="00204610" w:rsidP="00B65834">
            <w:pPr>
              <w:pStyle w:val="BodyText"/>
              <w:spacing w:after="0"/>
            </w:pPr>
            <w:r>
              <w:t>Four linear potentiometers</w:t>
            </w:r>
          </w:p>
        </w:tc>
      </w:tr>
      <w:tr w:rsidR="00204610" w14:paraId="27A6067F" w14:textId="77777777" w:rsidTr="004E7384">
        <w:tc>
          <w:tcPr>
            <w:tcW w:w="456" w:type="dxa"/>
          </w:tcPr>
          <w:p w14:paraId="5FE8C3E5" w14:textId="1A24D5EC" w:rsidR="00204610" w:rsidRDefault="00204610" w:rsidP="00204610">
            <w:pPr>
              <w:pStyle w:val="BodyText"/>
              <w:spacing w:after="0"/>
              <w:jc w:val="right"/>
            </w:pPr>
            <w:r>
              <w:t>7</w:t>
            </w:r>
          </w:p>
        </w:tc>
        <w:tc>
          <w:tcPr>
            <w:tcW w:w="4045" w:type="dxa"/>
          </w:tcPr>
          <w:p w14:paraId="4539AE72" w14:textId="1A4EE660" w:rsidR="00204610" w:rsidRDefault="00204610" w:rsidP="00B65834">
            <w:pPr>
              <w:pStyle w:val="BodyText"/>
              <w:spacing w:after="0"/>
            </w:pPr>
            <w:r>
              <w:t>Tension forces in rods going through the four washer stacks</w:t>
            </w:r>
          </w:p>
        </w:tc>
        <w:tc>
          <w:tcPr>
            <w:tcW w:w="4849" w:type="dxa"/>
          </w:tcPr>
          <w:p w14:paraId="50E621A8" w14:textId="1FB6C481" w:rsidR="00204610" w:rsidRDefault="00204610" w:rsidP="00B65834">
            <w:pPr>
              <w:pStyle w:val="BodyText"/>
              <w:spacing w:after="0"/>
            </w:pPr>
            <w:r>
              <w:t>Four specially designed instruments called “load washer alternates” LWAs (see below)</w:t>
            </w:r>
          </w:p>
        </w:tc>
      </w:tr>
      <w:tr w:rsidR="00204610" w14:paraId="407C9897" w14:textId="77777777" w:rsidTr="004E7384">
        <w:tc>
          <w:tcPr>
            <w:tcW w:w="456" w:type="dxa"/>
          </w:tcPr>
          <w:p w14:paraId="1FC62D82" w14:textId="122F8B9D" w:rsidR="00204610" w:rsidRDefault="00204610" w:rsidP="00204610">
            <w:pPr>
              <w:pStyle w:val="BodyText"/>
              <w:spacing w:after="0"/>
              <w:jc w:val="right"/>
            </w:pPr>
            <w:r>
              <w:t>8</w:t>
            </w:r>
          </w:p>
        </w:tc>
        <w:tc>
          <w:tcPr>
            <w:tcW w:w="4045" w:type="dxa"/>
          </w:tcPr>
          <w:p w14:paraId="6FD0B60A" w14:textId="55B3AEAD" w:rsidR="00204610" w:rsidRDefault="00204610" w:rsidP="00B65834">
            <w:pPr>
              <w:pStyle w:val="BodyText"/>
              <w:spacing w:after="0"/>
            </w:pPr>
            <w:r>
              <w:t>Two bending moment components in the spool</w:t>
            </w:r>
            <w:r w:rsidR="00FE32D2">
              <w:t xml:space="preserve"> (</w:t>
            </w:r>
            <w:proofErr w:type="spellStart"/>
            <w:r w:rsidR="00FE32D2" w:rsidRPr="00FE32D2">
              <w:rPr>
                <w:i/>
                <w:iCs/>
              </w:rPr>
              <w:t>M</w:t>
            </w:r>
            <w:r w:rsidR="00FE32D2" w:rsidRPr="00FE32D2">
              <w:rPr>
                <w:vertAlign w:val="subscript"/>
              </w:rPr>
              <w:t>spool</w:t>
            </w:r>
            <w:proofErr w:type="spellEnd"/>
            <w:r w:rsidR="00FE32D2">
              <w:t>)</w:t>
            </w:r>
          </w:p>
        </w:tc>
        <w:tc>
          <w:tcPr>
            <w:tcW w:w="4849" w:type="dxa"/>
          </w:tcPr>
          <w:p w14:paraId="34E496DE" w14:textId="3D954728" w:rsidR="00204610" w:rsidRDefault="00204610" w:rsidP="00B65834">
            <w:pPr>
              <w:pStyle w:val="BodyText"/>
              <w:spacing w:after="0"/>
            </w:pPr>
            <w:r>
              <w:t xml:space="preserve">Two full-bridge strain gage circuits, one for </w:t>
            </w:r>
            <w:r w:rsidRPr="00B65834">
              <w:rPr>
                <w:i/>
                <w:iCs/>
              </w:rPr>
              <w:t>X</w:t>
            </w:r>
            <w:r>
              <w:t xml:space="preserve"> bending moment and the other for </w:t>
            </w:r>
            <w:r w:rsidRPr="00B65834">
              <w:rPr>
                <w:i/>
                <w:iCs/>
              </w:rPr>
              <w:t>Y</w:t>
            </w:r>
            <w:r>
              <w:t xml:space="preserve">  </w:t>
            </w:r>
          </w:p>
        </w:tc>
      </w:tr>
      <w:tr w:rsidR="00204610" w14:paraId="262182F9" w14:textId="77777777" w:rsidTr="004E7384">
        <w:tc>
          <w:tcPr>
            <w:tcW w:w="456" w:type="dxa"/>
          </w:tcPr>
          <w:p w14:paraId="48C178F3" w14:textId="6EAA4D37" w:rsidR="00204610" w:rsidRDefault="00204610" w:rsidP="00204610">
            <w:pPr>
              <w:pStyle w:val="BodyText"/>
              <w:spacing w:after="0"/>
              <w:jc w:val="right"/>
            </w:pPr>
            <w:r>
              <w:lastRenderedPageBreak/>
              <w:t>9</w:t>
            </w:r>
          </w:p>
        </w:tc>
        <w:tc>
          <w:tcPr>
            <w:tcW w:w="4045" w:type="dxa"/>
          </w:tcPr>
          <w:p w14:paraId="4149D227" w14:textId="5501B56F" w:rsidR="00204610" w:rsidRDefault="00204610" w:rsidP="00B65834">
            <w:pPr>
              <w:pStyle w:val="BodyText"/>
              <w:spacing w:after="0"/>
            </w:pPr>
            <w:r>
              <w:t>Shake table accelerations</w:t>
            </w:r>
          </w:p>
        </w:tc>
        <w:tc>
          <w:tcPr>
            <w:tcW w:w="4849" w:type="dxa"/>
          </w:tcPr>
          <w:p w14:paraId="480FEDC5" w14:textId="15275855" w:rsidR="00204610" w:rsidRDefault="00204610" w:rsidP="00B65834">
            <w:pPr>
              <w:pStyle w:val="BodyText"/>
              <w:spacing w:after="0"/>
            </w:pPr>
            <w:r>
              <w:t>Accelerometers</w:t>
            </w:r>
          </w:p>
        </w:tc>
      </w:tr>
      <w:tr w:rsidR="00204610" w14:paraId="10094ED3" w14:textId="77777777" w:rsidTr="004E7384">
        <w:tc>
          <w:tcPr>
            <w:tcW w:w="456" w:type="dxa"/>
          </w:tcPr>
          <w:p w14:paraId="5AB7CEDA" w14:textId="357B3453" w:rsidR="00204610" w:rsidRDefault="00204610" w:rsidP="00204610">
            <w:pPr>
              <w:pStyle w:val="BodyText"/>
              <w:spacing w:after="0"/>
              <w:jc w:val="right"/>
            </w:pPr>
            <w:r>
              <w:t>10</w:t>
            </w:r>
          </w:p>
        </w:tc>
        <w:tc>
          <w:tcPr>
            <w:tcW w:w="4045" w:type="dxa"/>
          </w:tcPr>
          <w:p w14:paraId="58876406" w14:textId="7BC7FE73" w:rsidR="00204610" w:rsidRDefault="00204610" w:rsidP="00B65834">
            <w:pPr>
              <w:pStyle w:val="BodyText"/>
              <w:spacing w:after="0"/>
            </w:pPr>
            <w:r>
              <w:t>Shake table displacements</w:t>
            </w:r>
          </w:p>
        </w:tc>
        <w:tc>
          <w:tcPr>
            <w:tcW w:w="4849" w:type="dxa"/>
          </w:tcPr>
          <w:p w14:paraId="5D152A6C" w14:textId="01631FC9" w:rsidR="00204610" w:rsidRDefault="00204610" w:rsidP="00B65834">
            <w:pPr>
              <w:pStyle w:val="BodyText"/>
              <w:spacing w:after="0"/>
            </w:pPr>
            <w:r>
              <w:t>String potentiometers</w:t>
            </w:r>
          </w:p>
        </w:tc>
      </w:tr>
    </w:tbl>
    <w:p w14:paraId="4E551C85" w14:textId="77777777" w:rsidR="0076550B" w:rsidRDefault="0076550B" w:rsidP="0076550B">
      <w:pPr>
        <w:pStyle w:val="BodyText"/>
      </w:pPr>
    </w:p>
    <w:p w14:paraId="27A480F2" w14:textId="3322181E" w:rsidR="00CD1C26" w:rsidRPr="00CD1C26" w:rsidRDefault="004E7384" w:rsidP="00CD1C26">
      <w:pPr>
        <w:pStyle w:val="Caption"/>
      </w:pPr>
      <w:bookmarkStart w:id="145" w:name="_Ref167453230"/>
      <w:bookmarkStart w:id="146" w:name="_Toc168347932"/>
      <w:r>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2</w:t>
      </w:r>
      <w:r>
        <w:rPr>
          <w:noProof/>
        </w:rPr>
        <w:fldChar w:fldCharType="end"/>
      </w:r>
      <w:bookmarkEnd w:id="145"/>
      <w:r>
        <w:br/>
        <w:t>Response quantities derived indirectly from measurements</w:t>
      </w:r>
      <w:bookmarkEnd w:id="146"/>
    </w:p>
    <w:tbl>
      <w:tblPr>
        <w:tblStyle w:val="TableGrid"/>
        <w:tblW w:w="0" w:type="auto"/>
        <w:tblLook w:val="04A0" w:firstRow="1" w:lastRow="0" w:firstColumn="1" w:lastColumn="0" w:noHBand="0" w:noVBand="1"/>
      </w:tblPr>
      <w:tblGrid>
        <w:gridCol w:w="418"/>
        <w:gridCol w:w="2851"/>
        <w:gridCol w:w="1136"/>
        <w:gridCol w:w="4945"/>
      </w:tblGrid>
      <w:tr w:rsidR="00CD1C26" w14:paraId="48FF3E72" w14:textId="77777777" w:rsidTr="00CD7650">
        <w:tc>
          <w:tcPr>
            <w:tcW w:w="418" w:type="dxa"/>
          </w:tcPr>
          <w:p w14:paraId="7AE7446C" w14:textId="77777777" w:rsidR="00CD1C26" w:rsidRDefault="00CD1C26" w:rsidP="004E7384">
            <w:pPr>
              <w:pStyle w:val="BodyText"/>
              <w:spacing w:after="0"/>
            </w:pPr>
          </w:p>
        </w:tc>
        <w:tc>
          <w:tcPr>
            <w:tcW w:w="2851" w:type="dxa"/>
          </w:tcPr>
          <w:p w14:paraId="037B4121" w14:textId="3E952633" w:rsidR="00CD1C26" w:rsidRPr="00CD1C26" w:rsidRDefault="00CD1C26" w:rsidP="004E7384">
            <w:pPr>
              <w:pStyle w:val="BodyText"/>
              <w:spacing w:after="0"/>
              <w:rPr>
                <w:b/>
                <w:bCs/>
              </w:rPr>
            </w:pPr>
            <w:r w:rsidRPr="00CD1C26">
              <w:rPr>
                <w:b/>
                <w:bCs/>
              </w:rPr>
              <w:t>Derived response quantity</w:t>
            </w:r>
          </w:p>
        </w:tc>
        <w:tc>
          <w:tcPr>
            <w:tcW w:w="1136" w:type="dxa"/>
          </w:tcPr>
          <w:p w14:paraId="2C93FFD3" w14:textId="229C10D1" w:rsidR="00CD1C26" w:rsidRPr="00CD1C26" w:rsidRDefault="00CD1C26" w:rsidP="004E7384">
            <w:pPr>
              <w:pStyle w:val="BodyText"/>
              <w:spacing w:after="0"/>
              <w:rPr>
                <w:b/>
                <w:bCs/>
              </w:rPr>
            </w:pPr>
            <w:r>
              <w:rPr>
                <w:b/>
                <w:bCs/>
              </w:rPr>
              <w:t>Symbol*</w:t>
            </w:r>
          </w:p>
        </w:tc>
        <w:tc>
          <w:tcPr>
            <w:tcW w:w="4945" w:type="dxa"/>
          </w:tcPr>
          <w:p w14:paraId="2A7E43E4" w14:textId="6F7D14CD" w:rsidR="00CD1C26" w:rsidRPr="00CD1C26" w:rsidRDefault="00CD1C26" w:rsidP="004E7384">
            <w:pPr>
              <w:pStyle w:val="BodyText"/>
              <w:spacing w:after="0"/>
              <w:rPr>
                <w:b/>
                <w:bCs/>
              </w:rPr>
            </w:pPr>
            <w:r w:rsidRPr="00CD1C26">
              <w:rPr>
                <w:b/>
                <w:bCs/>
              </w:rPr>
              <w:t>Method of computation</w:t>
            </w:r>
          </w:p>
        </w:tc>
      </w:tr>
      <w:tr w:rsidR="00CD1C26" w14:paraId="4E766EDD" w14:textId="77777777" w:rsidTr="00CD7650">
        <w:tc>
          <w:tcPr>
            <w:tcW w:w="418" w:type="dxa"/>
          </w:tcPr>
          <w:p w14:paraId="3FCB1045" w14:textId="0D012B87" w:rsidR="00CD1C26" w:rsidRDefault="00CD1C26" w:rsidP="004E7384">
            <w:pPr>
              <w:pStyle w:val="BodyText"/>
              <w:spacing w:after="0"/>
              <w:jc w:val="right"/>
            </w:pPr>
            <w:r>
              <w:t>i</w:t>
            </w:r>
          </w:p>
        </w:tc>
        <w:tc>
          <w:tcPr>
            <w:tcW w:w="2851" w:type="dxa"/>
          </w:tcPr>
          <w:p w14:paraId="030B733C" w14:textId="32793E08" w:rsidR="00CD1C26" w:rsidRDefault="00CD1C26" w:rsidP="004E7384">
            <w:pPr>
              <w:pStyle w:val="BodyText"/>
              <w:spacing w:after="0"/>
            </w:pPr>
            <w:r>
              <w:t>Rigid-body translational and rotational acceleration of CVT at center of mass</w:t>
            </w:r>
          </w:p>
        </w:tc>
        <w:tc>
          <w:tcPr>
            <w:tcW w:w="1136" w:type="dxa"/>
          </w:tcPr>
          <w:p w14:paraId="1534E8FD" w14:textId="4C271C90" w:rsidR="00CD1C26" w:rsidRPr="00CD1C26" w:rsidRDefault="00036617" w:rsidP="004E7384">
            <w:pPr>
              <w:pStyle w:val="BodyText"/>
              <w:spacing w:after="0"/>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oMath>
            <w:r w:rsidR="00CD1C26">
              <w:t xml:space="preserve">, </w:t>
            </w:r>
            <m:oMath>
              <m:acc>
                <m:accPr>
                  <m:chr m:val="̈"/>
                  <m:ctrlPr>
                    <w:rPr>
                      <w:rFonts w:ascii="Cambria Math" w:hAnsi="Cambria Math"/>
                    </w:rPr>
                  </m:ctrlPr>
                </m:accPr>
                <m:e>
                  <m:r>
                    <m:rPr>
                      <m:sty m:val="p"/>
                    </m:rPr>
                    <w:rPr>
                      <w:rFonts w:ascii="Cambria Math" w:hAnsi="Cambria Math"/>
                    </w:rPr>
                    <m:t>θ</m:t>
                  </m:r>
                </m:e>
              </m:acc>
            </m:oMath>
          </w:p>
        </w:tc>
        <w:tc>
          <w:tcPr>
            <w:tcW w:w="4945" w:type="dxa"/>
          </w:tcPr>
          <w:p w14:paraId="695073C6" w14:textId="16AB6825" w:rsidR="00CD1C26" w:rsidRDefault="00CD1C26" w:rsidP="004E7384">
            <w:pPr>
              <w:pStyle w:val="BodyText"/>
              <w:spacing w:after="0"/>
            </w:pPr>
            <w:r>
              <w:t xml:space="preserve">Linear fit to acceleration components rows 2—4 in </w:t>
            </w:r>
            <w:r>
              <w:fldChar w:fldCharType="begin"/>
            </w:r>
            <w:r>
              <w:instrText xml:space="preserve"> REF _Ref166837256 \h  \* MERGEFORMAT </w:instrText>
            </w:r>
            <w:r>
              <w:fldChar w:fldCharType="separate"/>
            </w:r>
            <w:r w:rsidR="00334AA1">
              <w:t xml:space="preserve">Table </w:t>
            </w:r>
            <w:r w:rsidR="00334AA1">
              <w:rPr>
                <w:noProof/>
              </w:rPr>
              <w:t>4</w:t>
            </w:r>
            <w:r w:rsidR="00334AA1">
              <w:rPr>
                <w:noProof/>
              </w:rPr>
              <w:noBreakHyphen/>
              <w:t>1</w:t>
            </w:r>
            <w:r>
              <w:fldChar w:fldCharType="end"/>
            </w:r>
            <w:r w:rsidR="0088273D">
              <w:t>. A good fit here demonstrates the CVT can be idealized as a rigid body.</w:t>
            </w:r>
          </w:p>
        </w:tc>
      </w:tr>
      <w:tr w:rsidR="00CD1C26" w14:paraId="67E92C23" w14:textId="77777777" w:rsidTr="00CD7650">
        <w:tc>
          <w:tcPr>
            <w:tcW w:w="418" w:type="dxa"/>
          </w:tcPr>
          <w:p w14:paraId="530A4C53" w14:textId="549AEB2A" w:rsidR="00CD1C26" w:rsidRDefault="00CD1C26" w:rsidP="004E7384">
            <w:pPr>
              <w:pStyle w:val="BodyText"/>
              <w:spacing w:after="0"/>
              <w:jc w:val="right"/>
            </w:pPr>
            <w:r>
              <w:t>ii</w:t>
            </w:r>
          </w:p>
        </w:tc>
        <w:tc>
          <w:tcPr>
            <w:tcW w:w="2851" w:type="dxa"/>
          </w:tcPr>
          <w:p w14:paraId="3087EF66" w14:textId="6C3BF3F1" w:rsidR="00CD1C26" w:rsidRDefault="00CD1C26" w:rsidP="004E7384">
            <w:pPr>
              <w:pStyle w:val="BodyText"/>
              <w:spacing w:after="0"/>
            </w:pPr>
            <w:r>
              <w:t>Total rotation of CVT</w:t>
            </w:r>
          </w:p>
        </w:tc>
        <w:tc>
          <w:tcPr>
            <w:tcW w:w="1136" w:type="dxa"/>
          </w:tcPr>
          <w:p w14:paraId="4D9ED8A3" w14:textId="1C08B006" w:rsidR="00CD1C26" w:rsidRPr="00095F71" w:rsidRDefault="00095F71" w:rsidP="004E7384">
            <w:pPr>
              <w:pStyle w:val="BodyText"/>
              <w:spacing w:after="0"/>
            </w:pPr>
            <m:oMathPara>
              <m:oMathParaPr>
                <m:jc m:val="left"/>
              </m:oMathParaPr>
              <m:oMath>
                <m:r>
                  <m:rPr>
                    <m:sty m:val="p"/>
                  </m:rPr>
                  <w:rPr>
                    <w:rFonts w:ascii="Cambria Math" w:hAnsi="Cambria Math"/>
                  </w:rPr>
                  <m:t>θ</m:t>
                </m:r>
              </m:oMath>
            </m:oMathPara>
          </w:p>
        </w:tc>
        <w:tc>
          <w:tcPr>
            <w:tcW w:w="4945" w:type="dxa"/>
          </w:tcPr>
          <w:p w14:paraId="69F7F119" w14:textId="6818E981" w:rsidR="00CD1C26" w:rsidRDefault="00CD1C26" w:rsidP="004E7384">
            <w:pPr>
              <w:pStyle w:val="BodyText"/>
              <w:spacing w:after="0"/>
            </w:pPr>
            <w:r>
              <w:t xml:space="preserve">Linear fit to CVT displacements (row 1) and shake table displacements (row 10) in </w:t>
            </w:r>
            <w:r>
              <w:fldChar w:fldCharType="begin"/>
            </w:r>
            <w:r>
              <w:instrText xml:space="preserve"> REF _Ref166837256 \h  \* MERGEFORMAT </w:instrText>
            </w:r>
            <w:r>
              <w:fldChar w:fldCharType="separate"/>
            </w:r>
            <w:r w:rsidR="00334AA1">
              <w:t xml:space="preserve">Table </w:t>
            </w:r>
            <w:r w:rsidR="00334AA1">
              <w:rPr>
                <w:noProof/>
              </w:rPr>
              <w:t>4</w:t>
            </w:r>
            <w:r w:rsidR="00334AA1">
              <w:rPr>
                <w:noProof/>
              </w:rPr>
              <w:noBreakHyphen/>
              <w:t>1</w:t>
            </w:r>
            <w:r>
              <w:fldChar w:fldCharType="end"/>
            </w:r>
          </w:p>
        </w:tc>
      </w:tr>
      <w:tr w:rsidR="00CD1C26" w14:paraId="669D5A09" w14:textId="77777777" w:rsidTr="00CD7650">
        <w:tc>
          <w:tcPr>
            <w:tcW w:w="418" w:type="dxa"/>
          </w:tcPr>
          <w:p w14:paraId="38B72CED" w14:textId="752A050F" w:rsidR="00CD1C26" w:rsidRDefault="00CD1C26" w:rsidP="004E7384">
            <w:pPr>
              <w:pStyle w:val="BodyText"/>
              <w:spacing w:after="0"/>
              <w:jc w:val="right"/>
            </w:pPr>
            <w:r>
              <w:t>iii</w:t>
            </w:r>
          </w:p>
        </w:tc>
        <w:tc>
          <w:tcPr>
            <w:tcW w:w="2851" w:type="dxa"/>
          </w:tcPr>
          <w:p w14:paraId="774F35AB" w14:textId="4D1EFC05" w:rsidR="00CD1C26" w:rsidRDefault="00CD1C26" w:rsidP="004E7384">
            <w:pPr>
              <w:pStyle w:val="BodyText"/>
              <w:spacing w:after="0"/>
            </w:pPr>
            <w:r>
              <w:t>Rotation of CVT relative to spool plate</w:t>
            </w:r>
          </w:p>
        </w:tc>
        <w:tc>
          <w:tcPr>
            <w:tcW w:w="1136" w:type="dxa"/>
          </w:tcPr>
          <w:p w14:paraId="5F420E88" w14:textId="018DFE49" w:rsidR="00CD1C26" w:rsidRPr="00095F71" w:rsidRDefault="00036617" w:rsidP="004E7384">
            <w:pPr>
              <w:pStyle w:val="BodyText"/>
              <w:spacing w:after="0"/>
            </w:pPr>
            <m:oMathPara>
              <m:oMathParaPr>
                <m:jc m:val="left"/>
              </m:oMathParaP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oMath>
            </m:oMathPara>
          </w:p>
        </w:tc>
        <w:tc>
          <w:tcPr>
            <w:tcW w:w="4945" w:type="dxa"/>
          </w:tcPr>
          <w:p w14:paraId="34CAE419" w14:textId="5D26C80A" w:rsidR="00CD1C26" w:rsidRDefault="00CD1C26" w:rsidP="004E7384">
            <w:pPr>
              <w:pStyle w:val="BodyText"/>
              <w:spacing w:after="0"/>
            </w:pPr>
            <w:r>
              <w:t xml:space="preserve">Linear fit to displacements in row 6 of </w:t>
            </w:r>
            <w:r>
              <w:fldChar w:fldCharType="begin"/>
            </w:r>
            <w:r>
              <w:instrText xml:space="preserve"> REF _Ref166837256 \h  \* MERGEFORMAT </w:instrText>
            </w:r>
            <w:r>
              <w:fldChar w:fldCharType="separate"/>
            </w:r>
            <w:r w:rsidR="00334AA1">
              <w:t xml:space="preserve">Table </w:t>
            </w:r>
            <w:r w:rsidR="00334AA1">
              <w:rPr>
                <w:noProof/>
              </w:rPr>
              <w:t>4</w:t>
            </w:r>
            <w:r w:rsidR="00334AA1">
              <w:rPr>
                <w:noProof/>
              </w:rPr>
              <w:noBreakHyphen/>
              <w:t>1</w:t>
            </w:r>
            <w:r>
              <w:fldChar w:fldCharType="end"/>
            </w:r>
          </w:p>
        </w:tc>
      </w:tr>
      <w:tr w:rsidR="00CD1C26" w14:paraId="6BBDC91C" w14:textId="77777777" w:rsidTr="00CD7650">
        <w:tc>
          <w:tcPr>
            <w:tcW w:w="418" w:type="dxa"/>
          </w:tcPr>
          <w:p w14:paraId="3D74452D" w14:textId="3F3627EB" w:rsidR="00CD1C26" w:rsidRDefault="00CD1C26" w:rsidP="004E7384">
            <w:pPr>
              <w:pStyle w:val="BodyText"/>
              <w:spacing w:after="0"/>
              <w:jc w:val="right"/>
            </w:pPr>
            <w:r>
              <w:t>iv</w:t>
            </w:r>
          </w:p>
        </w:tc>
        <w:tc>
          <w:tcPr>
            <w:tcW w:w="2851" w:type="dxa"/>
          </w:tcPr>
          <w:p w14:paraId="3D940BFF" w14:textId="66434328" w:rsidR="00CD1C26" w:rsidRDefault="00CD1C26" w:rsidP="004E7384">
            <w:pPr>
              <w:pStyle w:val="BodyText"/>
              <w:spacing w:after="0"/>
            </w:pPr>
            <w:r>
              <w:t>Restoring moment generated by washer stacks (and spool plate)</w:t>
            </w:r>
          </w:p>
        </w:tc>
        <w:tc>
          <w:tcPr>
            <w:tcW w:w="1136" w:type="dxa"/>
          </w:tcPr>
          <w:p w14:paraId="69C105A8" w14:textId="3660ACA9" w:rsidR="00CD1C26" w:rsidRPr="00095F71" w:rsidRDefault="00036617" w:rsidP="004E7384">
            <w:pPr>
              <w:pStyle w:val="BodyText"/>
              <w:spacing w:after="0"/>
            </w:pPr>
            <m:oMathPara>
              <m:oMathParaPr>
                <m:jc m:val="left"/>
              </m:oMathParaPr>
              <m:oMath>
                <m:sSub>
                  <m:sSubPr>
                    <m:ctrlPr>
                      <w:rPr>
                        <w:rFonts w:ascii="Cambria Math" w:hAnsi="Cambria Math"/>
                        <w:i/>
                      </w:rPr>
                    </m:ctrlPr>
                  </m:sSubPr>
                  <m:e>
                    <m:r>
                      <w:rPr>
                        <w:rFonts w:ascii="Cambria Math" w:hAnsi="Cambria Math"/>
                      </w:rPr>
                      <m:t>M</m:t>
                    </m:r>
                  </m:e>
                  <m:sub>
                    <m:r>
                      <m:rPr>
                        <m:nor/>
                      </m:rPr>
                      <w:rPr>
                        <w:rFonts w:ascii="Cambria Math" w:hAnsi="Cambria Math"/>
                      </w:rPr>
                      <m:t>CVT</m:t>
                    </m:r>
                  </m:sub>
                </m:sSub>
              </m:oMath>
            </m:oMathPara>
          </w:p>
        </w:tc>
        <w:tc>
          <w:tcPr>
            <w:tcW w:w="4945" w:type="dxa"/>
          </w:tcPr>
          <w:p w14:paraId="739D11B9" w14:textId="6DC59DB8" w:rsidR="00CD1C26" w:rsidRDefault="00CD1C26" w:rsidP="004E7384">
            <w:pPr>
              <w:pStyle w:val="BodyText"/>
              <w:spacing w:after="0"/>
            </w:pPr>
            <w:r>
              <w:t xml:space="preserve">Twice the moment computed from the four LWAs (row 7 of </w:t>
            </w:r>
            <w:r>
              <w:fldChar w:fldCharType="begin"/>
            </w:r>
            <w:r>
              <w:instrText xml:space="preserve"> REF _Ref166837256 \h  \* MERGEFORMAT </w:instrText>
            </w:r>
            <w:r>
              <w:fldChar w:fldCharType="separate"/>
            </w:r>
            <w:r w:rsidR="00334AA1">
              <w:t xml:space="preserve">Table </w:t>
            </w:r>
            <w:r w:rsidR="00334AA1">
              <w:rPr>
                <w:noProof/>
              </w:rPr>
              <w:t>4</w:t>
            </w:r>
            <w:r w:rsidR="00334AA1">
              <w:rPr>
                <w:noProof/>
              </w:rPr>
              <w:noBreakHyphen/>
              <w:t>1</w:t>
            </w:r>
            <w:r>
              <w:fldChar w:fldCharType="end"/>
            </w:r>
            <w:r>
              <w:t xml:space="preserve">, see </w:t>
            </w:r>
            <w:r w:rsidR="00B50ABB">
              <w:fldChar w:fldCharType="begin"/>
            </w:r>
            <w:r w:rsidR="00B50ABB">
              <w:instrText xml:space="preserve"> REF _Ref167453419 \h </w:instrText>
            </w:r>
            <w:r w:rsidR="00B50ABB">
              <w:fldChar w:fldCharType="separate"/>
            </w:r>
            <w:r w:rsidR="00334AA1" w:rsidRPr="005B5DD0">
              <w:t xml:space="preserve">Figure </w:t>
            </w:r>
            <w:r w:rsidR="00334AA1">
              <w:rPr>
                <w:noProof/>
              </w:rPr>
              <w:t>4</w:t>
            </w:r>
            <w:r w:rsidR="00334AA1" w:rsidRPr="005B5DD0">
              <w:noBreakHyphen/>
            </w:r>
            <w:r w:rsidR="00334AA1">
              <w:rPr>
                <w:noProof/>
              </w:rPr>
              <w:t>3</w:t>
            </w:r>
            <w:r w:rsidR="00B50ABB">
              <w:fldChar w:fldCharType="end"/>
            </w:r>
            <w:r w:rsidR="00B50ABB">
              <w:t xml:space="preserve"> </w:t>
            </w:r>
            <w:r>
              <w:t>for details)</w:t>
            </w:r>
          </w:p>
        </w:tc>
      </w:tr>
      <w:tr w:rsidR="00CD1C26" w14:paraId="17E42451" w14:textId="77777777" w:rsidTr="00CD7650">
        <w:tc>
          <w:tcPr>
            <w:tcW w:w="418" w:type="dxa"/>
          </w:tcPr>
          <w:p w14:paraId="69F23FA5" w14:textId="1E5D5B9F" w:rsidR="00CD1C26" w:rsidRDefault="00B50ABB" w:rsidP="004E7384">
            <w:pPr>
              <w:pStyle w:val="BodyText"/>
              <w:spacing w:after="0"/>
              <w:jc w:val="right"/>
            </w:pPr>
            <w:r>
              <w:t>v</w:t>
            </w:r>
          </w:p>
        </w:tc>
        <w:tc>
          <w:tcPr>
            <w:tcW w:w="2851" w:type="dxa"/>
          </w:tcPr>
          <w:p w14:paraId="6AD92E61" w14:textId="308E9B8D" w:rsidR="00CD1C26" w:rsidRDefault="00CD1C26" w:rsidP="004E7384">
            <w:pPr>
              <w:pStyle w:val="BodyText"/>
              <w:spacing w:after="0"/>
            </w:pPr>
            <w:r>
              <w:t>Deflection of spool plate</w:t>
            </w:r>
          </w:p>
        </w:tc>
        <w:tc>
          <w:tcPr>
            <w:tcW w:w="1136" w:type="dxa"/>
          </w:tcPr>
          <w:p w14:paraId="622E8B86" w14:textId="3B4CE1C2" w:rsidR="00CD1C26" w:rsidRDefault="00CD7650" w:rsidP="004E7384">
            <w:pPr>
              <w:pStyle w:val="BodyText"/>
              <w:spacing w:after="0"/>
            </w:pPr>
            <w:r>
              <w:t>-</w:t>
            </w:r>
          </w:p>
        </w:tc>
        <w:tc>
          <w:tcPr>
            <w:tcW w:w="4945" w:type="dxa"/>
          </w:tcPr>
          <w:p w14:paraId="28D53F25" w14:textId="2D02DEEA" w:rsidR="00CD1C26" w:rsidRDefault="00CD1C26" w:rsidP="004E7384">
            <w:pPr>
              <w:pStyle w:val="BodyText"/>
              <w:spacing w:after="0"/>
            </w:pPr>
            <w:r>
              <w:t>Difference of rows ii and iii above</w:t>
            </w:r>
          </w:p>
        </w:tc>
      </w:tr>
    </w:tbl>
    <w:p w14:paraId="67A65CC0" w14:textId="04A97125" w:rsidR="006D399D" w:rsidRPr="00CD1C26" w:rsidRDefault="00CD1C26" w:rsidP="00CD1C26">
      <w:pPr>
        <w:pStyle w:val="FootnoteText"/>
      </w:pPr>
      <w:r w:rsidRPr="00CD1C26">
        <w:t xml:space="preserve">* </w:t>
      </w:r>
      <w:proofErr w:type="gramStart"/>
      <w:r w:rsidRPr="00CD1C26">
        <w:t>the</w:t>
      </w:r>
      <w:proofErr w:type="gramEnd"/>
      <w:r w:rsidRPr="00CD1C26">
        <w:t xml:space="preserve"> symbols listed here are in reference to dynamics in the </w:t>
      </w:r>
      <w:r w:rsidRPr="00CD1C26">
        <w:rPr>
          <w:i/>
          <w:iCs/>
        </w:rPr>
        <w:t>X</w:t>
      </w:r>
      <w:r w:rsidRPr="00CD1C26">
        <w:t xml:space="preserve"> East-West direction, corresponding quantities in the </w:t>
      </w:r>
      <w:r w:rsidRPr="00CD1C26">
        <w:rPr>
          <w:i/>
          <w:iCs/>
        </w:rPr>
        <w:t>Y</w:t>
      </w:r>
      <w:r w:rsidRPr="00CD1C26">
        <w:t xml:space="preserve"> North-South direction will be labeled similarly, but not shown here</w:t>
      </w:r>
    </w:p>
    <w:p w14:paraId="65A8BBC2" w14:textId="77777777" w:rsidR="00CD1C26" w:rsidRDefault="00CD1C26" w:rsidP="0096528F">
      <w:pPr>
        <w:pStyle w:val="BodyText"/>
      </w:pPr>
    </w:p>
    <w:p w14:paraId="2C9E8052" w14:textId="1A900F98" w:rsidR="00FE32D2" w:rsidRDefault="00FE32D2" w:rsidP="0096528F">
      <w:pPr>
        <w:pStyle w:val="BodyText"/>
      </w:pPr>
      <w:r>
        <w:t xml:space="preserve">the Load Washer Alternate (LWA) shown in </w:t>
      </w:r>
      <w:r>
        <w:fldChar w:fldCharType="begin"/>
      </w:r>
      <w:r>
        <w:instrText xml:space="preserve"> REF _Ref167453419 \h </w:instrText>
      </w:r>
      <w:r>
        <w:fldChar w:fldCharType="separate"/>
      </w:r>
      <w:r w:rsidR="00334AA1" w:rsidRPr="005B5DD0">
        <w:t xml:space="preserve">Figure </w:t>
      </w:r>
      <w:r w:rsidR="00334AA1">
        <w:rPr>
          <w:noProof/>
        </w:rPr>
        <w:t>4</w:t>
      </w:r>
      <w:r w:rsidR="00334AA1" w:rsidRPr="005B5DD0">
        <w:noBreakHyphen/>
      </w:r>
      <w:r w:rsidR="00334AA1">
        <w:rPr>
          <w:noProof/>
        </w:rPr>
        <w:t>3</w:t>
      </w:r>
      <w:r>
        <w:fldChar w:fldCharType="end"/>
      </w:r>
      <w:r>
        <w:t xml:space="preserve">. </w:t>
      </w:r>
      <w:r w:rsidR="00AB71A8">
        <w:t>It consists of a frame made of a frame consisting of two plates and two</w:t>
      </w:r>
      <w:del w:id="147" w:author="Nelson,Mark D (BPA) - TELD-TPP-3" w:date="2024-06-19T22:27:00Z" w16du:dateUtc="2024-06-20T05:27:00Z">
        <w:r w:rsidR="00AB71A8" w:rsidDel="00FD7D3E">
          <w:delText xml:space="preserve"> </w:delText>
        </w:r>
      </w:del>
      <w:r w:rsidR="00AB71A8">
        <w:t xml:space="preserve"> ¾-in threaded rods. The guiding rod of the Belleville </w:t>
      </w:r>
      <w:del w:id="148" w:author="Nelson,Mark D (BPA) - TELD-TPP-3" w:date="2024-06-19T23:03:00Z" w16du:dateUtc="2024-06-20T06:03:00Z">
        <w:r w:rsidR="00AB71A8" w:rsidDel="00C66020">
          <w:delText>washer</w:delText>
        </w:r>
      </w:del>
      <w:ins w:id="149" w:author="Nelson,Mark D (BPA) - TELD-TPP-3" w:date="2024-06-19T23:03:00Z" w16du:dateUtc="2024-06-20T06:03:00Z">
        <w:r w:rsidR="00C66020">
          <w:t>Washer</w:t>
        </w:r>
      </w:ins>
      <w:r w:rsidR="00AB71A8">
        <w:t xml:space="preserve"> stacks goes through a hole in the top </w:t>
      </w:r>
      <w:proofErr w:type="gramStart"/>
      <w:r w:rsidR="00AB71A8">
        <w:t>plate, and</w:t>
      </w:r>
      <w:proofErr w:type="gramEnd"/>
      <w:r w:rsidR="00AB71A8">
        <w:t xml:space="preserve"> connects to a load cell attached to the bottom plate. When the washer stack right above the top plate is compressed, the guiding rod develops tension that is measured by the load cell. </w:t>
      </w:r>
      <w:proofErr w:type="gramStart"/>
      <w:r w:rsidR="00AB71A8">
        <w:t>Thus</w:t>
      </w:r>
      <w:proofErr w:type="gramEnd"/>
      <w:r w:rsidR="00AB71A8">
        <w:t xml:space="preserve"> the load cell measures the compression in the Belleville </w:t>
      </w:r>
      <w:del w:id="150" w:author="Nelson,Mark D (BPA) - TELD-TPP-3" w:date="2024-06-19T23:03:00Z" w16du:dateUtc="2024-06-20T06:03:00Z">
        <w:r w:rsidR="00AB71A8" w:rsidDel="00C66020">
          <w:delText>washer</w:delText>
        </w:r>
      </w:del>
      <w:ins w:id="151" w:author="Nelson,Mark D (BPA) - TELD-TPP-3" w:date="2024-06-19T23:03:00Z" w16du:dateUtc="2024-06-20T06:03:00Z">
        <w:r w:rsidR="00C66020">
          <w:t>Washer</w:t>
        </w:r>
      </w:ins>
      <w:r w:rsidR="00AB71A8">
        <w:t xml:space="preserve"> stack below the spool plate. </w:t>
      </w:r>
    </w:p>
    <w:p w14:paraId="79F4D1DA" w14:textId="001C12D6" w:rsidR="002D1072" w:rsidRDefault="002D1072" w:rsidP="0096528F">
      <w:pPr>
        <w:pStyle w:val="BodyText"/>
      </w:pPr>
      <w:r>
        <w:rPr>
          <w:noProof/>
        </w:rPr>
        <w:drawing>
          <wp:inline distT="0" distB="0" distL="0" distR="0" wp14:anchorId="5CC37D29" wp14:editId="55562025">
            <wp:extent cx="3831336" cy="2825496"/>
            <wp:effectExtent l="0" t="0" r="0" b="0"/>
            <wp:docPr id="1135798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1336" cy="2825496"/>
                    </a:xfrm>
                    <a:prstGeom prst="rect">
                      <a:avLst/>
                    </a:prstGeom>
                    <a:noFill/>
                  </pic:spPr>
                </pic:pic>
              </a:graphicData>
            </a:graphic>
          </wp:inline>
        </w:drawing>
      </w:r>
    </w:p>
    <w:p w14:paraId="757828F1" w14:textId="197076E3" w:rsidR="002D1072" w:rsidRDefault="002D1072" w:rsidP="002D1072">
      <w:pPr>
        <w:pStyle w:val="Caption"/>
      </w:pPr>
      <w:bookmarkStart w:id="152" w:name="_Ref167453419"/>
      <w:bookmarkStart w:id="153" w:name="_Toc168347909"/>
      <w:r w:rsidRPr="005B5DD0">
        <w:lastRenderedPageBreak/>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3</w:t>
      </w:r>
      <w:r>
        <w:rPr>
          <w:noProof/>
        </w:rPr>
        <w:fldChar w:fldCharType="end"/>
      </w:r>
      <w:bookmarkEnd w:id="152"/>
      <w:r>
        <w:br/>
        <w:t>Details of Load Washer Alternate (LWA) and preloading process</w:t>
      </w:r>
      <w:bookmarkEnd w:id="153"/>
    </w:p>
    <w:p w14:paraId="54CBC105" w14:textId="3781D9BD" w:rsidR="002D1072" w:rsidRDefault="00FE32D2" w:rsidP="00FE32D2">
      <w:pPr>
        <w:pStyle w:val="Heading2"/>
      </w:pPr>
      <w:bookmarkStart w:id="154" w:name="_Toc168346907"/>
      <w:r>
        <w:t xml:space="preserve">Determination of CVT </w:t>
      </w:r>
      <w:r w:rsidR="00027996">
        <w:t>inertia properties</w:t>
      </w:r>
      <w:bookmarkEnd w:id="154"/>
    </w:p>
    <w:p w14:paraId="2B784EDE" w14:textId="666920F8" w:rsidR="00FE32D2" w:rsidRDefault="004D4209" w:rsidP="0096528F">
      <w:pPr>
        <w:pStyle w:val="BodyText"/>
      </w:pPr>
      <w:r>
        <w:t>For further analysis</w:t>
      </w:r>
      <w:r w:rsidR="00027996">
        <w:t>,</w:t>
      </w:r>
      <w:r>
        <w:t xml:space="preserve"> the mass, mass moment of inertia and center of mass position </w:t>
      </w:r>
      <w:r w:rsidR="002A1992">
        <w:t xml:space="preserve">of the CVT </w:t>
      </w:r>
      <w:r>
        <w:t xml:space="preserve">must be determined. The mass is obtained simply from the measured weight. The center of mass position is determined by </w:t>
      </w:r>
      <w:r w:rsidR="000E5C58">
        <w:t xml:space="preserve">balancing the CVT horizontally using a crane. The mass moment of inertia is computed from the frequency measured by mounting </w:t>
      </w:r>
      <w:r w:rsidR="002A1992">
        <w:t>the CVT</w:t>
      </w:r>
      <w:r w:rsidR="000E5C58">
        <w:t xml:space="preserve"> on springs of know</w:t>
      </w:r>
      <w:r w:rsidR="002A1992">
        <w:t>n</w:t>
      </w:r>
      <w:r w:rsidR="000E5C58">
        <w:t xml:space="preserve"> stiffness </w:t>
      </w:r>
      <w:r w:rsidR="002A1992">
        <w:t>(</w:t>
      </w:r>
      <w:r w:rsidR="00255054">
        <w:fldChar w:fldCharType="begin"/>
      </w:r>
      <w:r w:rsidR="00255054">
        <w:instrText xml:space="preserve"> REF _Ref167720986 \h </w:instrText>
      </w:r>
      <w:r w:rsidR="00255054">
        <w:fldChar w:fldCharType="separate"/>
      </w:r>
      <w:r w:rsidR="00334AA1" w:rsidRPr="005B5DD0">
        <w:t xml:space="preserve">Figure </w:t>
      </w:r>
      <w:r w:rsidR="00334AA1">
        <w:rPr>
          <w:noProof/>
        </w:rPr>
        <w:t>4</w:t>
      </w:r>
      <w:r w:rsidR="00334AA1" w:rsidRPr="005B5DD0">
        <w:noBreakHyphen/>
      </w:r>
      <w:r w:rsidR="00334AA1">
        <w:rPr>
          <w:noProof/>
        </w:rPr>
        <w:t>4</w:t>
      </w:r>
      <w:r w:rsidR="00255054">
        <w:fldChar w:fldCharType="end"/>
      </w:r>
      <w:r w:rsidR="002A1992">
        <w:t>)</w:t>
      </w:r>
      <w:r w:rsidR="008247DB">
        <w:t xml:space="preserve"> using the method outlined in </w:t>
      </w:r>
      <w:r w:rsidR="00D4144C">
        <w:fldChar w:fldCharType="begin"/>
      </w:r>
      <w:r w:rsidR="00D4144C">
        <w:instrText xml:space="preserve"> REF _Ref167960527 \h </w:instrText>
      </w:r>
      <w:r w:rsidR="00D4144C">
        <w:fldChar w:fldCharType="separate"/>
      </w:r>
      <w:r w:rsidR="00334AA1" w:rsidRPr="005B5DD0">
        <w:t xml:space="preserve">Figure </w:t>
      </w:r>
      <w:r w:rsidR="00334AA1">
        <w:rPr>
          <w:noProof/>
        </w:rPr>
        <w:t>4</w:t>
      </w:r>
      <w:r w:rsidR="00334AA1" w:rsidRPr="005B5DD0">
        <w:noBreakHyphen/>
      </w:r>
      <w:r w:rsidR="00334AA1">
        <w:rPr>
          <w:noProof/>
        </w:rPr>
        <w:t>5</w:t>
      </w:r>
      <w:r w:rsidR="00D4144C">
        <w:fldChar w:fldCharType="end"/>
      </w:r>
      <w:r w:rsidR="00D4144C">
        <w:t xml:space="preserve">. A summary of the inertia properties of the CVT is shown </w:t>
      </w:r>
      <w:commentRangeStart w:id="155"/>
      <w:proofErr w:type="gramStart"/>
      <w:r w:rsidR="00D4144C">
        <w:t>in .</w:t>
      </w:r>
      <w:commentRangeEnd w:id="155"/>
      <w:proofErr w:type="gramEnd"/>
      <w:r w:rsidR="00FD7D3E">
        <w:rPr>
          <w:rStyle w:val="CommentReference"/>
          <w:rFonts w:ascii="Arial" w:hAnsi="Arial"/>
        </w:rPr>
        <w:commentReference w:id="155"/>
      </w:r>
    </w:p>
    <w:p w14:paraId="71AC4CD5" w14:textId="24002BC2" w:rsidR="00027996" w:rsidRDefault="00255054" w:rsidP="0096528F">
      <w:pPr>
        <w:pStyle w:val="BodyText"/>
      </w:pPr>
      <w:r>
        <w:rPr>
          <w:noProof/>
        </w:rPr>
        <w:drawing>
          <wp:inline distT="0" distB="0" distL="0" distR="0" wp14:anchorId="6703B252" wp14:editId="6068CC8F">
            <wp:extent cx="3321878" cy="1023920"/>
            <wp:effectExtent l="0" t="0" r="0" b="0"/>
            <wp:docPr id="237012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30854" cy="1026687"/>
                    </a:xfrm>
                    <a:prstGeom prst="rect">
                      <a:avLst/>
                    </a:prstGeom>
                    <a:noFill/>
                  </pic:spPr>
                </pic:pic>
              </a:graphicData>
            </a:graphic>
          </wp:inline>
        </w:drawing>
      </w:r>
    </w:p>
    <w:p w14:paraId="0BA0FB93" w14:textId="4B216595" w:rsidR="000F607D" w:rsidRDefault="000F607D" w:rsidP="000F607D">
      <w:pPr>
        <w:pStyle w:val="Caption"/>
      </w:pPr>
      <w:bookmarkStart w:id="156" w:name="_Ref167720986"/>
      <w:bookmarkStart w:id="157" w:name="_Toc168347910"/>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4</w:t>
      </w:r>
      <w:r>
        <w:rPr>
          <w:noProof/>
        </w:rPr>
        <w:fldChar w:fldCharType="end"/>
      </w:r>
      <w:bookmarkEnd w:id="156"/>
      <w:r>
        <w:br/>
        <w:t>CVT mounted on springs to estimate mass moment of inertia indirectly from measured frequency</w:t>
      </w:r>
      <w:bookmarkEnd w:id="157"/>
    </w:p>
    <w:p w14:paraId="01B1A482" w14:textId="2C64BEFA" w:rsidR="008247DB" w:rsidRDefault="008247DB" w:rsidP="008247DB">
      <w:pPr>
        <w:pStyle w:val="BodyText"/>
      </w:pPr>
      <w:r>
        <w:rPr>
          <w:noProof/>
        </w:rPr>
        <w:drawing>
          <wp:inline distT="0" distB="0" distL="0" distR="0" wp14:anchorId="333D5C84" wp14:editId="541313DC">
            <wp:extent cx="2805112" cy="2105619"/>
            <wp:effectExtent l="0" t="0" r="0" b="0"/>
            <wp:docPr id="981080396" name="Picture 5" descr="A graph of a measured sine f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396" name="Picture 5" descr="A graph of a measured sine fi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5531" cy="2113440"/>
                    </a:xfrm>
                    <a:prstGeom prst="rect">
                      <a:avLst/>
                    </a:prstGeom>
                    <a:noFill/>
                  </pic:spPr>
                </pic:pic>
              </a:graphicData>
            </a:graphic>
          </wp:inline>
        </w:drawing>
      </w:r>
      <w:r w:rsidR="007822FB">
        <w:rPr>
          <w:noProof/>
        </w:rPr>
        <w:drawing>
          <wp:inline distT="0" distB="0" distL="0" distR="0" wp14:anchorId="1CF5EEFC" wp14:editId="44123A9B">
            <wp:extent cx="3116992" cy="2979276"/>
            <wp:effectExtent l="0" t="0" r="0" b="0"/>
            <wp:docPr id="881440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19717" cy="2981880"/>
                    </a:xfrm>
                    <a:prstGeom prst="rect">
                      <a:avLst/>
                    </a:prstGeom>
                    <a:noFill/>
                  </pic:spPr>
                </pic:pic>
              </a:graphicData>
            </a:graphic>
          </wp:inline>
        </w:drawing>
      </w:r>
    </w:p>
    <w:p w14:paraId="5656B57B" w14:textId="7152FF7D" w:rsidR="008247DB" w:rsidRPr="00210599" w:rsidRDefault="008247DB" w:rsidP="008247DB">
      <w:pPr>
        <w:pStyle w:val="Caption"/>
      </w:pPr>
      <w:bookmarkStart w:id="158" w:name="_Ref167960527"/>
      <w:bookmarkStart w:id="159" w:name="_Toc168347911"/>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5</w:t>
      </w:r>
      <w:r>
        <w:rPr>
          <w:noProof/>
        </w:rPr>
        <w:fldChar w:fldCharType="end"/>
      </w:r>
      <w:bookmarkEnd w:id="158"/>
      <w:r>
        <w:br/>
        <w:t>Acceleration measured when CVT is mounted on springs and the resulting frequency fit, and process to compute CVT mass moment of inertia from measured frequency</w:t>
      </w:r>
      <w:r w:rsidR="003944CF">
        <w:t xml:space="preserve">; the </w:t>
      </w:r>
      <w:r w:rsidR="00210599">
        <w:t>dimension</w:t>
      </w:r>
      <w:r w:rsidR="003944CF">
        <w:t xml:space="preserve"> </w:t>
      </w:r>
      <w:r w:rsidR="003944CF">
        <w:rPr>
          <w:i/>
          <w:iCs/>
        </w:rPr>
        <w:t>b</w:t>
      </w:r>
      <w:r w:rsidR="003944CF">
        <w:t xml:space="preserve"> is </w:t>
      </w:r>
      <w:r w:rsidR="00210599">
        <w:t xml:space="preserve">6.375in in the </w:t>
      </w:r>
      <w:r w:rsidR="00210599">
        <w:rPr>
          <w:i/>
          <w:iCs/>
        </w:rPr>
        <w:t>X</w:t>
      </w:r>
      <w:r w:rsidR="00210599">
        <w:t xml:space="preserve"> direction and </w:t>
      </w:r>
      <w:r w:rsidR="00181E91">
        <w:t>9.25</w:t>
      </w:r>
      <w:r w:rsidR="00210599">
        <w:t xml:space="preserve">in in the </w:t>
      </w:r>
      <w:r w:rsidR="00210599">
        <w:rPr>
          <w:i/>
          <w:iCs/>
        </w:rPr>
        <w:t>Y</w:t>
      </w:r>
      <w:r w:rsidR="00210599">
        <w:t xml:space="preserve"> direction.</w:t>
      </w:r>
      <w:bookmarkEnd w:id="159"/>
    </w:p>
    <w:p w14:paraId="033FF8FE" w14:textId="49DBC4FF" w:rsidR="008247DB" w:rsidRPr="008247DB" w:rsidRDefault="00D4144C" w:rsidP="00D4144C">
      <w:pPr>
        <w:pStyle w:val="Caption"/>
      </w:pPr>
      <w:bookmarkStart w:id="160" w:name="_Toc168347933"/>
      <w:r>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3</w:t>
      </w:r>
      <w:r>
        <w:rPr>
          <w:noProof/>
        </w:rPr>
        <w:fldChar w:fldCharType="end"/>
      </w:r>
      <w:r>
        <w:br/>
        <w:t>Summary of CVT inertia properties</w:t>
      </w:r>
      <w:bookmarkEnd w:id="160"/>
    </w:p>
    <w:tbl>
      <w:tblPr>
        <w:tblStyle w:val="TableGrid"/>
        <w:tblW w:w="0" w:type="auto"/>
        <w:tblLook w:val="04A0" w:firstRow="1" w:lastRow="0" w:firstColumn="1" w:lastColumn="0" w:noHBand="0" w:noVBand="1"/>
      </w:tblPr>
      <w:tblGrid>
        <w:gridCol w:w="1366"/>
        <w:gridCol w:w="4872"/>
        <w:gridCol w:w="3112"/>
      </w:tblGrid>
      <w:tr w:rsidR="00D4144C" w14:paraId="17CE293B" w14:textId="77777777" w:rsidTr="00D4144C">
        <w:tc>
          <w:tcPr>
            <w:tcW w:w="1368" w:type="dxa"/>
          </w:tcPr>
          <w:p w14:paraId="4763A6F1" w14:textId="7640389B" w:rsidR="00D4144C" w:rsidRPr="00D4144C" w:rsidRDefault="00D4144C" w:rsidP="00D4144C">
            <w:pPr>
              <w:pStyle w:val="BodyText"/>
              <w:spacing w:after="0"/>
              <w:rPr>
                <w:b/>
                <w:bCs/>
              </w:rPr>
            </w:pPr>
            <w:r w:rsidRPr="00D4144C">
              <w:rPr>
                <w:b/>
                <w:bCs/>
              </w:rPr>
              <w:t>Parameter</w:t>
            </w:r>
          </w:p>
        </w:tc>
        <w:tc>
          <w:tcPr>
            <w:tcW w:w="5016" w:type="dxa"/>
          </w:tcPr>
          <w:p w14:paraId="550839DA" w14:textId="4183166F" w:rsidR="00D4144C" w:rsidRPr="00D4144C" w:rsidRDefault="00D4144C" w:rsidP="00D4144C">
            <w:pPr>
              <w:pStyle w:val="BodyText"/>
              <w:spacing w:after="0"/>
              <w:rPr>
                <w:b/>
                <w:bCs/>
              </w:rPr>
            </w:pPr>
            <w:r w:rsidRPr="00D4144C">
              <w:rPr>
                <w:b/>
                <w:bCs/>
              </w:rPr>
              <w:t>Description</w:t>
            </w:r>
          </w:p>
        </w:tc>
        <w:tc>
          <w:tcPr>
            <w:tcW w:w="3192" w:type="dxa"/>
          </w:tcPr>
          <w:p w14:paraId="37A032EB" w14:textId="68714749" w:rsidR="00D4144C" w:rsidRPr="00D4144C" w:rsidRDefault="00D4144C" w:rsidP="00D4144C">
            <w:pPr>
              <w:pStyle w:val="BodyText"/>
              <w:spacing w:after="0"/>
              <w:rPr>
                <w:b/>
                <w:bCs/>
              </w:rPr>
            </w:pPr>
            <w:r w:rsidRPr="00D4144C">
              <w:rPr>
                <w:b/>
                <w:bCs/>
              </w:rPr>
              <w:t>Value</w:t>
            </w:r>
          </w:p>
        </w:tc>
      </w:tr>
      <w:tr w:rsidR="00D4144C" w14:paraId="647B7739" w14:textId="77777777" w:rsidTr="00D4144C">
        <w:tc>
          <w:tcPr>
            <w:tcW w:w="1368" w:type="dxa"/>
          </w:tcPr>
          <w:p w14:paraId="5B107753" w14:textId="0954D8D4" w:rsidR="00D4144C" w:rsidRPr="00D4144C" w:rsidRDefault="00D4144C" w:rsidP="00D4144C">
            <w:pPr>
              <w:pStyle w:val="BodyText"/>
              <w:spacing w:after="0"/>
              <w:rPr>
                <w:i/>
                <w:iCs/>
              </w:rPr>
            </w:pPr>
            <w:r w:rsidRPr="00D4144C">
              <w:rPr>
                <w:i/>
                <w:iCs/>
              </w:rPr>
              <w:t>m</w:t>
            </w:r>
          </w:p>
        </w:tc>
        <w:tc>
          <w:tcPr>
            <w:tcW w:w="5016" w:type="dxa"/>
          </w:tcPr>
          <w:p w14:paraId="21BEA284" w14:textId="2D334655" w:rsidR="00D4144C" w:rsidRDefault="00D4144C" w:rsidP="00D4144C">
            <w:pPr>
              <w:pStyle w:val="BodyText"/>
              <w:spacing w:after="0"/>
            </w:pPr>
            <w:r>
              <w:t>Mass</w:t>
            </w:r>
          </w:p>
        </w:tc>
        <w:tc>
          <w:tcPr>
            <w:tcW w:w="3192" w:type="dxa"/>
          </w:tcPr>
          <w:p w14:paraId="296D62FE" w14:textId="0565DE32" w:rsidR="00D4144C" w:rsidRDefault="00D4144C" w:rsidP="00D4144C">
            <w:pPr>
              <w:pStyle w:val="BodyText"/>
              <w:spacing w:after="0"/>
            </w:pPr>
            <w:r>
              <w:t>940/386.4 lb-s</w:t>
            </w:r>
            <w:r w:rsidRPr="00D4144C">
              <w:rPr>
                <w:vertAlign w:val="superscript"/>
              </w:rPr>
              <w:t>2</w:t>
            </w:r>
            <w:r>
              <w:t>/in</w:t>
            </w:r>
          </w:p>
        </w:tc>
      </w:tr>
      <w:tr w:rsidR="00D4144C" w14:paraId="316501DA" w14:textId="77777777" w:rsidTr="00D4144C">
        <w:tc>
          <w:tcPr>
            <w:tcW w:w="1368" w:type="dxa"/>
          </w:tcPr>
          <w:p w14:paraId="6F99B473" w14:textId="4F883806" w:rsidR="00D4144C" w:rsidRDefault="00D4144C" w:rsidP="00D4144C">
            <w:pPr>
              <w:pStyle w:val="BodyText"/>
              <w:spacing w:after="0"/>
            </w:pPr>
            <w:proofErr w:type="spellStart"/>
            <w:r w:rsidRPr="00D4144C">
              <w:rPr>
                <w:i/>
                <w:iCs/>
              </w:rPr>
              <w:t>h</w:t>
            </w:r>
            <w:r w:rsidRPr="00D4144C">
              <w:rPr>
                <w:vertAlign w:val="subscript"/>
              </w:rPr>
              <w:t>CG</w:t>
            </w:r>
            <w:proofErr w:type="spellEnd"/>
          </w:p>
        </w:tc>
        <w:tc>
          <w:tcPr>
            <w:tcW w:w="5016" w:type="dxa"/>
          </w:tcPr>
          <w:p w14:paraId="76AC8B72" w14:textId="449335E6" w:rsidR="00D4144C" w:rsidRDefault="00D4144C" w:rsidP="00D4144C">
            <w:pPr>
              <w:pStyle w:val="BodyText"/>
              <w:spacing w:after="0"/>
            </w:pPr>
            <w:r>
              <w:t>Height of center of mass from CVT base</w:t>
            </w:r>
          </w:p>
        </w:tc>
        <w:tc>
          <w:tcPr>
            <w:tcW w:w="3192" w:type="dxa"/>
          </w:tcPr>
          <w:p w14:paraId="546E955D" w14:textId="2352F1A1" w:rsidR="00D4144C" w:rsidRDefault="00D4144C" w:rsidP="00D4144C">
            <w:pPr>
              <w:pStyle w:val="BodyText"/>
              <w:spacing w:after="0"/>
            </w:pPr>
            <w:r>
              <w:t>35-1/16 in</w:t>
            </w:r>
          </w:p>
        </w:tc>
      </w:tr>
      <w:tr w:rsidR="00D4144C" w14:paraId="38E307B6" w14:textId="77777777" w:rsidTr="00D4144C">
        <w:tc>
          <w:tcPr>
            <w:tcW w:w="1368" w:type="dxa"/>
          </w:tcPr>
          <w:p w14:paraId="0B04E5B6" w14:textId="77710EF8" w:rsidR="00D4144C" w:rsidRDefault="00D4144C" w:rsidP="00D4144C">
            <w:pPr>
              <w:pStyle w:val="BodyText"/>
              <w:spacing w:after="0"/>
            </w:pPr>
            <w:r w:rsidRPr="00D4144C">
              <w:rPr>
                <w:i/>
                <w:iCs/>
              </w:rPr>
              <w:lastRenderedPageBreak/>
              <w:t>I</w:t>
            </w:r>
          </w:p>
        </w:tc>
        <w:tc>
          <w:tcPr>
            <w:tcW w:w="5016" w:type="dxa"/>
          </w:tcPr>
          <w:p w14:paraId="55ED1E9A" w14:textId="4B8E7579" w:rsidR="00D4144C" w:rsidRDefault="00D4144C" w:rsidP="00D4144C">
            <w:pPr>
              <w:pStyle w:val="BodyText"/>
              <w:spacing w:after="0"/>
            </w:pPr>
            <w:r>
              <w:t>Mass moment of inertia about center of rotation</w:t>
            </w:r>
          </w:p>
        </w:tc>
        <w:tc>
          <w:tcPr>
            <w:tcW w:w="3192" w:type="dxa"/>
          </w:tcPr>
          <w:p w14:paraId="04BBEF96" w14:textId="37C0E2A6" w:rsidR="00D4144C" w:rsidRDefault="00D4144C" w:rsidP="00D4144C">
            <w:pPr>
              <w:pStyle w:val="BodyText"/>
              <w:spacing w:after="0"/>
            </w:pPr>
            <w:r>
              <w:t>5,500 lb-s</w:t>
            </w:r>
            <w:r w:rsidRPr="00D4144C">
              <w:rPr>
                <w:vertAlign w:val="superscript"/>
              </w:rPr>
              <w:t>2</w:t>
            </w:r>
            <w:r>
              <w:t>-in</w:t>
            </w:r>
          </w:p>
        </w:tc>
      </w:tr>
      <w:tr w:rsidR="00D4144C" w14:paraId="169A7853" w14:textId="77777777" w:rsidTr="00D4144C">
        <w:tc>
          <w:tcPr>
            <w:tcW w:w="1368" w:type="dxa"/>
          </w:tcPr>
          <w:p w14:paraId="78ABB020" w14:textId="1FCCD39A" w:rsidR="00D4144C" w:rsidRDefault="00D4144C" w:rsidP="00D4144C">
            <w:pPr>
              <w:pStyle w:val="BodyText"/>
              <w:spacing w:after="0"/>
            </w:pPr>
            <w:r w:rsidRPr="00D4144C">
              <w:rPr>
                <w:i/>
                <w:iCs/>
              </w:rPr>
              <w:t>I</w:t>
            </w:r>
            <w:r w:rsidRPr="00D4144C">
              <w:rPr>
                <w:vertAlign w:val="subscript"/>
              </w:rPr>
              <w:t>0</w:t>
            </w:r>
          </w:p>
        </w:tc>
        <w:tc>
          <w:tcPr>
            <w:tcW w:w="5016" w:type="dxa"/>
          </w:tcPr>
          <w:p w14:paraId="6D90A1C0" w14:textId="22C31307" w:rsidR="00D4144C" w:rsidRDefault="00D4144C" w:rsidP="00D4144C">
            <w:pPr>
              <w:pStyle w:val="BodyText"/>
              <w:spacing w:after="0"/>
            </w:pPr>
            <w:r>
              <w:t>Mass moment of inertia about center of mass</w:t>
            </w:r>
          </w:p>
        </w:tc>
        <w:tc>
          <w:tcPr>
            <w:tcW w:w="3192" w:type="dxa"/>
          </w:tcPr>
          <w:p w14:paraId="609A32C4" w14:textId="68A53DE3" w:rsidR="00D4144C" w:rsidRDefault="00D4144C" w:rsidP="00D4144C">
            <w:pPr>
              <w:pStyle w:val="BodyText"/>
              <w:spacing w:after="0"/>
            </w:pPr>
            <w:r>
              <w:t>2,</w:t>
            </w:r>
            <w:r w:rsidR="00E70E56">
              <w:t>5</w:t>
            </w:r>
            <w:r>
              <w:t>00 lb-s</w:t>
            </w:r>
            <w:r w:rsidRPr="00D4144C">
              <w:rPr>
                <w:vertAlign w:val="superscript"/>
              </w:rPr>
              <w:t>2</w:t>
            </w:r>
            <w:r>
              <w:t>-in</w:t>
            </w:r>
          </w:p>
        </w:tc>
      </w:tr>
    </w:tbl>
    <w:p w14:paraId="5BD3F974" w14:textId="77777777" w:rsidR="00EC72F8" w:rsidRDefault="00EC72F8" w:rsidP="00EC72F8">
      <w:pPr>
        <w:pStyle w:val="Heading2"/>
      </w:pPr>
      <w:bookmarkStart w:id="161" w:name="_Toc168346908"/>
      <w:r>
        <w:t>Washer stack installation</w:t>
      </w:r>
      <w:bookmarkEnd w:id="161"/>
    </w:p>
    <w:p w14:paraId="61C93C02" w14:textId="775F1559" w:rsidR="00B06FB7" w:rsidRDefault="00CA789F" w:rsidP="0096528F">
      <w:pPr>
        <w:pStyle w:val="BodyText"/>
      </w:pPr>
      <w:r>
        <w:t xml:space="preserve">Special care is exercised in controlling the preload when installing the Belleville </w:t>
      </w:r>
      <w:del w:id="162" w:author="Nelson,Mark D (BPA) - TELD-TPP-3" w:date="2024-06-19T23:03:00Z" w16du:dateUtc="2024-06-20T06:03:00Z">
        <w:r w:rsidDel="00C66020">
          <w:delText>washer</w:delText>
        </w:r>
      </w:del>
      <w:ins w:id="163" w:author="Nelson,Mark D (BPA) - TELD-TPP-3" w:date="2024-06-19T23:03:00Z" w16du:dateUtc="2024-06-20T06:03:00Z">
        <w:r w:rsidR="00C66020">
          <w:t>Washer</w:t>
        </w:r>
      </w:ins>
      <w:r>
        <w:t xml:space="preserve"> stacks. The stacks are installed on the spool plate </w:t>
      </w:r>
      <w:del w:id="164" w:author="Nelson,Mark D (BPA) - TELD-TPP-3" w:date="2024-06-19T22:29:00Z" w16du:dateUtc="2024-06-20T05:29:00Z">
        <w:r w:rsidDel="00FD7D3E">
          <w:delText>with out</w:delText>
        </w:r>
      </w:del>
      <w:ins w:id="165" w:author="Nelson,Mark D (BPA) - TELD-TPP-3" w:date="2024-06-19T22:29:00Z" w16du:dateUtc="2024-06-20T05:29:00Z">
        <w:r w:rsidR="00FD7D3E">
          <w:t>without</w:t>
        </w:r>
      </w:ins>
      <w:r>
        <w:t xml:space="preserve"> the CVT present. The stacks at each corner are preloaded independently by tightening the nut at the top </w:t>
      </w:r>
      <w:r w:rsidR="00210599">
        <w:t>(</w:t>
      </w:r>
      <w:r w:rsidR="00210599">
        <w:fldChar w:fldCharType="begin"/>
      </w:r>
      <w:r w:rsidR="00210599">
        <w:instrText xml:space="preserve"> REF _Ref167453419 \h </w:instrText>
      </w:r>
      <w:r w:rsidR="00210599">
        <w:fldChar w:fldCharType="separate"/>
      </w:r>
      <w:r w:rsidR="00334AA1" w:rsidRPr="005B5DD0">
        <w:t xml:space="preserve">Figure </w:t>
      </w:r>
      <w:r w:rsidR="00334AA1">
        <w:rPr>
          <w:noProof/>
        </w:rPr>
        <w:t>4</w:t>
      </w:r>
      <w:r w:rsidR="00334AA1" w:rsidRPr="005B5DD0">
        <w:noBreakHyphen/>
      </w:r>
      <w:r w:rsidR="00334AA1">
        <w:rPr>
          <w:noProof/>
        </w:rPr>
        <w:t>3</w:t>
      </w:r>
      <w:r w:rsidR="00210599">
        <w:fldChar w:fldCharType="end"/>
      </w:r>
      <w:r w:rsidR="00210599">
        <w:t xml:space="preserve">) </w:t>
      </w:r>
      <w:r>
        <w:t xml:space="preserve">by a prescribed number of turns corresponding to fraction of flattening displacement targeted in the washer stacks. The force in the bottom stack is simultaneously monitored using the LWA to make sure that the load corresponds to the stack deflections in accordance with the force-deformation relationship measured in the tests described in Chapter </w:t>
      </w:r>
      <w:r>
        <w:fldChar w:fldCharType="begin"/>
      </w:r>
      <w:r>
        <w:instrText xml:space="preserve"> REF _Ref164099813 \r \h </w:instrText>
      </w:r>
      <w:r>
        <w:fldChar w:fldCharType="separate"/>
      </w:r>
      <w:r w:rsidR="00334AA1">
        <w:t>3</w:t>
      </w:r>
      <w:r>
        <w:fldChar w:fldCharType="end"/>
      </w:r>
      <w:r>
        <w:t xml:space="preserve">. The CVT is then seated on the four top </w:t>
      </w:r>
      <w:proofErr w:type="gramStart"/>
      <w:r>
        <w:t>nuts, and</w:t>
      </w:r>
      <w:proofErr w:type="gramEnd"/>
      <w:r>
        <w:t xml:space="preserve"> fixed in place using four nuts above the CVT base plate.</w:t>
      </w:r>
    </w:p>
    <w:p w14:paraId="080F780F" w14:textId="6F930405" w:rsidR="00A133B3" w:rsidRDefault="00A133B3" w:rsidP="00A133B3">
      <w:pPr>
        <w:pStyle w:val="Heading2"/>
      </w:pPr>
      <w:bookmarkStart w:id="166" w:name="_Toc168346909"/>
      <w:r>
        <w:t xml:space="preserve">Test </w:t>
      </w:r>
      <w:r w:rsidR="005E0251">
        <w:t xml:space="preserve">configurations and </w:t>
      </w:r>
      <w:r>
        <w:t>protocol</w:t>
      </w:r>
      <w:bookmarkEnd w:id="166"/>
    </w:p>
    <w:p w14:paraId="5B7C82E7" w14:textId="2FE51FAE" w:rsidR="00A133B3" w:rsidRDefault="003944CF" w:rsidP="00A133B3">
      <w:pPr>
        <w:pStyle w:val="BodyText"/>
      </w:pPr>
      <w:r>
        <w:t xml:space="preserve">Pull tests were performed in the </w:t>
      </w:r>
      <w:r w:rsidRPr="003944CF">
        <w:rPr>
          <w:i/>
          <w:iCs/>
        </w:rPr>
        <w:t>X</w:t>
      </w:r>
      <w:r>
        <w:t xml:space="preserve"> and </w:t>
      </w:r>
      <w:r>
        <w:rPr>
          <w:i/>
          <w:iCs/>
        </w:rPr>
        <w:t xml:space="preserve">Y </w:t>
      </w:r>
      <w:r>
        <w:t xml:space="preserve">directions </w:t>
      </w:r>
      <w:r w:rsidRPr="003944CF">
        <w:t>with</w:t>
      </w:r>
      <w:r>
        <w:t xml:space="preserve"> the CVT fixed directly to the spool plate to calibrate to the bending moment load cells in the spool and the strain gages at the insulator base to bending moment. </w:t>
      </w:r>
    </w:p>
    <w:p w14:paraId="0B695F66" w14:textId="554639FA" w:rsidR="006B6A07" w:rsidRDefault="006B6A07" w:rsidP="00A133B3">
      <w:pPr>
        <w:pStyle w:val="BodyText"/>
      </w:pPr>
      <w:r>
        <w:t>The washer configurations shown in</w:t>
      </w:r>
      <w:r w:rsidR="00210599">
        <w:t xml:space="preserve"> </w:t>
      </w:r>
      <w:r w:rsidR="00210599">
        <w:fldChar w:fldCharType="begin"/>
      </w:r>
      <w:r w:rsidR="00210599">
        <w:instrText xml:space="preserve"> REF _Ref167965528 \h </w:instrText>
      </w:r>
      <w:r w:rsidR="00210599">
        <w:fldChar w:fldCharType="separate"/>
      </w:r>
      <w:r w:rsidR="00334AA1">
        <w:t xml:space="preserve">Table </w:t>
      </w:r>
      <w:r w:rsidR="00334AA1">
        <w:rPr>
          <w:noProof/>
        </w:rPr>
        <w:t>4</w:t>
      </w:r>
      <w:r w:rsidR="00334AA1">
        <w:noBreakHyphen/>
      </w:r>
      <w:r w:rsidR="00334AA1">
        <w:rPr>
          <w:noProof/>
        </w:rPr>
        <w:t>4</w:t>
      </w:r>
      <w:r w:rsidR="00210599">
        <w:fldChar w:fldCharType="end"/>
      </w:r>
      <w:r>
        <w:t xml:space="preserve"> were tested. All configurations were double acting – there were washer stacks above and below the spool plate.</w:t>
      </w:r>
    </w:p>
    <w:p w14:paraId="319A4134" w14:textId="5F445079" w:rsidR="006B6A07" w:rsidRDefault="006B6A07" w:rsidP="006B6A07">
      <w:pPr>
        <w:pStyle w:val="Caption"/>
      </w:pPr>
      <w:bookmarkStart w:id="167" w:name="_Ref167965528"/>
      <w:bookmarkStart w:id="168" w:name="_Toc168347934"/>
      <w:r>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4</w:t>
      </w:r>
      <w:r>
        <w:rPr>
          <w:noProof/>
        </w:rPr>
        <w:fldChar w:fldCharType="end"/>
      </w:r>
      <w:bookmarkEnd w:id="167"/>
      <w:r>
        <w:br/>
        <w:t>Summary of configurations tested</w:t>
      </w:r>
      <w:bookmarkEnd w:id="168"/>
    </w:p>
    <w:tbl>
      <w:tblPr>
        <w:tblStyle w:val="TableGrid"/>
        <w:tblW w:w="0" w:type="auto"/>
        <w:tblLook w:val="04A0" w:firstRow="1" w:lastRow="0" w:firstColumn="1" w:lastColumn="0" w:noHBand="0" w:noVBand="1"/>
      </w:tblPr>
      <w:tblGrid>
        <w:gridCol w:w="1683"/>
        <w:gridCol w:w="2025"/>
        <w:gridCol w:w="2880"/>
      </w:tblGrid>
      <w:tr w:rsidR="006B6A07" w14:paraId="37538D89" w14:textId="77777777" w:rsidTr="006B6A07">
        <w:tc>
          <w:tcPr>
            <w:tcW w:w="1683" w:type="dxa"/>
          </w:tcPr>
          <w:p w14:paraId="0C5029AE" w14:textId="2E68B89C" w:rsidR="006B6A07" w:rsidRPr="006B6A07" w:rsidRDefault="006B6A07" w:rsidP="006B6A07">
            <w:pPr>
              <w:pStyle w:val="BodyText"/>
              <w:spacing w:after="0"/>
              <w:rPr>
                <w:b/>
                <w:bCs/>
              </w:rPr>
            </w:pPr>
            <w:r w:rsidRPr="006B6A07">
              <w:rPr>
                <w:b/>
                <w:bCs/>
              </w:rPr>
              <w:t>Washer type</w:t>
            </w:r>
          </w:p>
        </w:tc>
        <w:tc>
          <w:tcPr>
            <w:tcW w:w="2025" w:type="dxa"/>
          </w:tcPr>
          <w:p w14:paraId="7A5BB187" w14:textId="1879FC4D" w:rsidR="006B6A07" w:rsidRPr="006B6A07" w:rsidRDefault="006B6A07" w:rsidP="006B6A07">
            <w:pPr>
              <w:pStyle w:val="BodyText"/>
              <w:spacing w:after="0"/>
              <w:rPr>
                <w:b/>
                <w:bCs/>
              </w:rPr>
            </w:pPr>
            <w:r w:rsidRPr="006B6A07">
              <w:rPr>
                <w:b/>
                <w:bCs/>
              </w:rPr>
              <w:t>Configuration</w:t>
            </w:r>
          </w:p>
        </w:tc>
        <w:tc>
          <w:tcPr>
            <w:tcW w:w="2880" w:type="dxa"/>
          </w:tcPr>
          <w:p w14:paraId="2AB68686" w14:textId="3DC2D5E3" w:rsidR="006B6A07" w:rsidRPr="006B6A07" w:rsidRDefault="006B6A07" w:rsidP="006B6A07">
            <w:pPr>
              <w:pStyle w:val="BodyText"/>
              <w:spacing w:after="0"/>
              <w:rPr>
                <w:b/>
                <w:bCs/>
              </w:rPr>
            </w:pPr>
            <w:r w:rsidRPr="006B6A07">
              <w:rPr>
                <w:b/>
                <w:bCs/>
              </w:rPr>
              <w:t>Pre-load (% of flattening)</w:t>
            </w:r>
          </w:p>
        </w:tc>
      </w:tr>
      <w:tr w:rsidR="006B6A07" w14:paraId="0D08587C" w14:textId="77777777" w:rsidTr="006B6A07">
        <w:tc>
          <w:tcPr>
            <w:tcW w:w="1683" w:type="dxa"/>
          </w:tcPr>
          <w:p w14:paraId="1B6985DB" w14:textId="7C94F2D2" w:rsidR="006B6A07" w:rsidRDefault="006B6A07" w:rsidP="006B6A07">
            <w:pPr>
              <w:pStyle w:val="BodyText"/>
              <w:spacing w:after="0"/>
            </w:pPr>
            <w:r>
              <w:t>K1875-G-086</w:t>
            </w:r>
          </w:p>
        </w:tc>
        <w:tc>
          <w:tcPr>
            <w:tcW w:w="2025" w:type="dxa"/>
          </w:tcPr>
          <w:p w14:paraId="3A40E82B" w14:textId="1016C221" w:rsidR="006B6A07" w:rsidRDefault="006B6A07" w:rsidP="006B6A07">
            <w:pPr>
              <w:pStyle w:val="BodyText"/>
              <w:spacing w:after="0"/>
            </w:pPr>
            <w:r>
              <w:t xml:space="preserve">2 units of 2U2D </w:t>
            </w:r>
          </w:p>
        </w:tc>
        <w:tc>
          <w:tcPr>
            <w:tcW w:w="2880" w:type="dxa"/>
          </w:tcPr>
          <w:p w14:paraId="671789A4" w14:textId="78810819" w:rsidR="006B6A07" w:rsidRDefault="006B6A07" w:rsidP="006B6A07">
            <w:pPr>
              <w:pStyle w:val="BodyText"/>
              <w:spacing w:after="0"/>
              <w:jc w:val="right"/>
            </w:pPr>
            <w:r>
              <w:t xml:space="preserve">0 </w:t>
            </w:r>
            <w:proofErr w:type="spellStart"/>
            <w:r>
              <w:t>lb</w:t>
            </w:r>
            <w:proofErr w:type="spellEnd"/>
            <w:r>
              <w:t xml:space="preserve"> (0%)</w:t>
            </w:r>
          </w:p>
        </w:tc>
      </w:tr>
      <w:tr w:rsidR="006B6A07" w14:paraId="4259E481" w14:textId="77777777" w:rsidTr="006B6A07">
        <w:tc>
          <w:tcPr>
            <w:tcW w:w="1683" w:type="dxa"/>
          </w:tcPr>
          <w:p w14:paraId="143742D9" w14:textId="77777777" w:rsidR="006B6A07" w:rsidRDefault="006B6A07" w:rsidP="006B6A07">
            <w:pPr>
              <w:pStyle w:val="BodyText"/>
              <w:spacing w:after="0"/>
            </w:pPr>
          </w:p>
        </w:tc>
        <w:tc>
          <w:tcPr>
            <w:tcW w:w="2025" w:type="dxa"/>
          </w:tcPr>
          <w:p w14:paraId="270C4258" w14:textId="77777777" w:rsidR="006B6A07" w:rsidRDefault="006B6A07" w:rsidP="006B6A07">
            <w:pPr>
              <w:pStyle w:val="BodyText"/>
              <w:spacing w:after="0"/>
            </w:pPr>
          </w:p>
        </w:tc>
        <w:tc>
          <w:tcPr>
            <w:tcW w:w="2880" w:type="dxa"/>
          </w:tcPr>
          <w:p w14:paraId="1C59F6B3" w14:textId="0B9E151D" w:rsidR="006B6A07" w:rsidRDefault="006B6A07" w:rsidP="006B6A07">
            <w:pPr>
              <w:pStyle w:val="BodyText"/>
              <w:spacing w:after="0"/>
              <w:jc w:val="right"/>
            </w:pPr>
            <w:r>
              <w:t xml:space="preserve">500 </w:t>
            </w:r>
            <w:proofErr w:type="spellStart"/>
            <w:r>
              <w:t>lb</w:t>
            </w:r>
            <w:proofErr w:type="spellEnd"/>
            <w:r>
              <w:t xml:space="preserve"> (25%)</w:t>
            </w:r>
          </w:p>
        </w:tc>
      </w:tr>
      <w:tr w:rsidR="006B6A07" w14:paraId="5F47C303" w14:textId="77777777" w:rsidTr="006B6A07">
        <w:tc>
          <w:tcPr>
            <w:tcW w:w="1683" w:type="dxa"/>
          </w:tcPr>
          <w:p w14:paraId="0D9FFA8A" w14:textId="77777777" w:rsidR="006B6A07" w:rsidRDefault="006B6A07" w:rsidP="006B6A07">
            <w:pPr>
              <w:pStyle w:val="BodyText"/>
              <w:spacing w:after="0"/>
            </w:pPr>
          </w:p>
        </w:tc>
        <w:tc>
          <w:tcPr>
            <w:tcW w:w="2025" w:type="dxa"/>
          </w:tcPr>
          <w:p w14:paraId="4D5B3329" w14:textId="77777777" w:rsidR="006B6A07" w:rsidRDefault="006B6A07" w:rsidP="006B6A07">
            <w:pPr>
              <w:pStyle w:val="BodyText"/>
              <w:spacing w:after="0"/>
            </w:pPr>
          </w:p>
        </w:tc>
        <w:tc>
          <w:tcPr>
            <w:tcW w:w="2880" w:type="dxa"/>
          </w:tcPr>
          <w:p w14:paraId="3EC67A1F" w14:textId="633CC896" w:rsidR="006B6A07" w:rsidRDefault="006B6A07" w:rsidP="006B6A07">
            <w:pPr>
              <w:pStyle w:val="BodyText"/>
              <w:spacing w:after="0"/>
              <w:jc w:val="right"/>
            </w:pPr>
            <w:r>
              <w:t xml:space="preserve">1,000 </w:t>
            </w:r>
            <w:proofErr w:type="spellStart"/>
            <w:r>
              <w:t>lb</w:t>
            </w:r>
            <w:proofErr w:type="spellEnd"/>
            <w:r>
              <w:t xml:space="preserve"> (50%)</w:t>
            </w:r>
          </w:p>
        </w:tc>
      </w:tr>
      <w:tr w:rsidR="006B6A07" w14:paraId="1139518E" w14:textId="77777777" w:rsidTr="006B6A07">
        <w:tc>
          <w:tcPr>
            <w:tcW w:w="1683" w:type="dxa"/>
          </w:tcPr>
          <w:p w14:paraId="5F113C6E" w14:textId="77777777" w:rsidR="006B6A07" w:rsidRDefault="006B6A07" w:rsidP="006B6A07">
            <w:pPr>
              <w:pStyle w:val="BodyText"/>
              <w:spacing w:after="0"/>
            </w:pPr>
          </w:p>
        </w:tc>
        <w:tc>
          <w:tcPr>
            <w:tcW w:w="2025" w:type="dxa"/>
          </w:tcPr>
          <w:p w14:paraId="334828D8" w14:textId="77939164" w:rsidR="006B6A07" w:rsidRDefault="006B6A07" w:rsidP="006B6A07">
            <w:pPr>
              <w:pStyle w:val="BodyText"/>
              <w:spacing w:after="0"/>
            </w:pPr>
            <w:r>
              <w:t>3 units of 3U3D</w:t>
            </w:r>
          </w:p>
        </w:tc>
        <w:tc>
          <w:tcPr>
            <w:tcW w:w="2880" w:type="dxa"/>
          </w:tcPr>
          <w:p w14:paraId="7253BAFC" w14:textId="34B3C037" w:rsidR="006B6A07" w:rsidRDefault="006B6A07" w:rsidP="006B6A07">
            <w:pPr>
              <w:pStyle w:val="BodyText"/>
              <w:spacing w:after="0"/>
              <w:jc w:val="right"/>
            </w:pPr>
            <w:r>
              <w:t xml:space="preserve">500 </w:t>
            </w:r>
            <w:proofErr w:type="spellStart"/>
            <w:r>
              <w:t>lb</w:t>
            </w:r>
            <w:proofErr w:type="spellEnd"/>
            <w:r>
              <w:t xml:space="preserve"> (17%)</w:t>
            </w:r>
          </w:p>
        </w:tc>
      </w:tr>
      <w:tr w:rsidR="006B6A07" w14:paraId="3D7AC134" w14:textId="77777777" w:rsidTr="006B6A07">
        <w:tc>
          <w:tcPr>
            <w:tcW w:w="1683" w:type="dxa"/>
          </w:tcPr>
          <w:p w14:paraId="296ABADA" w14:textId="77777777" w:rsidR="006B6A07" w:rsidRDefault="006B6A07" w:rsidP="006B6A07">
            <w:pPr>
              <w:pStyle w:val="BodyText"/>
              <w:spacing w:after="0"/>
            </w:pPr>
          </w:p>
        </w:tc>
        <w:tc>
          <w:tcPr>
            <w:tcW w:w="2025" w:type="dxa"/>
          </w:tcPr>
          <w:p w14:paraId="7E8EFADC" w14:textId="77777777" w:rsidR="006B6A07" w:rsidRDefault="006B6A07" w:rsidP="006B6A07">
            <w:pPr>
              <w:pStyle w:val="BodyText"/>
              <w:spacing w:after="0"/>
            </w:pPr>
          </w:p>
        </w:tc>
        <w:tc>
          <w:tcPr>
            <w:tcW w:w="2880" w:type="dxa"/>
          </w:tcPr>
          <w:p w14:paraId="4E3AB691" w14:textId="4A4C1134" w:rsidR="006B6A07" w:rsidRDefault="006B6A07" w:rsidP="006B6A07">
            <w:pPr>
              <w:pStyle w:val="BodyText"/>
              <w:spacing w:after="0"/>
              <w:jc w:val="right"/>
            </w:pPr>
            <w:r>
              <w:t xml:space="preserve">1,500 </w:t>
            </w:r>
            <w:proofErr w:type="spellStart"/>
            <w:r>
              <w:t>lb</w:t>
            </w:r>
            <w:proofErr w:type="spellEnd"/>
            <w:r>
              <w:t xml:space="preserve"> (50%)</w:t>
            </w:r>
          </w:p>
        </w:tc>
      </w:tr>
    </w:tbl>
    <w:p w14:paraId="33CCB39C" w14:textId="5A0AC850" w:rsidR="006B6A07" w:rsidRDefault="006B6A07" w:rsidP="00210599">
      <w:pPr>
        <w:pStyle w:val="BodyText"/>
        <w:spacing w:before="120" w:after="120"/>
      </w:pPr>
      <w:r>
        <w:t xml:space="preserve">For each configuration, a sequence of tests consisting of </w:t>
      </w:r>
      <w:r w:rsidR="00210599">
        <w:t xml:space="preserve">low-level broad-band random input (for baseline system identification) and the CERL ground motion with increasing amplitude levels (culminating at 0.5g) were applied first in the </w:t>
      </w:r>
      <w:r w:rsidR="00210599">
        <w:rPr>
          <w:i/>
          <w:iCs/>
        </w:rPr>
        <w:t xml:space="preserve">X </w:t>
      </w:r>
      <w:r w:rsidR="00210599">
        <w:t xml:space="preserve">direction and then in the </w:t>
      </w:r>
      <w:r w:rsidR="00210599">
        <w:rPr>
          <w:i/>
          <w:iCs/>
        </w:rPr>
        <w:t xml:space="preserve">Y </w:t>
      </w:r>
      <w:r w:rsidR="00210599">
        <w:t xml:space="preserve">direction. The 5%-damped test response spectra of the applied motion are shown </w:t>
      </w:r>
      <w:commentRangeStart w:id="169"/>
      <w:proofErr w:type="gramStart"/>
      <w:r w:rsidR="00210599">
        <w:t>in .</w:t>
      </w:r>
      <w:commentRangeEnd w:id="169"/>
      <w:proofErr w:type="gramEnd"/>
      <w:r w:rsidR="00FD7D3E">
        <w:rPr>
          <w:rStyle w:val="CommentReference"/>
          <w:rFonts w:ascii="Arial" w:hAnsi="Arial"/>
        </w:rPr>
        <w:commentReference w:id="169"/>
      </w:r>
    </w:p>
    <w:p w14:paraId="1406668C" w14:textId="0327994A" w:rsidR="00210599" w:rsidRDefault="00210599" w:rsidP="00A133B3">
      <w:pPr>
        <w:pStyle w:val="BodyText"/>
      </w:pPr>
      <w:r>
        <w:rPr>
          <w:noProof/>
        </w:rPr>
        <w:drawing>
          <wp:inline distT="0" distB="0" distL="0" distR="0" wp14:anchorId="213051F3" wp14:editId="1B4C333B">
            <wp:extent cx="2660904" cy="1993392"/>
            <wp:effectExtent l="0" t="0" r="0" b="0"/>
            <wp:docPr id="601604383" name="Picture 3" descr="A graph of a graph showing different types of dam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04383" name="Picture 3" descr="A graph of a graph showing different types of damping&#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60904" cy="1993392"/>
                    </a:xfrm>
                    <a:prstGeom prst="rect">
                      <a:avLst/>
                    </a:prstGeom>
                  </pic:spPr>
                </pic:pic>
              </a:graphicData>
            </a:graphic>
          </wp:inline>
        </w:drawing>
      </w:r>
    </w:p>
    <w:p w14:paraId="3C3B0DE0" w14:textId="5A126813" w:rsidR="00210599" w:rsidRDefault="00210599" w:rsidP="00210599">
      <w:pPr>
        <w:pStyle w:val="Caption"/>
      </w:pPr>
      <w:bookmarkStart w:id="170" w:name="_Toc168347912"/>
      <w:r w:rsidRPr="005B5DD0">
        <w:lastRenderedPageBreak/>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6</w:t>
      </w:r>
      <w:r>
        <w:rPr>
          <w:noProof/>
        </w:rPr>
        <w:fldChar w:fldCharType="end"/>
      </w:r>
      <w:r>
        <w:br/>
        <w:t>5%-damped test response spectra of applied CERL motion compared with required response spectrum</w:t>
      </w:r>
      <w:bookmarkEnd w:id="170"/>
    </w:p>
    <w:p w14:paraId="4EF89557" w14:textId="18A79294" w:rsidR="00210599" w:rsidRDefault="0097530F" w:rsidP="00A1118B">
      <w:pPr>
        <w:pStyle w:val="Heading2"/>
      </w:pPr>
      <w:bookmarkStart w:id="171" w:name="_Toc168346910"/>
      <w:r>
        <w:t>Correlating measured forces and accelerations</w:t>
      </w:r>
      <w:bookmarkEnd w:id="171"/>
    </w:p>
    <w:p w14:paraId="249A7A2A" w14:textId="2E841A2B" w:rsidR="0097530F" w:rsidRPr="0097530F" w:rsidRDefault="0097530F" w:rsidP="0097530F">
      <w:pPr>
        <w:pStyle w:val="BodyText"/>
      </w:pPr>
      <w:r>
        <w:t xml:space="preserve">Various measured forces and accelerations are correlated to gain confidence in the measurements to then compare with analysis predictions in Chapter </w:t>
      </w:r>
      <w:r>
        <w:fldChar w:fldCharType="begin"/>
      </w:r>
      <w:r>
        <w:instrText xml:space="preserve"> REF _Ref166675300 \r \h </w:instrText>
      </w:r>
      <w:r>
        <w:fldChar w:fldCharType="separate"/>
      </w:r>
      <w:r w:rsidR="00334AA1">
        <w:t>5</w:t>
      </w:r>
      <w:r>
        <w:fldChar w:fldCharType="end"/>
      </w:r>
      <w:r>
        <w:t>.</w:t>
      </w:r>
    </w:p>
    <w:p w14:paraId="4528D3F3" w14:textId="5E9D87B0" w:rsidR="00A133B3" w:rsidRDefault="00A33E73" w:rsidP="00A133B3">
      <w:pPr>
        <w:pStyle w:val="BodyText"/>
      </w:pPr>
      <w:r>
        <w:t xml:space="preserve">Consider the free body diagram in </w:t>
      </w:r>
      <w:r>
        <w:fldChar w:fldCharType="begin"/>
      </w:r>
      <w:r>
        <w:instrText xml:space="preserve"> REF _Ref167966582 \h </w:instrText>
      </w:r>
      <w:r>
        <w:fldChar w:fldCharType="separate"/>
      </w:r>
      <w:r w:rsidR="00334AA1" w:rsidRPr="005B5DD0">
        <w:t xml:space="preserve">Figure </w:t>
      </w:r>
      <w:r w:rsidR="00334AA1">
        <w:rPr>
          <w:noProof/>
        </w:rPr>
        <w:t>4</w:t>
      </w:r>
      <w:r w:rsidR="00334AA1" w:rsidRPr="005B5DD0">
        <w:noBreakHyphen/>
      </w:r>
      <w:r w:rsidR="00334AA1">
        <w:rPr>
          <w:noProof/>
        </w:rPr>
        <w:t>7</w:t>
      </w:r>
      <w:r>
        <w:fldChar w:fldCharType="end"/>
      </w:r>
      <w:r>
        <w:t>. The dimension</w:t>
      </w:r>
      <w:r w:rsidR="00797880">
        <w:t>s</w:t>
      </w:r>
      <w:r>
        <w:t xml:space="preserve"> used in this free body diagram are summarized in </w:t>
      </w:r>
      <w:r w:rsidR="00E60471">
        <w:fldChar w:fldCharType="begin"/>
      </w:r>
      <w:r w:rsidR="00E60471">
        <w:instrText xml:space="preserve"> REF _Ref167967339 \h </w:instrText>
      </w:r>
      <w:r w:rsidR="00E60471">
        <w:fldChar w:fldCharType="separate"/>
      </w:r>
      <w:r w:rsidR="00334AA1">
        <w:t xml:space="preserve">Table </w:t>
      </w:r>
      <w:r w:rsidR="00334AA1">
        <w:rPr>
          <w:noProof/>
        </w:rPr>
        <w:t>4</w:t>
      </w:r>
      <w:r w:rsidR="00334AA1">
        <w:noBreakHyphen/>
      </w:r>
      <w:r w:rsidR="00334AA1">
        <w:rPr>
          <w:noProof/>
        </w:rPr>
        <w:t>5</w:t>
      </w:r>
      <w:r w:rsidR="00E60471">
        <w:fldChar w:fldCharType="end"/>
      </w:r>
      <w:r w:rsidR="00C0076D">
        <w:t>.</w:t>
      </w:r>
      <w:r w:rsidR="00797880">
        <w:t xml:space="preserve"> The equilibrium equations are</w:t>
      </w:r>
    </w:p>
    <w:p w14:paraId="7D1DB082" w14:textId="7CEE09F1" w:rsidR="00797880" w:rsidRDefault="00407B26" w:rsidP="00407B26">
      <w:pPr>
        <w:pStyle w:val="Equation"/>
        <w:jc w:val="center"/>
      </w:pPr>
      <w:r>
        <w:tab/>
      </w:r>
      <m:oMath>
        <m:m>
          <m:mPr>
            <m:mcs>
              <m:mc>
                <m:mcPr>
                  <m:count m:val="1"/>
                  <m:mcJc m:val="center"/>
                </m:mcPr>
              </m:mc>
            </m:mcs>
            <m:ctrlPr>
              <w:rPr>
                <w:rFonts w:ascii="Cambria Math" w:hAnsi="Cambria Math"/>
              </w:rPr>
            </m:ctrlPr>
          </m:mPr>
          <m:mr>
            <m:e>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F</m:t>
                      </m:r>
                    </m:e>
                    <m:sub>
                      <m:r>
                        <w:rPr>
                          <w:rFonts w:ascii="Cambria Math" w:hAnsi="Cambria Math"/>
                        </w:rPr>
                        <m:t>X</m:t>
                      </m:r>
                    </m:sub>
                  </m:sSub>
                </m:e>
              </m:nary>
              <m:r>
                <m:rPr>
                  <m:sty m:val="p"/>
                </m:rPr>
                <w:rPr>
                  <w:rFonts w:ascii="Cambria Math" w:hAnsi="Cambria Math"/>
                </w:rPr>
                <m:t>=0⇒</m:t>
              </m:r>
              <m:r>
                <w:rPr>
                  <w:rFonts w:ascii="Cambria Math" w:hAnsi="Cambria Math"/>
                </w:rPr>
                <m:t>V</m:t>
              </m:r>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e>
          </m:mr>
          <m:mr>
            <m:e>
              <m:nary>
                <m:naryPr>
                  <m:chr m:val="∑"/>
                  <m:subHide m:val="1"/>
                  <m:supHide m:val="1"/>
                  <m:ctrlPr>
                    <w:rPr>
                      <w:rFonts w:ascii="Cambria Math" w:hAnsi="Cambria Math"/>
                    </w:rPr>
                  </m:ctrlPr>
                </m:naryPr>
                <m:sub/>
                <m:sup/>
                <m:e>
                  <m:r>
                    <w:rPr>
                      <w:rFonts w:ascii="Cambria Math" w:hAnsi="Cambria Math"/>
                    </w:rPr>
                    <m:t>M</m:t>
                  </m:r>
                </m:e>
              </m:nary>
              <m:r>
                <m:rPr>
                  <m:sty m:val="p"/>
                </m:rPr>
                <w:rPr>
                  <w:rFonts w:ascii="Cambria Math" w:hAnsi="Cambria Math"/>
                </w:rPr>
                <m:t>=0⇒</m:t>
              </m:r>
              <m:sSub>
                <m:sSubPr>
                  <m:ctrlPr>
                    <w:rPr>
                      <w:rFonts w:ascii="Cambria Math" w:hAnsi="Cambria Math"/>
                    </w:rPr>
                  </m:ctrlPr>
                </m:sSubPr>
                <m:e>
                  <m:r>
                    <w:rPr>
                      <w:rFonts w:ascii="Cambria Math" w:hAnsi="Cambria Math"/>
                    </w:rPr>
                    <m:t>M</m:t>
                  </m:r>
                </m:e>
                <m:sub>
                  <m:r>
                    <m:rPr>
                      <m:nor/>
                    </m:rPr>
                    <m:t>spool</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-V</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m</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nor/>
                        </m:rPr>
                        <m:t>t</m:t>
                      </m:r>
                    </m:sub>
                  </m:sSub>
                </m:e>
              </m:acc>
              <m:r>
                <w:rPr>
                  <w:rFonts w:ascii="Cambria Math" w:hAnsi="Cambria Math"/>
                </w:rPr>
                <m:t>L</m:t>
              </m:r>
            </m:e>
          </m:mr>
        </m:m>
      </m:oMath>
      <w:r w:rsidR="00DF5B18">
        <w:tab/>
      </w:r>
      <w:r>
        <w:t>(4-1)</w:t>
      </w:r>
    </w:p>
    <w:p w14:paraId="019A7F47" w14:textId="0DD6DC54" w:rsidR="00476941" w:rsidRDefault="00476941" w:rsidP="00476941">
      <w:pPr>
        <w:pStyle w:val="BodyText"/>
      </w:pPr>
      <w:r>
        <w:t xml:space="preserve">The correlation between the left and right hand sides of the second of equations (4-1), each of which is obtained using independent measurements, is verified in </w:t>
      </w:r>
      <w:r w:rsidR="008B42C1">
        <w:fldChar w:fldCharType="begin"/>
      </w:r>
      <w:r w:rsidR="008B42C1">
        <w:instrText xml:space="preserve"> REF _Ref167971310 \h </w:instrText>
      </w:r>
      <w:r w:rsidR="008B42C1">
        <w:fldChar w:fldCharType="separate"/>
      </w:r>
      <w:r w:rsidR="00334AA1" w:rsidRPr="005B5DD0">
        <w:t xml:space="preserve">Figure </w:t>
      </w:r>
      <w:r w:rsidR="00334AA1">
        <w:rPr>
          <w:noProof/>
        </w:rPr>
        <w:t>4</w:t>
      </w:r>
      <w:r w:rsidR="00334AA1" w:rsidRPr="005B5DD0">
        <w:noBreakHyphen/>
      </w:r>
      <w:r w:rsidR="00334AA1">
        <w:rPr>
          <w:noProof/>
        </w:rPr>
        <w:t>8</w:t>
      </w:r>
      <w:r w:rsidR="008B42C1">
        <w:fldChar w:fldCharType="end"/>
      </w:r>
      <w:r>
        <w:t>, demonstrating consistency.</w:t>
      </w:r>
    </w:p>
    <w:p w14:paraId="233ECE7D" w14:textId="6923C61C" w:rsidR="00A33E73" w:rsidRDefault="000322D3" w:rsidP="00A133B3">
      <w:pPr>
        <w:pStyle w:val="BodyText"/>
      </w:pPr>
      <w:r>
        <w:rPr>
          <w:noProof/>
        </w:rPr>
        <w:drawing>
          <wp:inline distT="0" distB="0" distL="0" distR="0" wp14:anchorId="59B6EEA4" wp14:editId="1C741117">
            <wp:extent cx="4023360" cy="3803904"/>
            <wp:effectExtent l="0" t="0" r="0" b="0"/>
            <wp:docPr id="368611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3360" cy="3803904"/>
                    </a:xfrm>
                    <a:prstGeom prst="rect">
                      <a:avLst/>
                    </a:prstGeom>
                    <a:noFill/>
                  </pic:spPr>
                </pic:pic>
              </a:graphicData>
            </a:graphic>
          </wp:inline>
        </w:drawing>
      </w:r>
    </w:p>
    <w:p w14:paraId="5BEB24DA" w14:textId="560F3B76" w:rsidR="00A33E73" w:rsidRDefault="00A33E73" w:rsidP="00A33E73">
      <w:pPr>
        <w:pStyle w:val="Caption"/>
      </w:pPr>
      <w:bookmarkStart w:id="172" w:name="_Ref167966582"/>
      <w:bookmarkStart w:id="173" w:name="_Toc168347913"/>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7</w:t>
      </w:r>
      <w:r>
        <w:rPr>
          <w:noProof/>
        </w:rPr>
        <w:fldChar w:fldCharType="end"/>
      </w:r>
      <w:bookmarkEnd w:id="172"/>
      <w:r>
        <w:br/>
        <w:t>Free body diagram with mid-spool cut</w:t>
      </w:r>
      <w:bookmarkEnd w:id="173"/>
    </w:p>
    <w:p w14:paraId="42DA9FC6" w14:textId="232CE5F6" w:rsidR="00E60471" w:rsidRPr="008247DB" w:rsidRDefault="00E60471" w:rsidP="00E60471">
      <w:pPr>
        <w:pStyle w:val="Caption"/>
      </w:pPr>
      <w:bookmarkStart w:id="174" w:name="_Ref167967339"/>
      <w:bookmarkStart w:id="175" w:name="_Toc168347935"/>
      <w:r>
        <w:t xml:space="preserve">Table </w:t>
      </w:r>
      <w:r>
        <w:fldChar w:fldCharType="begin"/>
      </w:r>
      <w:r>
        <w:instrText xml:space="preserve"> STYLEREF 1 \s </w:instrText>
      </w:r>
      <w:r>
        <w:fldChar w:fldCharType="separate"/>
      </w:r>
      <w:r w:rsidR="00334AA1">
        <w:rPr>
          <w:noProof/>
        </w:rPr>
        <w:t>4</w:t>
      </w:r>
      <w:r>
        <w:rPr>
          <w:noProof/>
        </w:rPr>
        <w:fldChar w:fldCharType="end"/>
      </w:r>
      <w:r>
        <w:noBreakHyphen/>
      </w:r>
      <w:r>
        <w:fldChar w:fldCharType="begin"/>
      </w:r>
      <w:r>
        <w:instrText xml:space="preserve"> SEQ Table \* ARABIC \s 1 </w:instrText>
      </w:r>
      <w:r>
        <w:fldChar w:fldCharType="separate"/>
      </w:r>
      <w:r w:rsidR="00334AA1">
        <w:rPr>
          <w:noProof/>
        </w:rPr>
        <w:t>5</w:t>
      </w:r>
      <w:r>
        <w:rPr>
          <w:noProof/>
        </w:rPr>
        <w:fldChar w:fldCharType="end"/>
      </w:r>
      <w:bookmarkEnd w:id="174"/>
      <w:r>
        <w:br/>
        <w:t>Summary of CVT inertia properties</w:t>
      </w:r>
      <w:bookmarkEnd w:id="175"/>
    </w:p>
    <w:tbl>
      <w:tblPr>
        <w:tblStyle w:val="TableGrid"/>
        <w:tblW w:w="0" w:type="auto"/>
        <w:tblLook w:val="04A0" w:firstRow="1" w:lastRow="0" w:firstColumn="1" w:lastColumn="0" w:noHBand="0" w:noVBand="1"/>
      </w:tblPr>
      <w:tblGrid>
        <w:gridCol w:w="1366"/>
        <w:gridCol w:w="6637"/>
        <w:gridCol w:w="1347"/>
      </w:tblGrid>
      <w:tr w:rsidR="00E60471" w14:paraId="7A6B0755" w14:textId="77777777" w:rsidTr="00E60471">
        <w:tc>
          <w:tcPr>
            <w:tcW w:w="1368" w:type="dxa"/>
          </w:tcPr>
          <w:p w14:paraId="583045C5" w14:textId="52963D8B" w:rsidR="00E60471" w:rsidRPr="00D4144C" w:rsidRDefault="00E60471" w:rsidP="00942128">
            <w:pPr>
              <w:pStyle w:val="BodyText"/>
              <w:spacing w:after="0"/>
              <w:rPr>
                <w:b/>
                <w:bCs/>
              </w:rPr>
            </w:pPr>
            <w:r>
              <w:rPr>
                <w:b/>
                <w:bCs/>
              </w:rPr>
              <w:t>Dimension</w:t>
            </w:r>
          </w:p>
        </w:tc>
        <w:tc>
          <w:tcPr>
            <w:tcW w:w="6840" w:type="dxa"/>
          </w:tcPr>
          <w:p w14:paraId="4EF18469" w14:textId="77777777" w:rsidR="00E60471" w:rsidRPr="00D4144C" w:rsidRDefault="00E60471" w:rsidP="00942128">
            <w:pPr>
              <w:pStyle w:val="BodyText"/>
              <w:spacing w:after="0"/>
              <w:rPr>
                <w:b/>
                <w:bCs/>
              </w:rPr>
            </w:pPr>
            <w:r w:rsidRPr="00D4144C">
              <w:rPr>
                <w:b/>
                <w:bCs/>
              </w:rPr>
              <w:t>Description</w:t>
            </w:r>
          </w:p>
        </w:tc>
        <w:tc>
          <w:tcPr>
            <w:tcW w:w="1368" w:type="dxa"/>
          </w:tcPr>
          <w:p w14:paraId="227194ED" w14:textId="77777777" w:rsidR="00E60471" w:rsidRPr="00D4144C" w:rsidRDefault="00E60471" w:rsidP="00942128">
            <w:pPr>
              <w:pStyle w:val="BodyText"/>
              <w:spacing w:after="0"/>
              <w:rPr>
                <w:b/>
                <w:bCs/>
              </w:rPr>
            </w:pPr>
            <w:r w:rsidRPr="00D4144C">
              <w:rPr>
                <w:b/>
                <w:bCs/>
              </w:rPr>
              <w:t>Value</w:t>
            </w:r>
          </w:p>
        </w:tc>
      </w:tr>
      <w:tr w:rsidR="00E60471" w14:paraId="1FB13568" w14:textId="77777777" w:rsidTr="00E60471">
        <w:tc>
          <w:tcPr>
            <w:tcW w:w="1368" w:type="dxa"/>
          </w:tcPr>
          <w:p w14:paraId="770553C4" w14:textId="3FF46434" w:rsidR="00E60471" w:rsidRPr="00D4144C" w:rsidRDefault="00E60471" w:rsidP="00942128">
            <w:pPr>
              <w:pStyle w:val="BodyText"/>
              <w:spacing w:after="0"/>
              <w:rPr>
                <w:i/>
                <w:iCs/>
              </w:rPr>
            </w:pPr>
            <w:r>
              <w:rPr>
                <w:i/>
                <w:iCs/>
              </w:rPr>
              <w:t>r</w:t>
            </w:r>
          </w:p>
        </w:tc>
        <w:tc>
          <w:tcPr>
            <w:tcW w:w="6840" w:type="dxa"/>
          </w:tcPr>
          <w:p w14:paraId="226B8B34" w14:textId="4D6E0E25" w:rsidR="00E60471" w:rsidRDefault="00E60471" w:rsidP="00942128">
            <w:pPr>
              <w:pStyle w:val="BodyText"/>
              <w:spacing w:after="0"/>
            </w:pPr>
            <w:r>
              <w:t>Distance between CVT base and mid spool</w:t>
            </w:r>
          </w:p>
        </w:tc>
        <w:tc>
          <w:tcPr>
            <w:tcW w:w="1368" w:type="dxa"/>
          </w:tcPr>
          <w:p w14:paraId="12C80D41" w14:textId="4167768B" w:rsidR="00E60471" w:rsidRDefault="00E60471" w:rsidP="00942128">
            <w:pPr>
              <w:pStyle w:val="BodyText"/>
              <w:spacing w:after="0"/>
            </w:pPr>
            <w:r>
              <w:t>11 in</w:t>
            </w:r>
          </w:p>
        </w:tc>
      </w:tr>
      <w:tr w:rsidR="00E60471" w14:paraId="2725F532" w14:textId="77777777" w:rsidTr="00E60471">
        <w:tc>
          <w:tcPr>
            <w:tcW w:w="1368" w:type="dxa"/>
          </w:tcPr>
          <w:p w14:paraId="6C5A927F" w14:textId="3E6C3AEE" w:rsidR="00E60471" w:rsidRDefault="00E60471" w:rsidP="00942128">
            <w:pPr>
              <w:pStyle w:val="BodyText"/>
              <w:spacing w:after="0"/>
            </w:pPr>
            <w:r>
              <w:rPr>
                <w:i/>
                <w:iCs/>
              </w:rPr>
              <w:t>L</w:t>
            </w:r>
          </w:p>
        </w:tc>
        <w:tc>
          <w:tcPr>
            <w:tcW w:w="6840" w:type="dxa"/>
          </w:tcPr>
          <w:p w14:paraId="69B3096C" w14:textId="484C3FDB" w:rsidR="00E60471" w:rsidRDefault="00E60471" w:rsidP="00942128">
            <w:pPr>
              <w:pStyle w:val="BodyText"/>
              <w:spacing w:after="0"/>
            </w:pPr>
            <w:r>
              <w:t>Distance between CVT center of mass and mid spool</w:t>
            </w:r>
          </w:p>
        </w:tc>
        <w:tc>
          <w:tcPr>
            <w:tcW w:w="1368" w:type="dxa"/>
          </w:tcPr>
          <w:p w14:paraId="147D54AC" w14:textId="5C6D6D69" w:rsidR="00E60471" w:rsidRDefault="00E60471" w:rsidP="00942128">
            <w:pPr>
              <w:pStyle w:val="BodyText"/>
              <w:spacing w:after="0"/>
            </w:pPr>
            <w:r>
              <w:t>46-1/16 in</w:t>
            </w:r>
          </w:p>
        </w:tc>
      </w:tr>
      <w:tr w:rsidR="00E60471" w14:paraId="21C4305D" w14:textId="77777777" w:rsidTr="00E60471">
        <w:tc>
          <w:tcPr>
            <w:tcW w:w="1368" w:type="dxa"/>
          </w:tcPr>
          <w:p w14:paraId="763C472B" w14:textId="61EDE184" w:rsidR="00E60471" w:rsidRDefault="00E60471" w:rsidP="00942128">
            <w:pPr>
              <w:pStyle w:val="BodyText"/>
              <w:spacing w:after="0"/>
            </w:pPr>
            <w:r>
              <w:rPr>
                <w:i/>
                <w:iCs/>
              </w:rPr>
              <w:lastRenderedPageBreak/>
              <w:t>l</w:t>
            </w:r>
          </w:p>
        </w:tc>
        <w:tc>
          <w:tcPr>
            <w:tcW w:w="6840" w:type="dxa"/>
          </w:tcPr>
          <w:p w14:paraId="01832BD2" w14:textId="1EF6D6AD" w:rsidR="00E60471" w:rsidRDefault="00E60471" w:rsidP="00942128">
            <w:pPr>
              <w:pStyle w:val="BodyText"/>
              <w:spacing w:after="0"/>
            </w:pPr>
            <w:r>
              <w:t xml:space="preserve">Distance between CVT center of mass and center of rotation; this is obtained by fitting the equation </w:t>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acc>
                <m:accPr>
                  <m:chr m:val="̈"/>
                  <m:ctrlPr>
                    <w:rPr>
                      <w:rFonts w:ascii="Cambria Math" w:hAnsi="Cambria Math"/>
                    </w:rPr>
                  </m:ctrlPr>
                </m:accPr>
                <m:e>
                  <m:r>
                    <w:rPr>
                      <w:rFonts w:ascii="Cambria Math" w:hAnsi="Cambria Math"/>
                    </w:rPr>
                    <m:t>θ</m:t>
                  </m:r>
                </m:e>
              </m:acc>
              <m:r>
                <w:rPr>
                  <w:rFonts w:ascii="Cambria Math" w:hAnsi="Cambria Math"/>
                </w:rPr>
                <m:t>=</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oMath>
          </w:p>
        </w:tc>
        <w:tc>
          <w:tcPr>
            <w:tcW w:w="1368" w:type="dxa"/>
          </w:tcPr>
          <w:p w14:paraId="2034B9AF" w14:textId="4E100C90" w:rsidR="00E60471" w:rsidRDefault="00E60471" w:rsidP="00942128">
            <w:pPr>
              <w:pStyle w:val="BodyText"/>
              <w:spacing w:after="0"/>
            </w:pPr>
            <w:r>
              <w:t>38 in</w:t>
            </w:r>
          </w:p>
        </w:tc>
      </w:tr>
    </w:tbl>
    <w:p w14:paraId="21E175C5" w14:textId="77777777" w:rsidR="007E2C5A" w:rsidRDefault="007E2C5A" w:rsidP="00A133B3">
      <w:pPr>
        <w:pStyle w:val="BodyText"/>
        <w:sectPr w:rsidR="007E2C5A" w:rsidSect="001C5748">
          <w:type w:val="oddPage"/>
          <w:pgSz w:w="12240" w:h="15840"/>
          <w:pgMar w:top="1440" w:right="1440" w:bottom="1440" w:left="1440" w:header="720" w:footer="720" w:gutter="0"/>
          <w:pgNumType w:start="1" w:chapStyle="1"/>
          <w:cols w:space="720"/>
        </w:sectPr>
      </w:pPr>
    </w:p>
    <w:p w14:paraId="2805C628" w14:textId="58093F31" w:rsidR="00A33E73" w:rsidRDefault="008B42C1" w:rsidP="00A133B3">
      <w:pPr>
        <w:pStyle w:val="BodyText"/>
      </w:pPr>
      <w:r>
        <w:rPr>
          <w:noProof/>
        </w:rPr>
        <w:lastRenderedPageBreak/>
        <w:drawing>
          <wp:inline distT="0" distB="0" distL="0" distR="0" wp14:anchorId="3FF4249E" wp14:editId="759075A4">
            <wp:extent cx="8531352" cy="4453128"/>
            <wp:effectExtent l="0" t="0" r="0" b="0"/>
            <wp:docPr id="660265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5863A32F" w14:textId="2FD87F7B" w:rsidR="008B42C1" w:rsidRPr="00497C7B" w:rsidRDefault="008B42C1" w:rsidP="008B42C1">
      <w:pPr>
        <w:pStyle w:val="Caption"/>
        <w:rPr>
          <w:iCs/>
        </w:rPr>
      </w:pPr>
      <w:bookmarkStart w:id="176" w:name="_Ref167971310"/>
      <w:bookmarkStart w:id="177" w:name="_Toc168347914"/>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8</w:t>
      </w:r>
      <w:r>
        <w:rPr>
          <w:noProof/>
        </w:rPr>
        <w:fldChar w:fldCharType="end"/>
      </w:r>
      <w:bookmarkEnd w:id="176"/>
      <w:r>
        <w:br/>
        <w:t xml:space="preserve">Correlation between the independent measurements,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m:t>
        </m:r>
        <m:sSub>
          <m:sSubPr>
            <m:ctrlPr>
              <w:rPr>
                <w:rFonts w:ascii="Cambria Math" w:hAnsi="Cambria Math"/>
              </w:rPr>
            </m:ctrlPr>
          </m:sSubPr>
          <m:e>
            <m:r>
              <m:rPr>
                <m:sty m:val="bi"/>
              </m:rPr>
              <w:rPr>
                <w:rFonts w:ascii="Cambria Math" w:hAnsi="Cambria Math"/>
              </w:rPr>
              <m:t>I</m:t>
            </m:r>
          </m:e>
          <m:sub>
            <m:r>
              <m:rPr>
                <m:sty m:val="b"/>
              </m:rPr>
              <w:rPr>
                <w:rFonts w:ascii="Cambria Math" w:hAnsi="Cambria Math"/>
              </w:rPr>
              <m:t>0</m:t>
            </m:r>
          </m:sub>
        </m:sSub>
        <m:acc>
          <m:accPr>
            <m:chr m:val="̈"/>
            <m:ctrlPr>
              <w:rPr>
                <w:rFonts w:ascii="Cambria Math" w:hAnsi="Cambria Math"/>
              </w:rPr>
            </m:ctrlPr>
          </m:accPr>
          <m:e>
            <m:r>
              <m:rPr>
                <m:sty m:val="bi"/>
              </m:rPr>
              <w:rPr>
                <w:rFonts w:ascii="Cambria Math" w:hAnsi="Cambria Math"/>
              </w:rPr>
              <m:t>θ</m:t>
            </m:r>
          </m:e>
        </m:acc>
        <m:r>
          <m:rPr>
            <m:sty m:val="b"/>
          </m:rPr>
          <w:rPr>
            <w:rFonts w:ascii="Cambria Math" w:hAnsi="Cambria Math"/>
          </w:rPr>
          <m:t>-</m:t>
        </m:r>
        <m:r>
          <m:rPr>
            <m:sty m:val="bi"/>
          </m:rPr>
          <w:rPr>
            <w:rFonts w:ascii="Cambria Math" w:hAnsi="Cambria Math"/>
          </w:rPr>
          <m:t>m</m:t>
        </m:r>
        <m:acc>
          <m:accPr>
            <m:chr m:val="̈"/>
            <m:ctrlPr>
              <w:rPr>
                <w:rFonts w:ascii="Cambria Math" w:hAnsi="Cambria Math"/>
              </w:rPr>
            </m:ctrlPr>
          </m:accPr>
          <m:e>
            <m:sSub>
              <m:sSubPr>
                <m:ctrlPr>
                  <w:rPr>
                    <w:rFonts w:ascii="Cambria Math" w:hAnsi="Cambria Math"/>
                  </w:rPr>
                </m:ctrlPr>
              </m:sSubPr>
              <m:e>
                <m:r>
                  <m:rPr>
                    <m:sty m:val="bi"/>
                  </m:rPr>
                  <w:rPr>
                    <w:rFonts w:ascii="Cambria Math" w:hAnsi="Cambria Math"/>
                  </w:rPr>
                  <m:t>x</m:t>
                </m:r>
              </m:e>
              <m:sub>
                <m:r>
                  <m:rPr>
                    <m:nor/>
                  </m:rPr>
                  <m:t>t</m:t>
                </m:r>
              </m:sub>
            </m:sSub>
          </m:e>
        </m:acc>
        <m:r>
          <m:rPr>
            <m:sty m:val="bi"/>
          </m:rPr>
          <w:rPr>
            <w:rFonts w:ascii="Cambria Math" w:hAnsi="Cambria Math"/>
          </w:rPr>
          <m:t>L</m:t>
        </m:r>
      </m:oMath>
      <w:r>
        <w:rPr>
          <w:iCs/>
        </w:rPr>
        <w:t>, demonstrating consistency</w:t>
      </w:r>
      <w:r w:rsidR="00497C7B">
        <w:rPr>
          <w:iCs/>
        </w:rPr>
        <w:t xml:space="preserve"> for the 2 units of 2U2D configuration under 0.5g CERL motion in the </w:t>
      </w:r>
      <w:r w:rsidR="00497C7B">
        <w:rPr>
          <w:i/>
        </w:rPr>
        <w:t>X</w:t>
      </w:r>
      <w:r w:rsidR="00497C7B">
        <w:rPr>
          <w:iCs/>
        </w:rPr>
        <w:t xml:space="preserve"> direction.</w:t>
      </w:r>
      <w:bookmarkEnd w:id="177"/>
    </w:p>
    <w:p w14:paraId="4753FDBC" w14:textId="77777777" w:rsidR="008B42C1" w:rsidRDefault="008B42C1" w:rsidP="00A133B3">
      <w:pPr>
        <w:pStyle w:val="BodyText"/>
      </w:pPr>
    </w:p>
    <w:p w14:paraId="41E546EB" w14:textId="77777777" w:rsidR="007E2C5A" w:rsidRDefault="007E2C5A" w:rsidP="00A133B3">
      <w:pPr>
        <w:pStyle w:val="BodyText"/>
      </w:pPr>
    </w:p>
    <w:p w14:paraId="6715A4CE" w14:textId="77777777" w:rsidR="007E2C5A" w:rsidRDefault="007E2C5A" w:rsidP="00A133B3">
      <w:pPr>
        <w:pStyle w:val="BodyText"/>
        <w:sectPr w:rsidR="007E2C5A" w:rsidSect="001025DC">
          <w:pgSz w:w="15840" w:h="12240" w:orient="landscape"/>
          <w:pgMar w:top="1440" w:right="1440" w:bottom="1440" w:left="1440" w:header="720" w:footer="720" w:gutter="0"/>
          <w:pgNumType w:chapStyle="1"/>
          <w:cols w:space="720"/>
          <w:docGrid w:linePitch="272"/>
        </w:sectPr>
      </w:pPr>
    </w:p>
    <w:p w14:paraId="117FFA14" w14:textId="527C1110" w:rsidR="00FD22AF" w:rsidRDefault="003175F3" w:rsidP="00A133B3">
      <w:pPr>
        <w:pStyle w:val="BodyText"/>
      </w:pPr>
      <w:r>
        <w:lastRenderedPageBreak/>
        <w:t xml:space="preserve">Next consider the free body diagrams shown in </w:t>
      </w:r>
      <w:r>
        <w:fldChar w:fldCharType="begin"/>
      </w:r>
      <w:r>
        <w:instrText xml:space="preserve"> REF _Ref168003974 \h </w:instrText>
      </w:r>
      <w:r>
        <w:fldChar w:fldCharType="separate"/>
      </w:r>
      <w:r w:rsidR="00334AA1" w:rsidRPr="005B5DD0">
        <w:t xml:space="preserve">Figure </w:t>
      </w:r>
      <w:r w:rsidR="00334AA1">
        <w:rPr>
          <w:noProof/>
        </w:rPr>
        <w:t>4</w:t>
      </w:r>
      <w:r w:rsidR="00334AA1" w:rsidRPr="005B5DD0">
        <w:noBreakHyphen/>
      </w:r>
      <w:r w:rsidR="00334AA1">
        <w:rPr>
          <w:noProof/>
        </w:rPr>
        <w:t>9</w:t>
      </w:r>
      <w:r>
        <w:fldChar w:fldCharType="end"/>
      </w:r>
      <w:r w:rsidR="00002C5B">
        <w:t xml:space="preserve">. In this figure, </w:t>
      </w:r>
      <w:r w:rsidR="00002C5B" w:rsidRPr="00002C5B">
        <w:rPr>
          <w:i/>
          <w:iCs/>
        </w:rPr>
        <w:t>F</w:t>
      </w:r>
      <w:r w:rsidR="00002C5B" w:rsidRPr="00002C5B">
        <w:rPr>
          <w:i/>
          <w:iCs/>
          <w:vertAlign w:val="subscript"/>
        </w:rPr>
        <w:t>i</w:t>
      </w:r>
      <w:r w:rsidR="00002C5B" w:rsidRPr="00002C5B">
        <w:rPr>
          <w:vertAlign w:val="subscript"/>
        </w:rPr>
        <w:t>t</w:t>
      </w:r>
      <w:r w:rsidR="00002C5B">
        <w:t xml:space="preserve"> and </w:t>
      </w:r>
      <w:r w:rsidR="00002C5B" w:rsidRPr="00002C5B">
        <w:rPr>
          <w:i/>
          <w:iCs/>
        </w:rPr>
        <w:t>F</w:t>
      </w:r>
      <w:r w:rsidR="00002C5B" w:rsidRPr="00002C5B">
        <w:rPr>
          <w:i/>
          <w:iCs/>
          <w:vertAlign w:val="subscript"/>
        </w:rPr>
        <w:t>i</w:t>
      </w:r>
      <w:r w:rsidR="00002C5B">
        <w:rPr>
          <w:vertAlign w:val="subscript"/>
        </w:rPr>
        <w:t>b</w:t>
      </w:r>
      <w:r w:rsidR="00002C5B">
        <w:t xml:space="preserve"> stand for the force in the top and bottom washer stacks at corner </w:t>
      </w:r>
      <w:r w:rsidR="00002C5B" w:rsidRPr="00002C5B">
        <w:rPr>
          <w:i/>
          <w:iCs/>
        </w:rPr>
        <w:t>i</w:t>
      </w:r>
      <w:r w:rsidR="00002C5B">
        <w:t xml:space="preserve">, and </w:t>
      </w:r>
      <w:r w:rsidR="00002C5B" w:rsidRPr="00002C5B">
        <w:rPr>
          <w:i/>
          <w:iCs/>
        </w:rPr>
        <w:t>F</w:t>
      </w:r>
      <w:r w:rsidR="00002C5B" w:rsidRPr="00002C5B">
        <w:rPr>
          <w:i/>
          <w:iCs/>
          <w:vertAlign w:val="subscript"/>
        </w:rPr>
        <w:t>i</w:t>
      </w:r>
      <w:r w:rsidR="00002C5B">
        <w:t xml:space="preserve"> for the force in the corresponding guide rod. </w:t>
      </w:r>
      <w:r w:rsidR="007706DE">
        <w:t xml:space="preserve">Superscript “pre” denotes the preload component of these forces and </w:t>
      </w:r>
      <w:r w:rsidR="007706DE" w:rsidRPr="007706DE">
        <w:rPr>
          <w:rFonts w:ascii="Symbol" w:hAnsi="Symbol"/>
        </w:rPr>
        <w:t>D</w:t>
      </w:r>
      <w:r w:rsidR="007706DE">
        <w:t xml:space="preserve"> denotes the change</w:t>
      </w:r>
      <w:r w:rsidR="00FD22AF">
        <w:t xml:space="preserve"> due to the CVT weight and</w:t>
      </w:r>
      <w:r w:rsidR="007706DE">
        <w:t xml:space="preserve"> during dynamic response. </w:t>
      </w:r>
      <w:r w:rsidR="00FD22AF">
        <w:t>Since each assembly of washers under preload is in equilibrium,</w:t>
      </w:r>
      <w:r w:rsidR="00F32244">
        <w:t xml:space="preserve"> </w:t>
      </w:r>
    </w:p>
    <w:p w14:paraId="6EA7C003" w14:textId="1235F8B1" w:rsidR="00FD22AF" w:rsidRDefault="00FD22AF" w:rsidP="00FD22AF">
      <w:pPr>
        <w:pStyle w:val="Equation"/>
      </w:pPr>
      <w:r>
        <w:tab/>
      </w:r>
      <m:oMath>
        <m:sSubSup>
          <m:sSubSupPr>
            <m:ctrlPr>
              <w:rPr>
                <w:rFonts w:ascii="Cambria Math" w:hAnsi="Cambria Math"/>
              </w:rPr>
            </m:ctrlPr>
          </m:sSubSupPr>
          <m:e>
            <m:r>
              <w:rPr>
                <w:rFonts w:ascii="Cambria Math" w:hAnsi="Cambria Math"/>
              </w:rPr>
              <m:t>F</m:t>
            </m:r>
          </m:e>
          <m:sub>
            <m:r>
              <w:rPr>
                <w:rFonts w:ascii="Cambria Math" w:hAnsi="Cambria Math"/>
              </w:rPr>
              <m:t>i</m:t>
            </m:r>
            <m:r>
              <m:rPr>
                <m:nor/>
              </m:rPr>
              <m:t>b</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r>
              <m:rPr>
                <m:nor/>
              </m:rPr>
              <m:t>t</m:t>
            </m:r>
          </m:sub>
          <m:sup>
            <m:r>
              <m:rPr>
                <m:nor/>
              </m: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r>
              <m:rPr>
                <m:nor/>
              </m:rPr>
              <m:t>pre</m:t>
            </m:r>
          </m:sup>
        </m:sSubSup>
      </m:oMath>
      <w:r>
        <w:tab/>
        <w:t>(4-2)</w:t>
      </w:r>
    </w:p>
    <w:p w14:paraId="4AE63910" w14:textId="77777777" w:rsidR="004611C0" w:rsidRDefault="00FD22AF" w:rsidP="004611C0">
      <w:pPr>
        <w:pStyle w:val="BodyText"/>
      </w:pPr>
      <w:r>
        <w:t>Furthermore,</w:t>
      </w:r>
    </w:p>
    <w:p w14:paraId="6D27A075" w14:textId="3A2C5F4C" w:rsidR="004611C0" w:rsidRPr="004611C0" w:rsidRDefault="004611C0" w:rsidP="004611C0">
      <w:pPr>
        <w:pStyle w:val="Equation"/>
      </w:pPr>
      <w:r>
        <w:tab/>
      </w:r>
      <m:oMath>
        <m:sSubSup>
          <m:sSubSupPr>
            <m:ctrlPr>
              <w:rPr>
                <w:rFonts w:ascii="Cambria Math" w:hAnsi="Cambria Math"/>
              </w:rPr>
            </m:ctrlPr>
          </m:sSubSupPr>
          <m:e>
            <m:r>
              <w:rPr>
                <w:rFonts w:ascii="Cambria Math" w:hAnsi="Cambria Math"/>
              </w:rPr>
              <m:t>F</m:t>
            </m:r>
          </m:e>
          <m:sub>
            <m:r>
              <m:rPr>
                <m:sty m:val="p"/>
              </m:rPr>
              <w:rPr>
                <w:rFonts w:ascii="Cambria Math" w:hAnsi="Cambria Math"/>
              </w:rPr>
              <m:t>1</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2</m:t>
            </m:r>
          </m:sub>
          <m:sup>
            <m:r>
              <m:rPr>
                <m:sty m:val="p"/>
              </m:rPr>
              <w:rPr>
                <w:rFonts w:ascii="Cambria Math" w:hAnsi="Cambria Math"/>
              </w:rPr>
              <m:t>pre</m:t>
            </m:r>
          </m:sup>
        </m:sSubSup>
        <m:r>
          <m:rPr>
            <m:sty m:val="p"/>
          </m:rPr>
          <w:rPr>
            <w:rFonts w:ascii="Cambria Math" w:hAnsi="Cambria Math"/>
          </w:rPr>
          <m:t>=</m:t>
        </m:r>
        <m:sSubSup>
          <m:sSubSupPr>
            <m:ctrlPr>
              <w:rPr>
                <w:rFonts w:ascii="Cambria Math" w:hAnsi="Cambria Math"/>
              </w:rPr>
            </m:ctrlPr>
          </m:sSubSupPr>
          <m:e>
            <m:r>
              <w:rPr>
                <w:rFonts w:ascii="Cambria Math" w:hAnsi="Cambria Math"/>
              </w:rPr>
              <m:t>F</m:t>
            </m:r>
          </m:e>
          <m:sub>
            <m:r>
              <m:rPr>
                <m:sty m:val="p"/>
              </m:rPr>
              <w:rPr>
                <w:rFonts w:ascii="Cambria Math" w:hAnsi="Cambria Math"/>
              </w:rPr>
              <m:t>3</m:t>
            </m:r>
          </m:sub>
          <m:sup>
            <m:r>
              <m:rPr>
                <m:sty m:val="p"/>
              </m:rPr>
              <w:rPr>
                <w:rFonts w:ascii="Cambria Math" w:hAnsi="Cambria Math"/>
              </w:rPr>
              <m:t>pre</m:t>
            </m:r>
          </m:sup>
        </m:sSubSup>
        <m:sSubSup>
          <m:sSubSupPr>
            <m:ctrlPr>
              <w:rPr>
                <w:rFonts w:ascii="Cambria Math" w:hAnsi="Cambria Math"/>
              </w:rPr>
            </m:ctrlPr>
          </m:sSubSupPr>
          <m:e>
            <m:r>
              <m:rPr>
                <m:sty m:val="p"/>
              </m:rPr>
              <w:rPr>
                <w:rFonts w:ascii="Cambria Math" w:hAnsi="Cambria Math"/>
              </w:rPr>
              <m:t>=</m:t>
            </m:r>
            <m:r>
              <w:rPr>
                <w:rFonts w:ascii="Cambria Math" w:hAnsi="Cambria Math"/>
              </w:rPr>
              <m:t>F</m:t>
            </m:r>
          </m:e>
          <m:sub>
            <m:r>
              <m:rPr>
                <m:sty m:val="p"/>
              </m:rPr>
              <w:rPr>
                <w:rFonts w:ascii="Cambria Math" w:hAnsi="Cambria Math"/>
              </w:rPr>
              <m:t>4</m:t>
            </m:r>
          </m:sub>
          <m:sup>
            <m:r>
              <m:rPr>
                <m:sty m:val="p"/>
              </m:rPr>
              <w:rPr>
                <w:rFonts w:ascii="Cambria Math" w:hAnsi="Cambria Math"/>
              </w:rPr>
              <m:t>pre</m:t>
            </m:r>
          </m:sup>
        </m:sSubSup>
      </m:oMath>
      <w:r>
        <w:tab/>
        <w:t>(4-3)</w:t>
      </w:r>
    </w:p>
    <w:p w14:paraId="763DB9AB" w14:textId="2605A9DD" w:rsidR="0097530F" w:rsidRDefault="00FD22AF" w:rsidP="00A133B3">
      <w:pPr>
        <w:pStyle w:val="BodyText"/>
      </w:pPr>
      <w:r>
        <w:t xml:space="preserve">since all the assemblies are preloaded to the same level. </w:t>
      </w:r>
      <w:r w:rsidR="00F32244">
        <w:t xml:space="preserve">Summing moments </w:t>
      </w:r>
      <w:proofErr w:type="gramStart"/>
      <w:r w:rsidR="00F32244">
        <w:t>about</w:t>
      </w:r>
      <w:proofErr w:type="gramEnd"/>
      <w:r w:rsidR="00F32244">
        <w:t xml:space="preserve"> the </w:t>
      </w:r>
      <w:r w:rsidR="00647AC6">
        <w:t>center of rotation</w:t>
      </w:r>
      <w:r>
        <w:t xml:space="preserve"> </w:t>
      </w:r>
      <w:r w:rsidRPr="00FD22AF">
        <w:rPr>
          <w:i/>
          <w:iCs/>
        </w:rPr>
        <w:t>O</w:t>
      </w:r>
      <w:r w:rsidR="00F32244">
        <w:t xml:space="preserve">, </w:t>
      </w:r>
    </w:p>
    <w:p w14:paraId="1079D75E" w14:textId="6E4227BF" w:rsidR="00F32244" w:rsidRDefault="00F32244" w:rsidP="00F32244">
      <w:pPr>
        <w:pStyle w:val="Equation"/>
      </w:pPr>
      <w:r>
        <w:tab/>
      </w:r>
      <m:oMath>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ctrlPr>
                <w:rPr>
                  <w:rFonts w:ascii="Cambria Math" w:hAnsi="Cambria Math"/>
                  <w:i/>
                </w:rPr>
              </m:ctrlPr>
            </m:e>
          </m:mr>
          <m:mr>
            <m:e>
              <m:r>
                <w:rPr>
                  <w:rFonts w:ascii="Cambria Math" w:hAnsi="Cambria Math"/>
                </w:rPr>
                <m:t>+</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1</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4</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sSubSup>
                    <m:sSubSupPr>
                      <m:ctrlPr>
                        <w:rPr>
                          <w:rFonts w:ascii="Cambria Math" w:hAnsi="Cambria Math"/>
                          <w:i/>
                        </w:rPr>
                      </m:ctrlPr>
                    </m:sSubSupPr>
                    <m:e>
                      <m:r>
                        <w:rPr>
                          <w:rFonts w:ascii="Cambria Math" w:hAnsi="Cambria Math"/>
                        </w:rPr>
                        <m:t>F</m:t>
                      </m:r>
                      <m:ctrlPr>
                        <w:rPr>
                          <w:rFonts w:ascii="Cambria Math" w:hAnsi="Cambria Math"/>
                        </w:rPr>
                      </m:ctrlPr>
                    </m:e>
                    <m:sub>
                      <m:r>
                        <w:rPr>
                          <w:rFonts w:ascii="Cambria Math" w:hAnsi="Cambria Math"/>
                        </w:rPr>
                        <m:t>2</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3</m:t>
                      </m:r>
                      <m:r>
                        <m:rPr>
                          <m:nor/>
                        </m:rPr>
                        <w:rPr>
                          <w:rFonts w:ascii="Cambria Math" w:hAnsi="Cambria Math"/>
                        </w:rPr>
                        <m:t>t</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b-Vr=0</m:t>
              </m:r>
            </m:e>
          </m:mr>
        </m:m>
      </m:oMath>
    </w:p>
    <w:p w14:paraId="69777EB4" w14:textId="67C4297D" w:rsidR="00FD22AF" w:rsidRDefault="00FD22AF" w:rsidP="00FD22AF">
      <w:pPr>
        <w:pStyle w:val="BodyText"/>
      </w:pPr>
      <w:r>
        <w:t xml:space="preserve">Using (4-2) to cancel out the </w:t>
      </w:r>
      <m:oMath>
        <m:sSubSup>
          <m:sSubSupPr>
            <m:ctrlPr>
              <w:rPr>
                <w:rFonts w:ascii="Cambria Math" w:hAnsi="Cambria Math"/>
                <w:i/>
              </w:rPr>
            </m:ctrlPr>
          </m:sSubSupPr>
          <m:e>
            <m:r>
              <w:rPr>
                <w:rFonts w:ascii="Cambria Math" w:hAnsi="Cambria Math"/>
              </w:rPr>
              <m:t>F</m:t>
            </m:r>
          </m:e>
          <m:sub>
            <m:r>
              <w:rPr>
                <w:rFonts w:ascii="Cambria Math" w:hAnsi="Cambria Math"/>
              </w:rPr>
              <m:t>i</m:t>
            </m:r>
          </m:sub>
          <m:sup>
            <m:r>
              <m:rPr>
                <m:nor/>
              </m:rPr>
              <w:rPr>
                <w:rFonts w:ascii="Cambria Math" w:hAnsi="Cambria Math"/>
              </w:rPr>
              <m:t>pre</m:t>
            </m:r>
          </m:sup>
        </m:sSubSup>
      </m:oMath>
      <w:r>
        <w:t xml:space="preserve"> and </w:t>
      </w:r>
      <m:oMath>
        <m:sSubSup>
          <m:sSubSupPr>
            <m:ctrlPr>
              <w:rPr>
                <w:rFonts w:ascii="Cambria Math" w:hAnsi="Cambria Math"/>
                <w:i/>
              </w:rPr>
            </m:ctrlPr>
          </m:sSubSupPr>
          <m:e>
            <m:r>
              <w:rPr>
                <w:rFonts w:ascii="Cambria Math" w:hAnsi="Cambria Math"/>
              </w:rPr>
              <m:t>F</m:t>
            </m:r>
          </m:e>
          <m:sub>
            <m:r>
              <w:rPr>
                <w:rFonts w:ascii="Cambria Math" w:hAnsi="Cambria Math"/>
              </w:rPr>
              <m:t>i</m:t>
            </m:r>
            <m:r>
              <m:rPr>
                <m:sty m:val="p"/>
              </m:rPr>
              <w:rPr>
                <w:rFonts w:ascii="Cambria Math" w:hAnsi="Cambria Math"/>
              </w:rPr>
              <m:t>t</m:t>
            </m:r>
          </m:sub>
          <m:sup>
            <m:r>
              <m:rPr>
                <m:nor/>
              </m:rPr>
              <w:rPr>
                <w:rFonts w:ascii="Cambria Math" w:hAnsi="Cambria Math"/>
              </w:rPr>
              <m:t>pre</m:t>
            </m:r>
          </m:sup>
        </m:sSubSup>
      </m:oMath>
      <w:r>
        <w:t xml:space="preserve"> terms,</w:t>
      </w:r>
      <w:r w:rsidR="002E7B30">
        <w:t xml:space="preserve"> and substituting for </w:t>
      </w:r>
      <w:r w:rsidR="002E7B30">
        <w:rPr>
          <w:i/>
          <w:iCs/>
        </w:rPr>
        <w:t>V</w:t>
      </w:r>
      <w:r w:rsidR="002E7B30">
        <w:t xml:space="preserve"> from (4-1),</w:t>
      </w:r>
    </w:p>
    <w:p w14:paraId="08ABD2C7" w14:textId="14D6C00A" w:rsidR="002E7B30" w:rsidRDefault="002E7B30" w:rsidP="002E7B3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r>
                  <m:rPr>
                    <m:nor/>
                  </m:rPr>
                  <w:rPr>
                    <w:rFonts w:ascii="Cambria Math" w:hAnsi="Cambria Math"/>
                  </w:rPr>
                  <m:t>t</m:t>
                </m:r>
              </m:sub>
            </m:sSub>
            <m:ctrlPr>
              <w:rPr>
                <w:rFonts w:ascii="Cambria Math" w:hAnsi="Cambria Math"/>
                <w:i/>
              </w:rPr>
            </m:ctrlPr>
          </m:e>
        </m:d>
        <m:r>
          <w:rPr>
            <w:rFonts w:ascii="Cambria Math" w:hAnsi="Cambria Math"/>
          </w:rPr>
          <m:t>b-</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r>
                  <m:rPr>
                    <m:nor/>
                  </m:rPr>
                  <w:rPr>
                    <w:rFonts w:ascii="Cambria Math" w:hAnsi="Cambria Math"/>
                  </w:rPr>
                  <m:t>t</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r>
                  <m:rPr>
                    <m:nor/>
                  </m:rPr>
                  <w:rPr>
                    <w:rFonts w:ascii="Cambria Math" w:hAnsi="Cambria Math"/>
                  </w:rPr>
                  <m:t>t</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r=0</m:t>
        </m:r>
      </m:oMath>
      <w:r w:rsidR="004611C0">
        <w:tab/>
        <w:t>(4-4)</w:t>
      </w:r>
    </w:p>
    <w:p w14:paraId="53C2910A" w14:textId="3007AE7C" w:rsidR="003175F3" w:rsidRDefault="006B5369" w:rsidP="00A133B3">
      <w:pPr>
        <w:pStyle w:val="BodyText"/>
      </w:pPr>
      <w:r>
        <w:rPr>
          <w:noProof/>
        </w:rPr>
        <w:drawing>
          <wp:inline distT="0" distB="0" distL="0" distR="0" wp14:anchorId="2F3CC173" wp14:editId="31BD874A">
            <wp:extent cx="4361688" cy="3950208"/>
            <wp:effectExtent l="0" t="0" r="0" b="0"/>
            <wp:docPr id="1743470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1688" cy="3950208"/>
                    </a:xfrm>
                    <a:prstGeom prst="rect">
                      <a:avLst/>
                    </a:prstGeom>
                    <a:noFill/>
                  </pic:spPr>
                </pic:pic>
              </a:graphicData>
            </a:graphic>
          </wp:inline>
        </w:drawing>
      </w:r>
    </w:p>
    <w:p w14:paraId="3E3EF6CC" w14:textId="49806D6D" w:rsidR="003175F3" w:rsidRDefault="003175F3" w:rsidP="003175F3">
      <w:pPr>
        <w:pStyle w:val="Caption"/>
      </w:pPr>
      <w:bookmarkStart w:id="178" w:name="_Ref168003974"/>
      <w:bookmarkStart w:id="179" w:name="_Toc168347915"/>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9</w:t>
      </w:r>
      <w:r>
        <w:rPr>
          <w:noProof/>
        </w:rPr>
        <w:fldChar w:fldCharType="end"/>
      </w:r>
      <w:bookmarkEnd w:id="178"/>
      <w:r>
        <w:br/>
        <w:t>Free body diagrams relating moment measured at the spool with moment estimated using LWAs</w:t>
      </w:r>
      <w:bookmarkEnd w:id="179"/>
    </w:p>
    <w:p w14:paraId="1FBAF329" w14:textId="77777777" w:rsidR="004611C0" w:rsidRDefault="004611C0" w:rsidP="004611C0">
      <w:pPr>
        <w:pStyle w:val="BodyText"/>
      </w:pPr>
    </w:p>
    <w:p w14:paraId="5E6131F1" w14:textId="5B607D7C" w:rsidR="004611C0" w:rsidRDefault="004611C0" w:rsidP="004611C0">
      <w:pPr>
        <w:pStyle w:val="BodyText"/>
      </w:pPr>
      <w:r>
        <w:t>A further assumption is made that</w:t>
      </w:r>
    </w:p>
    <w:p w14:paraId="51C5D326" w14:textId="77777777" w:rsidR="004611C0" w:rsidRDefault="004611C0" w:rsidP="004611C0">
      <w:pPr>
        <w:pStyle w:val="Equation"/>
      </w:pPr>
      <w:r>
        <w:tab/>
      </w:r>
      <m:oMath>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b</m:t>
            </m:r>
          </m:sub>
        </m:sSub>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r>
              <m:rPr>
                <m:nor/>
              </m:rPr>
              <w:rPr>
                <w:rFonts w:ascii="Cambria Math" w:hAnsi="Cambria Math"/>
              </w:rPr>
              <m:t>t</m:t>
            </m:r>
          </m:sub>
        </m:sSub>
      </m:oMath>
      <w:r>
        <w:tab/>
        <w:t>(4-5)</w:t>
      </w:r>
    </w:p>
    <w:p w14:paraId="2D424886" w14:textId="2A0550AE" w:rsidR="004611C0" w:rsidRPr="002E7B30" w:rsidRDefault="004611C0" w:rsidP="004611C0">
      <w:pPr>
        <w:pStyle w:val="BodyText"/>
      </w:pPr>
      <w:r>
        <w:t xml:space="preserve">This does not follow from </w:t>
      </w:r>
      <w:proofErr w:type="gramStart"/>
      <w:r>
        <w:t>equilibrium, but</w:t>
      </w:r>
      <w:proofErr w:type="gramEnd"/>
      <w:r>
        <w:t xml:space="preserve"> is taken to be true based on symmetry/compatibility of top and bottom stack deformations. Then equation (4-4) becomes</w:t>
      </w:r>
    </w:p>
    <w:p w14:paraId="1AF2939D" w14:textId="19569A74" w:rsidR="007E2C5A"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=2</m:t>
        </m:r>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F</m:t>
                </m:r>
              </m:e>
              <m:sub>
                <m:r>
                  <w:rPr>
                    <w:rFonts w:ascii="Cambria Math" w:hAnsi="Cambria Math"/>
                  </w:rPr>
                  <m:t>3</m:t>
                </m:r>
              </m:sub>
            </m:sSub>
            <m:ctrlPr>
              <w:rPr>
                <w:rFonts w:ascii="Cambria Math" w:hAnsi="Cambria Math"/>
                <w:i/>
              </w:rPr>
            </m:ctrlPr>
          </m:e>
        </m:d>
        <m:r>
          <w:rPr>
            <w:rFonts w:ascii="Cambria Math" w:hAnsi="Cambria Math"/>
          </w:rPr>
          <m:t>b+m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w:rPr>
            <w:rFonts w:ascii="Cambria Math" w:hAnsi="Cambria Math"/>
          </w:rPr>
          <m:t>r</m:t>
        </m:r>
      </m:oMath>
      <w:r>
        <w:tab/>
        <w:t>(4-6)</w:t>
      </w:r>
    </w:p>
    <w:p w14:paraId="56B14F05" w14:textId="06267EB7" w:rsidR="004611C0" w:rsidRDefault="004611C0" w:rsidP="00A133B3">
      <w:pPr>
        <w:pStyle w:val="BodyText"/>
      </w:pPr>
      <w:r>
        <w:t>Using equation (4-3), this can be further written as</w:t>
      </w:r>
    </w:p>
    <w:p w14:paraId="2C740E4C" w14:textId="5580BD61" w:rsidR="004611C0" w:rsidRDefault="004611C0" w:rsidP="004611C0">
      <w:pPr>
        <w:pStyle w:val="Equation"/>
      </w:pPr>
      <w:r>
        <w:tab/>
      </w:r>
      <m:oMath>
        <m:sSub>
          <m:sSubPr>
            <m:ctrlPr>
              <w:rPr>
                <w:rFonts w:ascii="Cambria Math" w:hAnsi="Cambria Math"/>
                <w:i/>
              </w:rPr>
            </m:ctrlPr>
          </m:sSubPr>
          <m:e>
            <m:r>
              <w:rPr>
                <w:rFonts w:ascii="Cambria Math" w:hAnsi="Cambria Math"/>
              </w:rPr>
              <m:t>M</m:t>
            </m:r>
          </m:e>
          <m:sub>
            <m:r>
              <m:rPr>
                <m:nor/>
              </m:rPr>
              <w:rPr>
                <w:rFonts w:ascii="Cambria Math" w:hAnsi="Cambria Math"/>
              </w:rPr>
              <m:t>spool</m:t>
            </m:r>
          </m:sub>
        </m:sSub>
        <m:r>
          <w:rPr>
            <w:rFonts w:ascii="Cambria Math" w:hAnsi="Cambria Math"/>
          </w:rPr>
          <m:t>=</m:t>
        </m:r>
        <m:limLow>
          <m:limLowPr>
            <m:ctrlPr>
              <w:rPr>
                <w:rFonts w:ascii="Cambria Math" w:hAnsi="Cambria Math"/>
              </w:rPr>
            </m:ctrlPr>
          </m:limLowPr>
          <m:e>
            <m:groupChr>
              <m:groupChrPr>
                <m:ctrlPr>
                  <w:rPr>
                    <w:rFonts w:ascii="Cambria Math" w:hAnsi="Cambria Math"/>
                  </w:rPr>
                </m:ctrlPr>
              </m:groupChrPr>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4</m:t>
                        </m:r>
                      </m:sub>
                    </m:sSub>
                    <m:ctrlPr>
                      <w:rPr>
                        <w:rFonts w:ascii="Cambria Math" w:hAnsi="Cambria Math"/>
                        <w:i/>
                      </w:rPr>
                    </m:ctrlPr>
                  </m:e>
                </m:d>
                <m:r>
                  <m:rPr>
                    <m:sty m:val="p"/>
                  </m:rPr>
                  <w:rPr>
                    <w:rFonts w:ascii="Cambria Math" w:hAnsi="Cambria Math"/>
                  </w:rPr>
                  <m:t>b</m:t>
                </m:r>
              </m:e>
            </m:groupChr>
            <m:ctrlPr>
              <w:rPr>
                <w:rFonts w:ascii="Cambria Math" w:hAnsi="Cambria Math"/>
                <w:i/>
              </w:rPr>
            </m:ctrlPr>
          </m:e>
          <m:lim>
            <m:sSub>
              <m:sSubPr>
                <m:ctrlPr>
                  <w:rPr>
                    <w:rFonts w:ascii="Cambria Math" w:hAnsi="Cambria Math"/>
                  </w:rPr>
                </m:ctrlPr>
              </m:sSubPr>
              <m:e>
                <m:r>
                  <m:rPr>
                    <m:sty m:val="p"/>
                  </m:rPr>
                  <w:rPr>
                    <w:rFonts w:ascii="Cambria Math" w:hAnsi="Cambria Math"/>
                  </w:rPr>
                  <m:t>M</m:t>
                </m:r>
              </m:e>
              <m:sub>
                <m:r>
                  <m:rPr>
                    <m:nor/>
                  </m:rPr>
                  <w:rPr>
                    <w:rFonts w:ascii="Cambria Math" w:hAnsi="Cambria Math"/>
                  </w:rPr>
                  <m:t>CVT</m:t>
                </m:r>
              </m:sub>
            </m:sSub>
          </m:lim>
        </m:limLow>
        <m:r>
          <w:rPr>
            <w:rFonts w:ascii="Cambria Math" w:hAnsi="Cambria Math"/>
          </w:rPr>
          <m:t>+</m:t>
        </m:r>
        <m:r>
          <m:rPr>
            <m:sty m:val="p"/>
          </m:rPr>
          <w:rPr>
            <w:rFonts w:ascii="Cambria Math" w:hAnsi="Cambria Math"/>
          </w:rPr>
          <m:t>m</m:t>
        </m:r>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m:rPr>
                    <m:nor/>
                  </m:rPr>
                  <w:rPr>
                    <w:rFonts w:ascii="Cambria Math" w:hAnsi="Cambria Math"/>
                  </w:rPr>
                  <m:t>t</m:t>
                </m:r>
              </m:sub>
            </m:sSub>
          </m:e>
        </m:acc>
        <m:r>
          <m:rPr>
            <m:sty m:val="p"/>
          </m:rPr>
          <w:rPr>
            <w:rFonts w:ascii="Cambria Math" w:hAnsi="Cambria Math"/>
          </w:rPr>
          <m:t>r</m:t>
        </m:r>
      </m:oMath>
      <w:r>
        <w:tab/>
        <w:t>(4-6)</w:t>
      </w:r>
    </w:p>
    <w:p w14:paraId="5C93CA08" w14:textId="0DF954FA" w:rsidR="004611C0" w:rsidRDefault="00F30986" w:rsidP="00A133B3">
      <w:pPr>
        <w:pStyle w:val="BodyText"/>
      </w:pPr>
      <w:r>
        <w:t xml:space="preserve">where </w:t>
      </w:r>
      <m:oMath>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r>
          <w:rPr>
            <w:rFonts w:ascii="Cambria Math" w:hAnsi="Cambria Math"/>
          </w:rPr>
          <m:t>=</m:t>
        </m:r>
        <m:sSubSup>
          <m:sSubSupPr>
            <m:ctrlPr>
              <w:rPr>
                <w:rFonts w:ascii="Cambria Math" w:hAnsi="Cambria Math"/>
                <w:i/>
              </w:rPr>
            </m:ctrlPr>
          </m:sSubSupPr>
          <m:e>
            <m:r>
              <m:rPr>
                <m:sty m:val="p"/>
              </m:rPr>
              <w:rPr>
                <w:rFonts w:ascii="Cambria Math" w:hAnsi="Cambria Math"/>
              </w:rPr>
              <m:t>F</m:t>
            </m:r>
          </m:e>
          <m:sub>
            <m:r>
              <m:rPr>
                <m:sty m:val="p"/>
              </m:rPr>
              <w:rPr>
                <w:rFonts w:ascii="Cambria Math" w:hAnsi="Cambria Math"/>
              </w:rPr>
              <m:t>i</m:t>
            </m:r>
          </m:sub>
          <m:sup>
            <m:r>
              <m:rPr>
                <m:nor/>
              </m:rPr>
              <w:rPr>
                <w:rFonts w:ascii="Cambria Math" w:hAnsi="Cambria Math"/>
              </w:rPr>
              <m:t>pre</m:t>
            </m:r>
          </m:sup>
        </m:sSubSup>
        <m:r>
          <w:rPr>
            <w:rFonts w:ascii="Cambria Math" w:hAnsi="Cambria Math"/>
          </w:rPr>
          <m:t>+</m:t>
        </m:r>
        <m:r>
          <m:rPr>
            <m:sty m:val="p"/>
          </m:rPr>
          <w:rPr>
            <w:rFonts w:ascii="Cambria Math" w:hAnsi="Cambria Math"/>
          </w:rPr>
          <m:t>Δ</m:t>
        </m:r>
        <m:sSub>
          <m:sSubPr>
            <m:ctrlPr>
              <w:rPr>
                <w:rFonts w:ascii="Cambria Math" w:hAnsi="Cambria Math"/>
                <w:i/>
              </w:rPr>
            </m:ctrlPr>
          </m:sSubPr>
          <m:e>
            <m:r>
              <m:rPr>
                <m:sty m:val="p"/>
              </m:rPr>
              <w:rPr>
                <w:rFonts w:ascii="Cambria Math" w:hAnsi="Cambria Math"/>
              </w:rPr>
              <m:t>F</m:t>
            </m:r>
            <m:ctrlPr>
              <w:rPr>
                <w:rFonts w:ascii="Cambria Math" w:hAnsi="Cambria Math"/>
              </w:rPr>
            </m:ctrlPr>
          </m:e>
          <m:sub>
            <m:r>
              <m:rPr>
                <m:sty m:val="p"/>
              </m:rPr>
              <w:rPr>
                <w:rFonts w:ascii="Cambria Math" w:hAnsi="Cambria Math"/>
              </w:rPr>
              <m:t>i</m:t>
            </m:r>
          </m:sub>
        </m:sSub>
      </m:oMath>
      <w:r w:rsidR="009E08AA">
        <w:t xml:space="preserve"> is the directly the force measured by LWA </w:t>
      </w:r>
      <w:r w:rsidR="009E08AA" w:rsidRPr="009E08AA">
        <w:rPr>
          <w:i/>
          <w:iCs/>
        </w:rPr>
        <w:t>i</w:t>
      </w:r>
      <w:r w:rsidR="009E08AA">
        <w:t xml:space="preserve">. </w:t>
      </w:r>
      <w:r w:rsidR="00204AF5">
        <w:t>Verifying this relationship</w:t>
      </w:r>
      <w:r w:rsidR="000A60A4">
        <w:t>,</w:t>
      </w:r>
      <w:r w:rsidR="00204AF5">
        <w:t xml:space="preserve"> </w:t>
      </w:r>
      <w:r w:rsidR="000A60A4">
        <w:t>which</w:t>
      </w:r>
      <w:r w:rsidR="00204AF5">
        <w:t xml:space="preserve"> again involves multiple independent measurements</w:t>
      </w:r>
      <w:r w:rsidR="000A60A4">
        <w:t>,</w:t>
      </w:r>
      <w:r w:rsidR="00204AF5">
        <w:t xml:space="preserve"> adds further confidence in the measured data for comparison with analysis. </w:t>
      </w:r>
      <w:proofErr w:type="gramStart"/>
      <w:r w:rsidR="000A60A4">
        <w:t>In particular, this</w:t>
      </w:r>
      <w:proofErr w:type="gramEnd"/>
      <w:r w:rsidR="000A60A4">
        <w:t xml:space="preserve"> confirms the thinking that the in situ behavior of the washer stacks can be determined from the materials testing machine measurements. </w:t>
      </w:r>
      <w:r w:rsidR="00204AF5">
        <w:t>This comparison is shown in</w:t>
      </w:r>
      <w:r w:rsidR="00F107D0">
        <w:t xml:space="preserve"> </w:t>
      </w:r>
      <w:r w:rsidR="00F107D0">
        <w:fldChar w:fldCharType="begin"/>
      </w:r>
      <w:r w:rsidR="00F107D0">
        <w:instrText xml:space="preserve"> REF _Ref168049498 \h </w:instrText>
      </w:r>
      <w:r w:rsidR="00F107D0">
        <w:fldChar w:fldCharType="separate"/>
      </w:r>
      <w:r w:rsidR="00334AA1" w:rsidRPr="005B5DD0">
        <w:t xml:space="preserve">Figure </w:t>
      </w:r>
      <w:r w:rsidR="00334AA1">
        <w:rPr>
          <w:noProof/>
        </w:rPr>
        <w:t>4</w:t>
      </w:r>
      <w:r w:rsidR="00334AA1" w:rsidRPr="005B5DD0">
        <w:noBreakHyphen/>
      </w:r>
      <w:r w:rsidR="00334AA1">
        <w:rPr>
          <w:noProof/>
        </w:rPr>
        <w:t>10</w:t>
      </w:r>
      <w:r w:rsidR="00F107D0">
        <w:fldChar w:fldCharType="end"/>
      </w:r>
      <w:r w:rsidR="00204AF5">
        <w:t>.</w:t>
      </w:r>
    </w:p>
    <w:p w14:paraId="60B142B1" w14:textId="2BDE4126" w:rsidR="008B0F3A" w:rsidRDefault="008B0F3A" w:rsidP="00A133B3">
      <w:pPr>
        <w:pStyle w:val="BodyText"/>
      </w:pPr>
      <w:r>
        <w:t xml:space="preserve">A final free body diagram, </w:t>
      </w:r>
      <w:r w:rsidR="00181E91">
        <w:fldChar w:fldCharType="begin"/>
      </w:r>
      <w:r w:rsidR="00181E91">
        <w:instrText xml:space="preserve"> REF _Ref168049498 \h </w:instrText>
      </w:r>
      <w:r w:rsidR="00181E91">
        <w:fldChar w:fldCharType="separate"/>
      </w:r>
      <w:r w:rsidR="00334AA1" w:rsidRPr="005B5DD0">
        <w:t xml:space="preserve">Figure </w:t>
      </w:r>
      <w:r w:rsidR="00334AA1">
        <w:rPr>
          <w:noProof/>
        </w:rPr>
        <w:t>4</w:t>
      </w:r>
      <w:r w:rsidR="00334AA1" w:rsidRPr="005B5DD0">
        <w:noBreakHyphen/>
      </w:r>
      <w:r w:rsidR="00334AA1">
        <w:rPr>
          <w:noProof/>
        </w:rPr>
        <w:t>10</w:t>
      </w:r>
      <w:r w:rsidR="00181E91">
        <w:fldChar w:fldCharType="end"/>
      </w:r>
      <w:r>
        <w:t xml:space="preserve">, is considered in relation to the insulator base moment. The mass and mass moment of inertia of the insulator alone are not known, however its center of mass is assumed to be at mid-height. Summing the moments </w:t>
      </w:r>
      <w:proofErr w:type="gramStart"/>
      <w:r>
        <w:t>about</w:t>
      </w:r>
      <w:proofErr w:type="gramEnd"/>
      <w:r>
        <w:t xml:space="preserve"> the insulator base,</w:t>
      </w:r>
    </w:p>
    <w:p w14:paraId="6709B28A" w14:textId="03305187" w:rsidR="001B5AAB" w:rsidRDefault="00F107D0" w:rsidP="00A133B3">
      <w:pPr>
        <w:pStyle w:val="BodyText"/>
      </w:pPr>
      <w:r>
        <w:rPr>
          <w:noProof/>
        </w:rPr>
        <w:drawing>
          <wp:inline distT="0" distB="0" distL="0" distR="0" wp14:anchorId="420E007F" wp14:editId="2CC3C04A">
            <wp:extent cx="3794760" cy="3602736"/>
            <wp:effectExtent l="0" t="0" r="0" b="0"/>
            <wp:docPr id="1159844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4760" cy="3602736"/>
                    </a:xfrm>
                    <a:prstGeom prst="rect">
                      <a:avLst/>
                    </a:prstGeom>
                    <a:noFill/>
                  </pic:spPr>
                </pic:pic>
              </a:graphicData>
            </a:graphic>
          </wp:inline>
        </w:drawing>
      </w:r>
    </w:p>
    <w:p w14:paraId="007C870D" w14:textId="720048C3" w:rsidR="001B5AAB" w:rsidRDefault="001B5AAB" w:rsidP="008B0F3A">
      <w:pPr>
        <w:pStyle w:val="Caption"/>
      </w:pPr>
      <w:bookmarkStart w:id="180" w:name="_Ref168049498"/>
      <w:bookmarkStart w:id="181" w:name="_Toc168347916"/>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10</w:t>
      </w:r>
      <w:r>
        <w:rPr>
          <w:noProof/>
        </w:rPr>
        <w:fldChar w:fldCharType="end"/>
      </w:r>
      <w:bookmarkEnd w:id="180"/>
      <w:r>
        <w:br/>
        <w:t xml:space="preserve">Free body diagram used to </w:t>
      </w:r>
      <w:r w:rsidR="00F107D0">
        <w:t>relate</w:t>
      </w:r>
      <w:r>
        <w:t xml:space="preserve"> insulator base moment</w:t>
      </w:r>
      <w:r w:rsidR="00F107D0">
        <w:t xml:space="preserve"> to measured accelerations</w:t>
      </w:r>
      <w:r>
        <w:t xml:space="preserve">; </w:t>
      </w:r>
      <w:r w:rsidR="00F107D0" w:rsidRPr="00F107D0">
        <w:rPr>
          <w:i/>
          <w:iCs/>
        </w:rPr>
        <w:t>L</w:t>
      </w:r>
      <w:r w:rsidR="00F107D0" w:rsidRPr="00F107D0">
        <w:rPr>
          <w:vertAlign w:val="subscript"/>
        </w:rPr>
        <w:t>1</w:t>
      </w:r>
      <w:r w:rsidR="00F107D0">
        <w:t xml:space="preserve"> is the mid-height of the insulator</w:t>
      </w:r>
      <w:r>
        <w:t xml:space="preserve">, </w:t>
      </w:r>
      <w:r w:rsidRPr="001B5AAB">
        <w:rPr>
          <w:i/>
          <w:iCs/>
        </w:rPr>
        <w:t>L</w:t>
      </w:r>
      <w:r w:rsidRPr="001B5AAB">
        <w:rPr>
          <w:vertAlign w:val="subscript"/>
        </w:rPr>
        <w:t>1</w:t>
      </w:r>
      <w:r>
        <w:t xml:space="preserve"> = in</w:t>
      </w:r>
      <w:r w:rsidR="00F107D0">
        <w:t>;</w:t>
      </w:r>
      <w:r>
        <w:t xml:space="preserve"> </w:t>
      </w:r>
      <w:r w:rsidRPr="001B5AAB">
        <w:rPr>
          <w:i/>
          <w:iCs/>
        </w:rPr>
        <w:t>L</w:t>
      </w:r>
      <w:r w:rsidRPr="001B5AAB">
        <w:rPr>
          <w:vertAlign w:val="subscript"/>
        </w:rPr>
        <w:t>2</w:t>
      </w:r>
      <w:r>
        <w:t xml:space="preserve"> = </w:t>
      </w:r>
      <w:r w:rsidR="00F107D0">
        <w:t xml:space="preserve">the distance from the center of rotation to the center of mass </w:t>
      </w:r>
      <w:r w:rsidR="00F107D0">
        <w:lastRenderedPageBreak/>
        <w:t xml:space="preserve">of the insulator, </w:t>
      </w:r>
      <w:r w:rsidR="00F107D0" w:rsidRPr="00F107D0">
        <w:rPr>
          <w:i/>
          <w:iCs/>
        </w:rPr>
        <w:t>L</w:t>
      </w:r>
      <w:r w:rsidR="00F107D0" w:rsidRPr="00F107D0">
        <w:rPr>
          <w:vertAlign w:val="subscript"/>
        </w:rPr>
        <w:t>2</w:t>
      </w:r>
      <w:r w:rsidR="00F107D0">
        <w:t xml:space="preserve"> = in</w:t>
      </w:r>
      <w:r>
        <w:t>.</w:t>
      </w:r>
      <w:bookmarkEnd w:id="181"/>
    </w:p>
    <w:p w14:paraId="01CB6C61" w14:textId="77777777" w:rsidR="006F786B" w:rsidRDefault="006F786B" w:rsidP="00A133B3">
      <w:pPr>
        <w:pStyle w:val="BodyText"/>
        <w:sectPr w:rsidR="006F786B" w:rsidSect="001025DC">
          <w:pgSz w:w="12240" w:h="15840"/>
          <w:pgMar w:top="1440" w:right="1440" w:bottom="1440" w:left="1440" w:header="720" w:footer="720" w:gutter="0"/>
          <w:pgNumType w:chapStyle="1"/>
          <w:cols w:space="720"/>
        </w:sectPr>
      </w:pPr>
    </w:p>
    <w:p w14:paraId="1AEC937A" w14:textId="4B5F1379" w:rsidR="00204AF5" w:rsidRDefault="00214411" w:rsidP="00A133B3">
      <w:pPr>
        <w:pStyle w:val="BodyText"/>
      </w:pPr>
      <w:r>
        <w:rPr>
          <w:noProof/>
        </w:rPr>
        <w:lastRenderedPageBreak/>
        <w:drawing>
          <wp:inline distT="0" distB="0" distL="0" distR="0" wp14:anchorId="707B0E86" wp14:editId="197AEDE3">
            <wp:extent cx="8531352" cy="4453128"/>
            <wp:effectExtent l="0" t="0" r="0" b="0"/>
            <wp:docPr id="158029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531352" cy="4453128"/>
                    </a:xfrm>
                    <a:prstGeom prst="rect">
                      <a:avLst/>
                    </a:prstGeom>
                    <a:noFill/>
                  </pic:spPr>
                </pic:pic>
              </a:graphicData>
            </a:graphic>
          </wp:inline>
        </w:drawing>
      </w:r>
    </w:p>
    <w:p w14:paraId="07FDBE24" w14:textId="4569223B" w:rsidR="004611C0" w:rsidRPr="00214411" w:rsidRDefault="00214411" w:rsidP="00214411">
      <w:pPr>
        <w:pStyle w:val="Caption"/>
        <w:rPr>
          <w:iCs/>
        </w:rPr>
      </w:pPr>
      <w:bookmarkStart w:id="182" w:name="_Ref168045304"/>
      <w:bookmarkStart w:id="183" w:name="_Toc168347917"/>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11</w:t>
      </w:r>
      <w:r>
        <w:rPr>
          <w:noProof/>
        </w:rPr>
        <w:fldChar w:fldCharType="end"/>
      </w:r>
      <w:bookmarkEnd w:id="182"/>
      <w:r>
        <w:br/>
        <w:t xml:space="preserve">Correlation between </w:t>
      </w:r>
      <m:oMath>
        <m:sSub>
          <m:sSubPr>
            <m:ctrlPr>
              <w:rPr>
                <w:rFonts w:ascii="Cambria Math" w:hAnsi="Cambria Math"/>
                <w:i/>
              </w:rPr>
            </m:ctrlPr>
          </m:sSubPr>
          <m:e>
            <m:r>
              <m:rPr>
                <m:sty m:val="bi"/>
              </m:rPr>
              <w:rPr>
                <w:rFonts w:ascii="Cambria Math" w:hAnsi="Cambria Math"/>
              </w:rPr>
              <m:t>M</m:t>
            </m:r>
          </m:e>
          <m:sub>
            <m:r>
              <m:rPr>
                <m:nor/>
              </m:rPr>
              <w:rPr>
                <w:rFonts w:ascii="Cambria Math" w:hAnsi="Cambria Math"/>
              </w:rPr>
              <m:t>spool</m:t>
            </m:r>
          </m:sub>
        </m:sSub>
      </m:oMath>
      <w:r>
        <w:t xml:space="preserve"> and </w:t>
      </w:r>
      <m:oMath>
        <m:r>
          <m:rPr>
            <m:sty m:val="b"/>
          </m:rPr>
          <w:rPr>
            <w:rFonts w:ascii="Cambria Math" w:hAnsi="Cambria Math"/>
          </w:rPr>
          <m:t xml:space="preserve"> </m:t>
        </m:r>
        <m:sSub>
          <m:sSubPr>
            <m:ctrlPr>
              <w:rPr>
                <w:rFonts w:ascii="Cambria Math" w:hAnsi="Cambria Math"/>
                <w:i/>
              </w:rPr>
            </m:ctrlPr>
          </m:sSubPr>
          <m:e>
            <m:r>
              <m:rPr>
                <m:sty m:val="bi"/>
              </m:rPr>
              <w:rPr>
                <w:rFonts w:ascii="Cambria Math" w:hAnsi="Cambria Math"/>
              </w:rPr>
              <m:t>M</m:t>
            </m:r>
          </m:e>
          <m:sub>
            <m:r>
              <m:rPr>
                <m:sty m:val="b"/>
              </m:rPr>
              <w:rPr>
                <w:rFonts w:ascii="Cambria Math" w:hAnsi="Cambria Math"/>
              </w:rPr>
              <m:t>CVT</m:t>
            </m:r>
          </m:sub>
        </m:sSub>
        <m:r>
          <m:rPr>
            <m:sty m:val="b"/>
          </m:rPr>
          <w:rPr>
            <w:rFonts w:ascii="Cambria Math" w:hAnsi="Cambria Math"/>
          </w:rPr>
          <m:t xml:space="preserve"> </m:t>
        </m:r>
      </m:oMath>
      <w:r w:rsidR="003D7C29">
        <w:rPr>
          <w:iCs/>
        </w:rPr>
        <w:t>per equation (4-6)</w:t>
      </w:r>
      <w:r>
        <w:rPr>
          <w:iCs/>
        </w:rPr>
        <w:t xml:space="preserve"> demonstrating consistency for the 2 units of 2U2D configuration under 0.5g CERL motion in the </w:t>
      </w:r>
      <w:r>
        <w:rPr>
          <w:i/>
        </w:rPr>
        <w:t>X</w:t>
      </w:r>
      <w:r>
        <w:rPr>
          <w:iCs/>
        </w:rPr>
        <w:t xml:space="preserve"> direction.</w:t>
      </w:r>
      <w:bookmarkEnd w:id="183"/>
    </w:p>
    <w:p w14:paraId="03AA72DE" w14:textId="77777777" w:rsidR="00214411" w:rsidRDefault="00214411" w:rsidP="00A133B3">
      <w:pPr>
        <w:pStyle w:val="BodyText"/>
      </w:pPr>
    </w:p>
    <w:p w14:paraId="463264D3" w14:textId="77777777" w:rsidR="006F786B" w:rsidRDefault="006F786B" w:rsidP="00A133B3">
      <w:pPr>
        <w:pStyle w:val="BodyText"/>
        <w:sectPr w:rsidR="006F786B" w:rsidSect="001025DC">
          <w:pgSz w:w="15840" w:h="12240" w:orient="landscape"/>
          <w:pgMar w:top="1440" w:right="1440" w:bottom="1440" w:left="1440" w:header="720" w:footer="720" w:gutter="0"/>
          <w:pgNumType w:chapStyle="1"/>
          <w:cols w:space="720"/>
          <w:docGrid w:linePitch="272"/>
        </w:sectPr>
      </w:pPr>
    </w:p>
    <w:p w14:paraId="29F8BB33" w14:textId="3EDE9A9C" w:rsidR="006F786B" w:rsidRPr="00412F1B" w:rsidRDefault="00412F1B" w:rsidP="00412F1B">
      <w:pPr>
        <w:pStyle w:val="Equation"/>
      </w:pPr>
      <w:r>
        <w:lastRenderedPageBreak/>
        <w:tab/>
      </w:r>
      <m:oMath>
        <m:sSub>
          <m:sSubPr>
            <m:ctrlPr>
              <w:rPr>
                <w:rFonts w:ascii="Cambria Math" w:hAnsi="Cambria Math"/>
              </w:rPr>
            </m:ctrlPr>
          </m:sSubPr>
          <m:e>
            <m:r>
              <w:rPr>
                <w:rFonts w:ascii="Cambria Math" w:hAnsi="Cambria Math"/>
              </w:rPr>
              <m:t>M</m:t>
            </m:r>
          </m:e>
          <m:sub>
            <m:r>
              <m:rPr>
                <m:nor/>
              </m:rPr>
              <m:t>ins</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m:t>ins</m:t>
            </m:r>
          </m:sub>
        </m:sSub>
        <m:acc>
          <m:accPr>
            <m:chr m:val="̈"/>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ins</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oMath>
      <w:r>
        <w:tab/>
        <w:t>(4-7)</w:t>
      </w:r>
    </w:p>
    <w:p w14:paraId="316C0CEA" w14:textId="01738F2C" w:rsidR="008B0F3A" w:rsidRDefault="00412F1B" w:rsidP="00A133B3">
      <w:pPr>
        <w:pStyle w:val="BodyText"/>
      </w:pPr>
      <w:r>
        <w:t xml:space="preserve">Substituting the kinematics, </w:t>
      </w:r>
      <m:oMath>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t,ins</m:t>
            </m:r>
          </m:sub>
        </m:sSub>
        <m:r>
          <w:rPr>
            <w:rFonts w:ascii="Cambria Math" w:hAnsi="Cambria Math"/>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x</m:t>
                </m:r>
                <m:ctrlPr>
                  <w:rPr>
                    <w:rFonts w:ascii="Cambria Math" w:hAnsi="Cambria Math"/>
                  </w:rPr>
                </m:ctrlPr>
              </m:e>
              <m:sub>
                <m:r>
                  <m:rPr>
                    <m:nor/>
                  </m:rPr>
                  <w:rPr>
                    <w:rFonts w:ascii="Cambria Math" w:hAnsi="Cambria Math"/>
                  </w:rPr>
                  <m:t>g</m:t>
                </m:r>
              </m:sub>
            </m:sSub>
          </m:e>
        </m:acc>
        <m:r>
          <w:rPr>
            <w:rFonts w:ascii="Cambria Math" w:hAnsi="Cambria Math"/>
          </w:rPr>
          <m:t>+</m:t>
        </m:r>
        <m:sSub>
          <m:sSubPr>
            <m:ctrlPr>
              <w:rPr>
                <w:rFonts w:ascii="Cambria Math" w:hAnsi="Cambria Math"/>
                <w:i/>
              </w:rPr>
            </m:ctrlPr>
          </m:sSubPr>
          <m:e>
            <m:r>
              <m:rPr>
                <m:sty m:val="p"/>
              </m:rPr>
              <w:rPr>
                <w:rFonts w:ascii="Cambria Math" w:hAnsi="Cambria Math"/>
              </w:rPr>
              <m:t>L</m:t>
            </m:r>
          </m:e>
          <m:sub>
            <m:r>
              <w:rPr>
                <w:rFonts w:ascii="Cambria Math" w:hAnsi="Cambria Math"/>
              </w:rPr>
              <m:t>2</m:t>
            </m:r>
          </m:sub>
        </m:sSub>
        <m:acc>
          <m:accPr>
            <m:chr m:val="̈"/>
            <m:ctrlPr>
              <w:rPr>
                <w:rFonts w:ascii="Cambria Math" w:hAnsi="Cambria Math"/>
              </w:rPr>
            </m:ctrlPr>
          </m:accPr>
          <m:e>
            <m:r>
              <m:rPr>
                <m:sty m:val="p"/>
              </m:rPr>
              <w:rPr>
                <w:rFonts w:ascii="Cambria Math" w:hAnsi="Cambria Math"/>
              </w:rPr>
              <m:t>θ</m:t>
            </m:r>
          </m:e>
        </m:acc>
      </m:oMath>
      <w:r>
        <w:t>,</w:t>
      </w:r>
    </w:p>
    <w:p w14:paraId="2F333847" w14:textId="247E3F9C" w:rsidR="00412F1B" w:rsidRPr="00412F1B" w:rsidRDefault="00412F1B" w:rsidP="00412F1B">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ins</m:t>
            </m:r>
          </m:sub>
        </m:sSub>
        <m:r>
          <m:rPr>
            <m:sty m:val="p"/>
          </m:rPr>
          <w:rPr>
            <w:rFonts w:ascii="Cambria Math" w:hAnsi="Cambria Math"/>
          </w:rPr>
          <m:t>=-</m:t>
        </m:r>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0</m:t>
                        </m:r>
                        <m:r>
                          <m:rPr>
                            <m:nor/>
                          </m:rPr>
                          <w:rPr>
                            <w:rFonts w:ascii="Cambria Math" w:hAnsi="Cambria Math"/>
                          </w:rPr>
                          <m:t>ins</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e>
                </m:d>
              </m:e>
            </m:groupChr>
          </m:e>
          <m:lim>
            <m:sSub>
              <m:sSubPr>
                <m:ctrlPr>
                  <w:rPr>
                    <w:rFonts w:ascii="Cambria Math" w:hAnsi="Cambria Math"/>
                  </w:rPr>
                </m:ctrlPr>
              </m:sSubPr>
              <m:e>
                <m:r>
                  <m:rPr>
                    <m:sty m:val="p"/>
                  </m:rPr>
                  <w:rPr>
                    <w:rFonts w:ascii="Cambria Math" w:hAnsi="Cambria Math"/>
                  </w:rPr>
                  <m:t>I</m:t>
                </m:r>
              </m:e>
              <m:sub>
                <m:r>
                  <m:rPr>
                    <m:nor/>
                  </m:rPr>
                  <w:rPr>
                    <w:rFonts w:ascii="Cambria Math" w:hAnsi="Cambria Math"/>
                  </w:rPr>
                  <m:t>ins</m:t>
                </m:r>
              </m:sub>
            </m:sSub>
          </m:lim>
        </m:limLow>
        <m:acc>
          <m:accPr>
            <m:chr m:val="̈"/>
            <m:ctrlPr>
              <w:rPr>
                <w:rFonts w:ascii="Cambria Math" w:hAnsi="Cambria Math"/>
                <w:iCs/>
              </w:rPr>
            </m:ctrlPr>
          </m:accPr>
          <m:e>
            <m:r>
              <m:rPr>
                <m:sty m:val="p"/>
              </m:rP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w:rPr>
                <w:rFonts w:ascii="Cambria Math" w:hAnsi="Cambria Math"/>
              </w:rPr>
              <m:t>ins</m:t>
            </m:r>
          </m:sub>
        </m:sSub>
        <m:sSub>
          <m:sSubPr>
            <m:ctrlPr>
              <w:rPr>
                <w:rFonts w:ascii="Cambria Math" w:hAnsi="Cambria Math"/>
              </w:rPr>
            </m:ctrlPr>
          </m:sSubPr>
          <m:e>
            <m:r>
              <w:rPr>
                <w:rFonts w:ascii="Cambria Math" w:hAnsi="Cambria Math"/>
              </w:rPr>
              <m:t>L</m:t>
            </m:r>
          </m:e>
          <m:sub>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iCs/>
                  </w:rPr>
                </m:ctrlPr>
              </m:accPr>
              <m:e>
                <m:r>
                  <w:rPr>
                    <w:rFonts w:ascii="Cambria Math" w:hAnsi="Cambria Math"/>
                  </w:rPr>
                  <m:t>x</m:t>
                </m:r>
              </m:e>
            </m:acc>
            <m:ctrlPr>
              <w:rPr>
                <w:rFonts w:ascii="Cambria Math" w:hAnsi="Cambria Math"/>
                <w:iCs/>
              </w:rPr>
            </m:ctrlPr>
          </m:e>
          <m:sub>
            <m:r>
              <m:rPr>
                <m:sty m:val="p"/>
              </m:rPr>
              <w:rPr>
                <w:rFonts w:ascii="Cambria Math" w:hAnsi="Cambria Math"/>
              </w:rPr>
              <m:t>g</m:t>
            </m:r>
          </m:sub>
        </m:sSub>
      </m:oMath>
      <w:r>
        <w:tab/>
        <w:t>(4-8)</w:t>
      </w:r>
    </w:p>
    <w:p w14:paraId="7548D2C0" w14:textId="079378ED" w:rsidR="00412F1B" w:rsidRDefault="007F2533" w:rsidP="00A133B3">
      <w:pPr>
        <w:pStyle w:val="BodyText"/>
      </w:pPr>
      <w:r>
        <w:t xml:space="preserve">The insulator mass,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t xml:space="preserve">, and the net mass moment of inertia,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t xml:space="preserve"> are known. Equation (4-8) is used to fit them to measure data. The fit values are </w:t>
      </w:r>
      <m:oMath>
        <m:sSub>
          <m:sSubPr>
            <m:ctrlPr>
              <w:rPr>
                <w:rFonts w:ascii="Cambria Math" w:hAnsi="Cambria Math"/>
              </w:rPr>
            </m:ctrlPr>
          </m:sSubPr>
          <m:e>
            <m:r>
              <w:rPr>
                <w:rFonts w:ascii="Cambria Math" w:hAnsi="Cambria Math"/>
              </w:rPr>
              <m:t>m</m:t>
            </m:r>
          </m:e>
          <m:sub>
            <m:r>
              <m:rPr>
                <m:nor/>
              </m:rPr>
              <w:rPr>
                <w:rFonts w:ascii="Cambria Math" w:hAnsi="Cambria Math"/>
              </w:rPr>
              <m:t>ins</m:t>
            </m:r>
          </m:sub>
        </m:sSub>
      </m:oMath>
      <w:r w:rsidR="004A5031">
        <w:t>=360/386.4 lb-s</w:t>
      </w:r>
      <w:r w:rsidR="004A5031" w:rsidRPr="004A5031">
        <w:rPr>
          <w:vertAlign w:val="superscript"/>
        </w:rPr>
        <w:t>2</w:t>
      </w:r>
      <w:r w:rsidR="004A5031">
        <w:t xml:space="preserve">/in (about 40% of the total mass of the CVT) and </w:t>
      </w:r>
      <m:oMath>
        <m:sSub>
          <m:sSubPr>
            <m:ctrlPr>
              <w:rPr>
                <w:rFonts w:ascii="Cambria Math" w:hAnsi="Cambria Math"/>
              </w:rPr>
            </m:ctrlPr>
          </m:sSubPr>
          <m:e>
            <m:r>
              <w:rPr>
                <w:rFonts w:ascii="Cambria Math" w:hAnsi="Cambria Math"/>
              </w:rPr>
              <m:t>I</m:t>
            </m:r>
          </m:e>
          <m:sub>
            <m:r>
              <m:rPr>
                <m:nor/>
              </m:rPr>
              <w:rPr>
                <w:rFonts w:ascii="Cambria Math" w:hAnsi="Cambria Math"/>
              </w:rPr>
              <m:t>ins</m:t>
            </m:r>
          </m:sub>
        </m:sSub>
      </m:oMath>
      <w:r w:rsidR="004A5031">
        <w:t>=3,500lb-in-s</w:t>
      </w:r>
      <w:r w:rsidR="004A5031" w:rsidRPr="004A5031">
        <w:rPr>
          <w:vertAlign w:val="superscript"/>
        </w:rPr>
        <w:t>2</w:t>
      </w:r>
      <w:r>
        <w:t>. These values are used when comparing analysis results to measured insulator base moment.</w:t>
      </w:r>
      <w:r w:rsidR="00CA2307">
        <w:t xml:space="preserve"> The measured insulator base moments are shown in </w:t>
      </w:r>
      <w:r w:rsidR="00CA2307">
        <w:fldChar w:fldCharType="begin"/>
      </w:r>
      <w:r w:rsidR="00CA2307">
        <w:instrText xml:space="preserve"> REF _Ref168054581 \h </w:instrText>
      </w:r>
      <w:r w:rsidR="00CA2307">
        <w:fldChar w:fldCharType="separate"/>
      </w:r>
      <w:r w:rsidR="00334AA1" w:rsidRPr="005B5DD0">
        <w:t xml:space="preserve">Figure </w:t>
      </w:r>
      <w:r w:rsidR="00334AA1">
        <w:rPr>
          <w:noProof/>
        </w:rPr>
        <w:t>4</w:t>
      </w:r>
      <w:r w:rsidR="00334AA1" w:rsidRPr="005B5DD0">
        <w:noBreakHyphen/>
      </w:r>
      <w:r w:rsidR="00334AA1">
        <w:rPr>
          <w:noProof/>
        </w:rPr>
        <w:t>12</w:t>
      </w:r>
      <w:r w:rsidR="00CA2307">
        <w:fldChar w:fldCharType="end"/>
      </w:r>
      <w:r w:rsidR="00CA2307">
        <w:t xml:space="preserve"> and </w:t>
      </w:r>
      <w:r w:rsidR="00CA2307">
        <w:fldChar w:fldCharType="begin"/>
      </w:r>
      <w:r w:rsidR="00CA2307">
        <w:instrText xml:space="preserve"> REF _Ref168054594 \h </w:instrText>
      </w:r>
      <w:r w:rsidR="00CA2307">
        <w:fldChar w:fldCharType="separate"/>
      </w:r>
      <w:r w:rsidR="00334AA1" w:rsidRPr="005B5DD0">
        <w:t xml:space="preserve">Figure </w:t>
      </w:r>
      <w:r w:rsidR="00334AA1">
        <w:rPr>
          <w:noProof/>
        </w:rPr>
        <w:t>4</w:t>
      </w:r>
      <w:r w:rsidR="00334AA1" w:rsidRPr="005B5DD0">
        <w:noBreakHyphen/>
      </w:r>
      <w:r w:rsidR="00334AA1">
        <w:rPr>
          <w:noProof/>
        </w:rPr>
        <w:t>13</w:t>
      </w:r>
      <w:r w:rsidR="00CA2307">
        <w:fldChar w:fldCharType="end"/>
      </w:r>
      <w:r w:rsidR="00A60F9A">
        <w:t>.</w:t>
      </w:r>
    </w:p>
    <w:p w14:paraId="6E50595E" w14:textId="77777777" w:rsidR="00BF53C4" w:rsidRDefault="00BF53C4" w:rsidP="00A133B3">
      <w:pPr>
        <w:pStyle w:val="BodyText"/>
        <w:sectPr w:rsidR="00BF53C4" w:rsidSect="001025DC">
          <w:pgSz w:w="12240" w:h="15840"/>
          <w:pgMar w:top="1440" w:right="1440" w:bottom="1440" w:left="1440" w:header="720" w:footer="720" w:gutter="0"/>
          <w:pgNumType w:chapStyle="1"/>
          <w:cols w:space="720"/>
        </w:sectPr>
      </w:pPr>
    </w:p>
    <w:p w14:paraId="32F85F38" w14:textId="170ABC21" w:rsidR="00412F1B" w:rsidRDefault="003B4E34" w:rsidP="00A133B3">
      <w:pPr>
        <w:pStyle w:val="BodyText"/>
      </w:pPr>
      <w:r>
        <w:rPr>
          <w:noProof/>
        </w:rPr>
        <w:lastRenderedPageBreak/>
        <w:drawing>
          <wp:inline distT="0" distB="0" distL="0" distR="0" wp14:anchorId="5169CF6A" wp14:editId="11DFF716">
            <wp:extent cx="8074152" cy="4206240"/>
            <wp:effectExtent l="0" t="0" r="0" b="0"/>
            <wp:docPr id="333930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319A2C86" w14:textId="307EC352" w:rsidR="00BF53C4" w:rsidRPr="00214411" w:rsidRDefault="00BF53C4" w:rsidP="00BF53C4">
      <w:pPr>
        <w:pStyle w:val="Caption"/>
        <w:rPr>
          <w:iCs/>
        </w:rPr>
      </w:pPr>
      <w:bookmarkStart w:id="184" w:name="_Ref168054581"/>
      <w:bookmarkStart w:id="185" w:name="_Toc168347918"/>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12</w:t>
      </w:r>
      <w:r>
        <w:rPr>
          <w:noProof/>
        </w:rPr>
        <w:fldChar w:fldCharType="end"/>
      </w:r>
      <w:bookmarkEnd w:id="184"/>
      <w:r>
        <w:br/>
        <w:t>Measured insulator base moment for the different configurations for</w:t>
      </w:r>
      <w:r w:rsidR="00CA2307">
        <w:t xml:space="preserve"> 0.5g CERL motion</w:t>
      </w:r>
      <w:r>
        <w:t xml:space="preserve"> </w:t>
      </w:r>
      <w:r w:rsidR="00CA2307">
        <w:t>applied</w:t>
      </w:r>
      <w:r>
        <w:t xml:space="preserve"> in the </w:t>
      </w:r>
      <w:r w:rsidRPr="00BF53C4">
        <w:rPr>
          <w:i/>
          <w:iCs/>
        </w:rPr>
        <w:t>X</w:t>
      </w:r>
      <w:r>
        <w:t xml:space="preserve"> direction</w:t>
      </w:r>
      <w:bookmarkEnd w:id="185"/>
    </w:p>
    <w:p w14:paraId="4FB7043A" w14:textId="6C2CDD51" w:rsidR="00BF53C4" w:rsidRDefault="00BF53C4">
      <w:pPr>
        <w:rPr>
          <w:rFonts w:ascii="Times New Roman" w:hAnsi="Times New Roman"/>
          <w:sz w:val="24"/>
        </w:rPr>
      </w:pPr>
      <w:r>
        <w:br w:type="page"/>
      </w:r>
    </w:p>
    <w:p w14:paraId="10334F2F" w14:textId="79A1DBAA" w:rsidR="00BF53C4" w:rsidRDefault="00BF53C4" w:rsidP="00A133B3">
      <w:pPr>
        <w:pStyle w:val="BodyText"/>
      </w:pPr>
      <w:r>
        <w:rPr>
          <w:noProof/>
        </w:rPr>
        <w:lastRenderedPageBreak/>
        <w:drawing>
          <wp:inline distT="0" distB="0" distL="0" distR="0" wp14:anchorId="517513F9" wp14:editId="138C242E">
            <wp:extent cx="8074152" cy="4206240"/>
            <wp:effectExtent l="0" t="0" r="0" b="0"/>
            <wp:docPr id="1302181537" name="Picture 5" descr="A collage of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81537" name="Picture 5" descr="A collage of blue wave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074152" cy="4206240"/>
                    </a:xfrm>
                    <a:prstGeom prst="rect">
                      <a:avLst/>
                    </a:prstGeom>
                    <a:noFill/>
                  </pic:spPr>
                </pic:pic>
              </a:graphicData>
            </a:graphic>
          </wp:inline>
        </w:drawing>
      </w:r>
    </w:p>
    <w:p w14:paraId="6C73E4FE" w14:textId="352D8DC8" w:rsidR="00BF53C4" w:rsidRPr="00BF53C4" w:rsidRDefault="00BF53C4" w:rsidP="00BF53C4">
      <w:pPr>
        <w:pStyle w:val="Caption"/>
        <w:rPr>
          <w:iCs/>
        </w:rPr>
      </w:pPr>
      <w:bookmarkStart w:id="186" w:name="_Ref168054594"/>
      <w:bookmarkStart w:id="187" w:name="_Toc168347919"/>
      <w:r w:rsidRPr="005B5DD0">
        <w:t xml:space="preserve">Figure </w:t>
      </w:r>
      <w:r>
        <w:rPr>
          <w:noProof/>
        </w:rPr>
        <w:fldChar w:fldCharType="begin"/>
      </w:r>
      <w:r>
        <w:rPr>
          <w:noProof/>
        </w:rPr>
        <w:instrText xml:space="preserve"> STYLEREF 1 \s </w:instrText>
      </w:r>
      <w:r>
        <w:rPr>
          <w:noProof/>
        </w:rPr>
        <w:fldChar w:fldCharType="separate"/>
      </w:r>
      <w:r w:rsidR="00334AA1">
        <w:rPr>
          <w:noProof/>
        </w:rPr>
        <w:t>4</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13</w:t>
      </w:r>
      <w:r>
        <w:rPr>
          <w:noProof/>
        </w:rPr>
        <w:fldChar w:fldCharType="end"/>
      </w:r>
      <w:bookmarkEnd w:id="186"/>
      <w:r>
        <w:br/>
        <w:t xml:space="preserve">Measured insulator base moment for the different configurations for </w:t>
      </w:r>
      <w:r w:rsidR="00CA2307">
        <w:t>0.5g CERL motion applied</w:t>
      </w:r>
      <w:r>
        <w:t xml:space="preserve"> in the </w:t>
      </w:r>
      <w:r>
        <w:rPr>
          <w:i/>
          <w:iCs/>
        </w:rPr>
        <w:t>Y</w:t>
      </w:r>
      <w:r>
        <w:t xml:space="preserve"> direction</w:t>
      </w:r>
      <w:bookmarkEnd w:id="187"/>
    </w:p>
    <w:p w14:paraId="67FF0A67" w14:textId="77777777" w:rsidR="003175F3" w:rsidRPr="005B5DD0" w:rsidRDefault="003175F3" w:rsidP="00A133B3">
      <w:pPr>
        <w:pStyle w:val="BodyText"/>
      </w:pPr>
    </w:p>
    <w:p w14:paraId="4A57FA8D" w14:textId="400709FA" w:rsidR="00A133B3" w:rsidRPr="005B5DD0" w:rsidRDefault="00A133B3" w:rsidP="00A133B3">
      <w:pPr>
        <w:pStyle w:val="BodyText"/>
        <w:sectPr w:rsidR="00A133B3" w:rsidRPr="005B5DD0" w:rsidSect="001025DC">
          <w:pgSz w:w="15840" w:h="12240" w:orient="landscape"/>
          <w:pgMar w:top="1440" w:right="1440" w:bottom="1440" w:left="1440" w:header="720" w:footer="720" w:gutter="0"/>
          <w:pgNumType w:chapStyle="1"/>
          <w:cols w:space="720"/>
          <w:docGrid w:linePitch="272"/>
        </w:sectPr>
      </w:pPr>
    </w:p>
    <w:p w14:paraId="051006AD" w14:textId="78119BF2" w:rsidR="00A133B3" w:rsidRDefault="00A133B3" w:rsidP="00A133B3">
      <w:pPr>
        <w:pStyle w:val="Heading1"/>
      </w:pPr>
      <w:r>
        <w:lastRenderedPageBreak/>
        <w:br/>
      </w:r>
      <w:bookmarkStart w:id="188" w:name="_Ref166675300"/>
      <w:bookmarkStart w:id="189" w:name="_Ref166675345"/>
      <w:bookmarkStart w:id="190" w:name="_Ref166675773"/>
      <w:bookmarkStart w:id="191" w:name="_Toc168346911"/>
      <w:r w:rsidR="00A25F9F">
        <w:t>Nonlinear m</w:t>
      </w:r>
      <w:r>
        <w:t>odeling and analysis</w:t>
      </w:r>
      <w:bookmarkEnd w:id="188"/>
      <w:bookmarkEnd w:id="189"/>
      <w:bookmarkEnd w:id="190"/>
      <w:bookmarkEnd w:id="191"/>
    </w:p>
    <w:p w14:paraId="5B7DC67D" w14:textId="730E372E" w:rsidR="00A133B3" w:rsidRPr="00A133B3" w:rsidRDefault="00A16B06" w:rsidP="00A133B3">
      <w:pPr>
        <w:pStyle w:val="BodyText"/>
      </w:pPr>
      <w:r>
        <w:t xml:space="preserve">In this chapter, a nonlinear model is developed for the CVT installed on Belleville </w:t>
      </w:r>
      <w:del w:id="192" w:author="Nelson,Mark D (BPA) - TELD-TPP-3" w:date="2024-06-19T23:03:00Z" w16du:dateUtc="2024-06-20T06:03:00Z">
        <w:r w:rsidDel="00C66020">
          <w:delText>washer</w:delText>
        </w:r>
      </w:del>
      <w:ins w:id="193" w:author="Nelson,Mark D (BPA) - TELD-TPP-3" w:date="2024-06-19T23:03:00Z" w16du:dateUtc="2024-06-20T06:03:00Z">
        <w:r w:rsidR="00C66020">
          <w:t>Washer</w:t>
        </w:r>
      </w:ins>
      <w:r>
        <w:t xml:space="preserve"> stacks. The CVT is modeled as a rigid body, and a hysteretic model is used to represent the moment-rotation behavior resulting from the aggregate action of the washer stacks (the type of moment-rotation hysteretic behavior seen in the measurements of </w:t>
      </w:r>
      <w:r w:rsidR="004C583B">
        <w:fldChar w:fldCharType="begin"/>
      </w:r>
      <w:r w:rsidR="004C583B">
        <w:instrText xml:space="preserve"> REF _Ref168045304 \h </w:instrText>
      </w:r>
      <w:r w:rsidR="004C583B">
        <w:fldChar w:fldCharType="separate"/>
      </w:r>
      <w:r w:rsidR="00334AA1" w:rsidRPr="005B5DD0">
        <w:t xml:space="preserve">Figure </w:t>
      </w:r>
      <w:r w:rsidR="00334AA1">
        <w:rPr>
          <w:noProof/>
        </w:rPr>
        <w:t>4</w:t>
      </w:r>
      <w:r w:rsidR="00334AA1" w:rsidRPr="005B5DD0">
        <w:noBreakHyphen/>
      </w:r>
      <w:r w:rsidR="00334AA1">
        <w:rPr>
          <w:noProof/>
        </w:rPr>
        <w:t>11</w:t>
      </w:r>
      <w:r w:rsidR="004C583B">
        <w:fldChar w:fldCharType="end"/>
      </w:r>
      <w:r>
        <w:t>).</w:t>
      </w:r>
    </w:p>
    <w:p w14:paraId="1D6AE96B" w14:textId="08CD3C5A" w:rsidR="00A133B3" w:rsidRDefault="00D11923" w:rsidP="00A133B3">
      <w:pPr>
        <w:pStyle w:val="Heading2"/>
      </w:pPr>
      <w:bookmarkStart w:id="194" w:name="_Toc168346912"/>
      <w:r>
        <w:t>From s</w:t>
      </w:r>
      <w:r w:rsidR="00A133B3">
        <w:t>tack force-displacement to system moment</w:t>
      </w:r>
      <w:r w:rsidR="00315C05">
        <w:t>-</w:t>
      </w:r>
      <w:r w:rsidR="00A133B3">
        <w:t>rotation</w:t>
      </w:r>
      <w:bookmarkEnd w:id="194"/>
    </w:p>
    <w:p w14:paraId="394EC5C8" w14:textId="1271DA45" w:rsidR="00582890" w:rsidRDefault="00582890" w:rsidP="00A133B3">
      <w:pPr>
        <w:pStyle w:val="BodyText"/>
      </w:pPr>
      <w:r>
        <w:t>The moment-rotation hysteresis behavior can be obtained from the washer stack force-displacement response, whose measure was discussed in Chapter</w:t>
      </w:r>
      <w:r w:rsidR="00274D13">
        <w:t xml:space="preserve"> </w:t>
      </w:r>
      <w:r w:rsidR="00274D13">
        <w:fldChar w:fldCharType="begin"/>
      </w:r>
      <w:r w:rsidR="00274D13">
        <w:instrText xml:space="preserve"> REF _Ref164099813 \r \h </w:instrText>
      </w:r>
      <w:r w:rsidR="00274D13">
        <w:fldChar w:fldCharType="separate"/>
      </w:r>
      <w:r w:rsidR="00334AA1">
        <w:t>3</w:t>
      </w:r>
      <w:r w:rsidR="00274D13">
        <w:fldChar w:fldCharType="end"/>
      </w:r>
      <w:r>
        <w:t xml:space="preserve">, using the process depicted in </w:t>
      </w:r>
      <w:r w:rsidR="00274D13">
        <w:fldChar w:fldCharType="begin"/>
      </w:r>
      <w:r w:rsidR="00274D13">
        <w:instrText xml:space="preserve"> REF _Ref168057523 \h </w:instrText>
      </w:r>
      <w:r w:rsidR="00274D13">
        <w:fldChar w:fldCharType="separate"/>
      </w:r>
      <w:r w:rsidR="00334AA1" w:rsidRPr="005B5DD0">
        <w:t xml:space="preserve">Figure </w:t>
      </w:r>
      <w:r w:rsidR="00334AA1">
        <w:rPr>
          <w:noProof/>
        </w:rPr>
        <w:t>5</w:t>
      </w:r>
      <w:r w:rsidR="00334AA1" w:rsidRPr="005B5DD0">
        <w:noBreakHyphen/>
      </w:r>
      <w:r w:rsidR="00334AA1">
        <w:rPr>
          <w:noProof/>
        </w:rPr>
        <w:t>1</w:t>
      </w:r>
      <w:r w:rsidR="00274D13">
        <w:fldChar w:fldCharType="end"/>
      </w:r>
      <w:r w:rsidR="00274D13">
        <w:t xml:space="preserve">. </w:t>
      </w:r>
      <w:r w:rsidR="00D36C6D">
        <w:t xml:space="preserve">An example of this process is illustrated in </w:t>
      </w:r>
      <w:r w:rsidR="00D36C6D">
        <w:fldChar w:fldCharType="begin"/>
      </w:r>
      <w:r w:rsidR="00D36C6D">
        <w:instrText xml:space="preserve"> REF _Ref168058789 \h </w:instrText>
      </w:r>
      <w:r w:rsidR="00D36C6D">
        <w:fldChar w:fldCharType="separate"/>
      </w:r>
      <w:r w:rsidR="00334AA1" w:rsidRPr="005B5DD0">
        <w:t xml:space="preserve">Figure </w:t>
      </w:r>
      <w:r w:rsidR="00334AA1">
        <w:rPr>
          <w:noProof/>
        </w:rPr>
        <w:t>5</w:t>
      </w:r>
      <w:r w:rsidR="00334AA1" w:rsidRPr="005B5DD0">
        <w:noBreakHyphen/>
      </w:r>
      <w:r w:rsidR="00334AA1">
        <w:rPr>
          <w:noProof/>
        </w:rPr>
        <w:t>2</w:t>
      </w:r>
      <w:r w:rsidR="00D36C6D">
        <w:fldChar w:fldCharType="end"/>
      </w:r>
      <w:r w:rsidR="00D36C6D">
        <w:t>.</w:t>
      </w:r>
      <w:r w:rsidR="00AC4FE5">
        <w:t xml:space="preserve"> </w:t>
      </w:r>
      <w:r w:rsidR="00AF7500">
        <w:t xml:space="preserve">The specific example shown in </w:t>
      </w:r>
      <w:r w:rsidR="00AF7500">
        <w:fldChar w:fldCharType="begin"/>
      </w:r>
      <w:r w:rsidR="00AF7500">
        <w:instrText xml:space="preserve"> REF _Ref168058789 \h </w:instrText>
      </w:r>
      <w:r w:rsidR="00AF7500">
        <w:fldChar w:fldCharType="separate"/>
      </w:r>
      <w:r w:rsidR="00334AA1" w:rsidRPr="005B5DD0">
        <w:t xml:space="preserve">Figure </w:t>
      </w:r>
      <w:r w:rsidR="00334AA1">
        <w:rPr>
          <w:noProof/>
        </w:rPr>
        <w:t>5</w:t>
      </w:r>
      <w:r w:rsidR="00334AA1" w:rsidRPr="005B5DD0">
        <w:noBreakHyphen/>
      </w:r>
      <w:r w:rsidR="00334AA1">
        <w:rPr>
          <w:noProof/>
        </w:rPr>
        <w:t>2</w:t>
      </w:r>
      <w:r w:rsidR="00AF7500">
        <w:fldChar w:fldCharType="end"/>
      </w:r>
      <w:r w:rsidR="00AF7500">
        <w:t xml:space="preserve"> corresponds to a low preload (25% of flattening). In this condition, when the </w:t>
      </w:r>
    </w:p>
    <w:p w14:paraId="7D477871" w14:textId="1EC65244" w:rsidR="00A133B3" w:rsidRDefault="00582890" w:rsidP="00A133B3">
      <w:pPr>
        <w:pStyle w:val="BodyText"/>
      </w:pPr>
      <w:r>
        <w:rPr>
          <w:noProof/>
        </w:rPr>
        <w:drawing>
          <wp:inline distT="0" distB="0" distL="0" distR="0" wp14:anchorId="3257049F" wp14:editId="27CA69DE">
            <wp:extent cx="5779008" cy="512064"/>
            <wp:effectExtent l="0" t="0" r="0" b="0"/>
            <wp:docPr id="1246100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79008" cy="512064"/>
                    </a:xfrm>
                    <a:prstGeom prst="rect">
                      <a:avLst/>
                    </a:prstGeom>
                    <a:noFill/>
                  </pic:spPr>
                </pic:pic>
              </a:graphicData>
            </a:graphic>
          </wp:inline>
        </w:drawing>
      </w:r>
    </w:p>
    <w:p w14:paraId="53481C55" w14:textId="1A9DF4E0" w:rsidR="00274D13" w:rsidRPr="00BF53C4" w:rsidRDefault="00274D13" w:rsidP="00274D13">
      <w:pPr>
        <w:pStyle w:val="Caption"/>
        <w:rPr>
          <w:iCs/>
        </w:rPr>
      </w:pPr>
      <w:bookmarkStart w:id="195" w:name="_Ref168057523"/>
      <w:bookmarkStart w:id="196" w:name="_Toc168347920"/>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1</w:t>
      </w:r>
      <w:r>
        <w:rPr>
          <w:noProof/>
        </w:rPr>
        <w:fldChar w:fldCharType="end"/>
      </w:r>
      <w:bookmarkEnd w:id="195"/>
      <w:r>
        <w:br/>
        <w:t>Process to obtain moment-rotation behavior from washer-stack force displacement behavior</w:t>
      </w:r>
      <w:bookmarkEnd w:id="196"/>
    </w:p>
    <w:p w14:paraId="5022E199" w14:textId="5A9B51CB" w:rsidR="00274D13" w:rsidRDefault="00D36C6D" w:rsidP="00A133B3">
      <w:pPr>
        <w:pStyle w:val="BodyText"/>
      </w:pPr>
      <w:r>
        <w:rPr>
          <w:noProof/>
        </w:rPr>
        <w:drawing>
          <wp:inline distT="0" distB="0" distL="0" distR="0" wp14:anchorId="139DBA15" wp14:editId="3756E1A2">
            <wp:extent cx="5074920" cy="3840480"/>
            <wp:effectExtent l="0" t="0" r="0" b="0"/>
            <wp:docPr id="858473183" name="Picture 9" descr="A graph of a wave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73183" name="Picture 9" descr="A graph of a waveform&#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074920" cy="3840480"/>
                    </a:xfrm>
                    <a:prstGeom prst="rect">
                      <a:avLst/>
                    </a:prstGeom>
                  </pic:spPr>
                </pic:pic>
              </a:graphicData>
            </a:graphic>
          </wp:inline>
        </w:drawing>
      </w:r>
    </w:p>
    <w:p w14:paraId="34DBDB10" w14:textId="4B7FFAE6" w:rsidR="00D36C6D" w:rsidRPr="00BF53C4" w:rsidRDefault="00D36C6D" w:rsidP="00D36C6D">
      <w:pPr>
        <w:pStyle w:val="Caption"/>
        <w:rPr>
          <w:iCs/>
        </w:rPr>
      </w:pPr>
      <w:bookmarkStart w:id="197" w:name="_Ref168058789"/>
      <w:bookmarkStart w:id="198" w:name="_Toc168347921"/>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197"/>
      <w:r>
        <w:br/>
        <w:t>Example of constructing the moment-rotation behavior from the stack force-displacement behavior</w:t>
      </w:r>
      <w:r w:rsidR="00AF7500">
        <w:t xml:space="preserve"> for 2 units of 2U2D.</w:t>
      </w:r>
      <w:bookmarkEnd w:id="198"/>
    </w:p>
    <w:p w14:paraId="3561CA4A" w14:textId="02A0241B" w:rsidR="00AF7500" w:rsidRDefault="00AF7500" w:rsidP="00AF7500">
      <w:pPr>
        <w:pStyle w:val="BodyText"/>
      </w:pPr>
      <w:r>
        <w:lastRenderedPageBreak/>
        <w:t xml:space="preserve">washer stacks on one side reach the highest deformation (bottom left of </w:t>
      </w:r>
      <w:r>
        <w:fldChar w:fldCharType="begin"/>
      </w:r>
      <w:r>
        <w:instrText xml:space="preserve"> REF _Ref168058789 \h </w:instrText>
      </w:r>
      <w:r>
        <w:fldChar w:fldCharType="separate"/>
      </w:r>
      <w:r w:rsidR="00334AA1" w:rsidRPr="005B5DD0">
        <w:t xml:space="preserve">Figure </w:t>
      </w:r>
      <w:r w:rsidR="00334AA1">
        <w:rPr>
          <w:noProof/>
        </w:rPr>
        <w:t>5</w:t>
      </w:r>
      <w:r w:rsidR="00334AA1" w:rsidRPr="005B5DD0">
        <w:noBreakHyphen/>
      </w:r>
      <w:r w:rsidR="00334AA1">
        <w:rPr>
          <w:noProof/>
        </w:rPr>
        <w:t>2</w:t>
      </w:r>
      <w:r>
        <w:fldChar w:fldCharType="end"/>
      </w:r>
      <w:r>
        <w:t xml:space="preserve">), the stacks on the other side relax entirely, losing preload (bottom right of </w:t>
      </w:r>
      <w:r>
        <w:fldChar w:fldCharType="begin"/>
      </w:r>
      <w:r>
        <w:instrText xml:space="preserve"> REF _Ref168058789 \h </w:instrText>
      </w:r>
      <w:r>
        <w:fldChar w:fldCharType="separate"/>
      </w:r>
      <w:r w:rsidR="00334AA1" w:rsidRPr="005B5DD0">
        <w:t xml:space="preserve">Figure </w:t>
      </w:r>
      <w:r w:rsidR="00334AA1">
        <w:rPr>
          <w:noProof/>
        </w:rPr>
        <w:t>5</w:t>
      </w:r>
      <w:r w:rsidR="00334AA1" w:rsidRPr="005B5DD0">
        <w:noBreakHyphen/>
      </w:r>
      <w:r w:rsidR="00334AA1">
        <w:rPr>
          <w:noProof/>
        </w:rPr>
        <w:t>2</w:t>
      </w:r>
      <w:r>
        <w:fldChar w:fldCharType="end"/>
      </w:r>
      <w:r>
        <w:t xml:space="preserve">). The net effect is a softening of the moment-rotation behavior near the extremes (top right of </w:t>
      </w:r>
      <w:r>
        <w:fldChar w:fldCharType="begin"/>
      </w:r>
      <w:r>
        <w:instrText xml:space="preserve"> REF _Ref168058789 \h </w:instrText>
      </w:r>
      <w:r>
        <w:fldChar w:fldCharType="separate"/>
      </w:r>
      <w:r w:rsidR="00334AA1" w:rsidRPr="005B5DD0">
        <w:t xml:space="preserve">Figure </w:t>
      </w:r>
      <w:r w:rsidR="00334AA1">
        <w:rPr>
          <w:noProof/>
        </w:rPr>
        <w:t>5</w:t>
      </w:r>
      <w:r w:rsidR="00334AA1" w:rsidRPr="005B5DD0">
        <w:noBreakHyphen/>
      </w:r>
      <w:r w:rsidR="00334AA1">
        <w:rPr>
          <w:noProof/>
        </w:rPr>
        <w:t>2</w:t>
      </w:r>
      <w:r>
        <w:fldChar w:fldCharType="end"/>
      </w:r>
      <w:r>
        <w:t>).</w:t>
      </w:r>
    </w:p>
    <w:p w14:paraId="491C2916" w14:textId="4614D07C" w:rsidR="00A133B3" w:rsidRDefault="00357328" w:rsidP="00357328">
      <w:pPr>
        <w:pStyle w:val="Heading2"/>
      </w:pPr>
      <w:bookmarkStart w:id="199" w:name="_Toc168346913"/>
      <w:r>
        <w:t>Modeling moment-rotation hysteresis</w:t>
      </w:r>
      <w:bookmarkEnd w:id="199"/>
    </w:p>
    <w:p w14:paraId="58E9EAC1" w14:textId="59A25D8A" w:rsidR="009F50B7" w:rsidRDefault="00AC4FE5" w:rsidP="00357328">
      <w:pPr>
        <w:pStyle w:val="BodyText"/>
      </w:pPr>
      <w:r>
        <w:t xml:space="preserve">The moment-rotation </w:t>
      </w:r>
      <w:r w:rsidR="00707A18">
        <w:t>behavior decom</w:t>
      </w:r>
      <w:r w:rsidR="00893EAF">
        <w:t xml:space="preserve">posed into two parallel components – one elastic and one hysteretic as illustrated in </w:t>
      </w:r>
      <w:r w:rsidR="00893EAF">
        <w:fldChar w:fldCharType="begin"/>
      </w:r>
      <w:r w:rsidR="00893EAF">
        <w:instrText xml:space="preserve"> REF _Ref168243356 \h </w:instrText>
      </w:r>
      <w:r w:rsidR="00893EAF">
        <w:fldChar w:fldCharType="separate"/>
      </w:r>
      <w:r w:rsidR="00334AA1" w:rsidRPr="005B5DD0">
        <w:t xml:space="preserve">Figure </w:t>
      </w:r>
      <w:r w:rsidR="00334AA1">
        <w:rPr>
          <w:noProof/>
        </w:rPr>
        <w:t>5</w:t>
      </w:r>
      <w:r w:rsidR="00334AA1" w:rsidRPr="005B5DD0">
        <w:noBreakHyphen/>
      </w:r>
      <w:r w:rsidR="00334AA1">
        <w:rPr>
          <w:noProof/>
        </w:rPr>
        <w:t>3</w:t>
      </w:r>
      <w:r w:rsidR="00893EAF">
        <w:fldChar w:fldCharType="end"/>
      </w:r>
      <w:r w:rsidR="00893EAF">
        <w:t xml:space="preserve">. </w:t>
      </w:r>
      <w:r w:rsidR="009F50B7">
        <w:t>The split is given by</w:t>
      </w:r>
    </w:p>
    <w:p w14:paraId="73B526D7" w14:textId="155F5100" w:rsidR="009F50B7" w:rsidRPr="009F50B7" w:rsidRDefault="009F50B7"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
                <w:iCs/>
              </w:rPr>
            </m:ctrlPr>
          </m:e>
          <m:sub>
            <m:r>
              <m:rPr>
                <m:nor/>
              </m:rPr>
              <w:rPr>
                <w:rFonts w:ascii="Cambria Math" w:hAnsi="Cambria Math"/>
              </w:rPr>
              <m:t>CVT</m:t>
            </m:r>
          </m:sub>
        </m:sSub>
        <m:r>
          <m:rPr>
            <m:sty m:val="p"/>
          </m:rPr>
          <w:rPr>
            <w:rFonts w:ascii="Cambria Math" w:hAnsi="Cambria Math"/>
          </w:rPr>
          <m:t>=K</m:t>
        </m:r>
        <m:sSub>
          <m:sSubPr>
            <m:ctrlPr>
              <w:rPr>
                <w:rFonts w:ascii="Cambria Math" w:hAnsi="Cambria Math"/>
              </w:rPr>
            </m:ctrlPr>
          </m:sSubPr>
          <m:e>
            <m:r>
              <m:rPr>
                <m:sty m:val="p"/>
              </m:rPr>
              <w:rPr>
                <w:rFonts w:ascii="Cambria Math" w:hAnsi="Cambria Math"/>
              </w:rPr>
              <m:t>θ</m:t>
            </m:r>
            <m:ctrlPr>
              <w:rPr>
                <w:rFonts w:ascii="Cambria Math" w:hAnsi="Cambria Math"/>
                <w:iCs/>
              </w:rPr>
            </m:ctrlPr>
          </m:e>
          <m:sub>
            <m:r>
              <m:rPr>
                <m:nor/>
              </m:rPr>
              <w:rPr>
                <w:rFonts w:ascii="Cambria Math" w:hAnsi="Cambria Math"/>
                <w:iCs/>
              </w:rPr>
              <m:t>w</m:t>
            </m:r>
          </m:sub>
        </m:sSub>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tab/>
        <w:t>(5-1)</w:t>
      </w:r>
    </w:p>
    <w:p w14:paraId="47D80157" w14:textId="33EFED81" w:rsidR="009F50B7" w:rsidRDefault="009F50B7" w:rsidP="00357328">
      <w:pPr>
        <w:pStyle w:val="BodyText"/>
      </w:pPr>
      <w:r>
        <w:t xml:space="preserve">for cases with sufficient preload as in </w:t>
      </w:r>
      <w:r>
        <w:fldChar w:fldCharType="begin"/>
      </w:r>
      <w:r>
        <w:instrText xml:space="preserve"> REF _Ref168243356 \h </w:instrText>
      </w:r>
      <w:r>
        <w:fldChar w:fldCharType="separate"/>
      </w:r>
      <w:r w:rsidR="00334AA1" w:rsidRPr="005B5DD0">
        <w:t xml:space="preserve">Figure </w:t>
      </w:r>
      <w:r w:rsidR="00334AA1">
        <w:rPr>
          <w:noProof/>
        </w:rPr>
        <w:t>5</w:t>
      </w:r>
      <w:r w:rsidR="00334AA1" w:rsidRPr="005B5DD0">
        <w:noBreakHyphen/>
      </w:r>
      <w:r w:rsidR="00334AA1">
        <w:rPr>
          <w:noProof/>
        </w:rPr>
        <w:t>3</w:t>
      </w:r>
      <w:r>
        <w:fldChar w:fldCharType="end"/>
      </w:r>
      <w:r>
        <w:t>(a) and by</w:t>
      </w:r>
    </w:p>
    <w:p w14:paraId="79F1CC4E" w14:textId="2063A305" w:rsidR="009F50B7" w:rsidRPr="00B2275F" w:rsidRDefault="00B2275F" w:rsidP="009F50B7">
      <w:pPr>
        <w:pStyle w:val="Equation"/>
      </w:pPr>
      <w:r>
        <w:tab/>
      </w:r>
      <m:oMath>
        <m:sSub>
          <m:sSubPr>
            <m:ctrlPr>
              <w:rPr>
                <w:rFonts w:ascii="Cambria Math" w:hAnsi="Cambria Math"/>
              </w:rPr>
            </m:ctrlPr>
          </m:sSubPr>
          <m:e>
            <m:r>
              <w:rPr>
                <w:rFonts w:ascii="Cambria Math" w:hAnsi="Cambria Math"/>
              </w:rPr>
              <m:t>M</m:t>
            </m:r>
            <m:ctrlPr>
              <w:rPr>
                <w:rFonts w:ascii="Cambria Math" w:hAnsi="Cambria Math"/>
                <w:iCs/>
              </w:rPr>
            </m:ctrlPr>
          </m:e>
          <m:sub>
            <m:r>
              <m:rPr>
                <m:nor/>
              </m:rPr>
              <w:rPr>
                <w:rFonts w:ascii="Cambria Math" w:hAnsi="Cambria Math"/>
                <w:iCs/>
              </w:rPr>
              <m:t>CVT</m:t>
            </m:r>
          </m:sub>
        </m:sSub>
        <m:r>
          <m:rPr>
            <m:sty m:val="p"/>
          </m:rPr>
          <w:rPr>
            <w:rFonts w:ascii="Cambria Math" w:hAnsi="Cambria Math"/>
          </w:rPr>
          <m:t>=</m:t>
        </m:r>
        <m:r>
          <w:rPr>
            <w:rFonts w:ascii="Cambria Math" w:hAnsi="Cambria Math"/>
          </w:rPr>
          <m:t>K</m:t>
        </m:r>
        <m:func>
          <m:funcPr>
            <m:ctrlPr>
              <w:rPr>
                <w:rFonts w:ascii="Cambria Math" w:hAnsi="Cambria Math"/>
              </w:rPr>
            </m:ctrlPr>
          </m:funcPr>
          <m:fName>
            <m:r>
              <m:rPr>
                <m:sty m:val="p"/>
              </m:rPr>
              <w:rPr>
                <w:rFonts w:ascii="Cambria Math" w:hAnsi="Cambria Math"/>
              </w:rPr>
              <m:t>tanh</m:t>
            </m:r>
          </m:fName>
          <m:e>
            <m:d>
              <m:dPr>
                <m:ctrlPr>
                  <w:rPr>
                    <w:rFonts w:ascii="Cambria Math" w:hAnsi="Cambria Math"/>
                  </w:rPr>
                </m:ctrlPr>
              </m:dPr>
              <m:e>
                <m:r>
                  <w:rPr>
                    <w:rFonts w:ascii="Cambria Math" w:hAnsi="Cambria Math"/>
                  </w:rPr>
                  <m:t>α</m:t>
                </m:r>
                <m:sSub>
                  <m:sSubPr>
                    <m:ctrlPr>
                      <w:rPr>
                        <w:rFonts w:ascii="Cambria Math" w:hAnsi="Cambria Math"/>
                      </w:rPr>
                    </m:ctrlPr>
                  </m:sSubPr>
                  <m:e>
                    <m:r>
                      <w:rPr>
                        <w:rFonts w:ascii="Cambria Math" w:hAnsi="Cambria Math"/>
                      </w:rPr>
                      <m:t>θ</m:t>
                    </m:r>
                    <m:ctrlPr>
                      <w:rPr>
                        <w:rFonts w:ascii="Cambria Math" w:hAnsi="Cambria Math"/>
                        <w:iCs/>
                      </w:rPr>
                    </m:ctrlPr>
                  </m:e>
                  <m:sub>
                    <m:r>
                      <m:rPr>
                        <m:nor/>
                      </m:rPr>
                      <w:rPr>
                        <w:rFonts w:ascii="Cambria Math" w:hAnsi="Cambria Math"/>
                        <w:iCs/>
                      </w:rPr>
                      <m:t>w</m:t>
                    </m:r>
                  </m:sub>
                </m:sSub>
              </m:e>
            </m:d>
          </m:e>
        </m:func>
        <m:r>
          <w:rPr>
            <w:rFonts w:ascii="Cambria Math" w:hAnsi="Cambria Math"/>
          </w:rPr>
          <m:t>+</m:t>
        </m:r>
        <m:sSub>
          <m:sSubPr>
            <m:ctrlPr>
              <w:rPr>
                <w:rFonts w:ascii="Cambria Math" w:hAnsi="Cambria Math"/>
                <w:iCs/>
              </w:rPr>
            </m:ctrlPr>
          </m:sSubPr>
          <m:e>
            <m:r>
              <w:rPr>
                <w:rFonts w:ascii="Cambria Math" w:hAnsi="Cambria Math"/>
              </w:rPr>
              <m:t>M</m:t>
            </m:r>
            <m:ctrlPr>
              <w:rPr>
                <w:rFonts w:ascii="Cambria Math" w:hAnsi="Cambria Math"/>
              </w:rPr>
            </m:ctrlPr>
          </m:e>
          <m:sub>
            <m:r>
              <m:rPr>
                <m:nor/>
              </m:rPr>
              <w:rPr>
                <w:rFonts w:ascii="Cambria Math" w:hAnsi="Cambria Math"/>
                <w:iCs/>
              </w:rPr>
              <m:t>HYS</m:t>
            </m:r>
          </m:sub>
        </m:sSub>
      </m:oMath>
      <w:r>
        <w:rPr>
          <w:iCs/>
        </w:rPr>
        <w:tab/>
        <w:t>(5-2)</w:t>
      </w:r>
    </w:p>
    <w:p w14:paraId="5D876067" w14:textId="30D2E9EC" w:rsidR="009F50B7" w:rsidRDefault="009F50B7" w:rsidP="00357328">
      <w:pPr>
        <w:pStyle w:val="BodyText"/>
      </w:pPr>
      <w:r>
        <w:t xml:space="preserve">for cases with insufficient preload as in </w:t>
      </w:r>
      <w:r>
        <w:fldChar w:fldCharType="begin"/>
      </w:r>
      <w:r>
        <w:instrText xml:space="preserve"> REF _Ref168243356 \h </w:instrText>
      </w:r>
      <w:r>
        <w:fldChar w:fldCharType="separate"/>
      </w:r>
      <w:r w:rsidR="00334AA1" w:rsidRPr="005B5DD0">
        <w:t xml:space="preserve">Figure </w:t>
      </w:r>
      <w:r w:rsidR="00334AA1">
        <w:rPr>
          <w:noProof/>
        </w:rPr>
        <w:t>5</w:t>
      </w:r>
      <w:r w:rsidR="00334AA1" w:rsidRPr="005B5DD0">
        <w:noBreakHyphen/>
      </w:r>
      <w:r w:rsidR="00334AA1">
        <w:rPr>
          <w:noProof/>
        </w:rPr>
        <w:t>3</w:t>
      </w:r>
      <w:r>
        <w:fldChar w:fldCharType="end"/>
      </w:r>
      <w:r>
        <w:t>(b), the tanh function capturing the S shape.</w:t>
      </w:r>
    </w:p>
    <w:p w14:paraId="3F5DDFC8" w14:textId="6BA98A05" w:rsidR="00357328" w:rsidRDefault="00893EAF" w:rsidP="00357328">
      <w:pPr>
        <w:pStyle w:val="BodyText"/>
      </w:pPr>
      <w:r>
        <w:t>The</w:t>
      </w:r>
      <w:r w:rsidR="00AC4FE5">
        <w:t xml:space="preserve"> </w:t>
      </w:r>
      <w:r>
        <w:t xml:space="preserve">hysteretic component </w:t>
      </w:r>
      <w:r w:rsidR="00AC4FE5">
        <w:t xml:space="preserve">is represented using </w:t>
      </w:r>
      <w:r w:rsidR="00E078E8">
        <w:t>what is</w:t>
      </w:r>
      <w:r w:rsidR="00AC4FE5">
        <w:t xml:space="preserve"> commonly referred to as the Bouc-Wen model </w:t>
      </w:r>
      <w:r w:rsidR="00AC4FE5">
        <w:fldChar w:fldCharType="begin"/>
      </w:r>
      <w:r w:rsidR="00AC4FE5">
        <w:instrText xml:space="preserve"> ADDIN EN.CITE &lt;EndNote&gt;&lt;Cite&gt;&lt;Author&gt;Bouc&lt;/Author&gt;&lt;Year&gt;1967&lt;/Year&gt;&lt;RecNum&gt;30&lt;/RecNum&gt;&lt;DisplayText&gt;[23, 24]&lt;/DisplayText&gt;&lt;record&gt;&lt;rec-number&gt;30&lt;/rec-number&gt;&lt;foreign-keys&gt;&lt;key app="EN" db-id="e2zwdx9fkvp0pue5sa1p5tdwv0edavvpdpft" timestamp="1717363942"&gt;30&lt;/key&gt;&lt;/foreign-keys&gt;&lt;ref-type name="Conference Proceedings"&gt;10&lt;/ref-type&gt;&lt;contributors&gt;&lt;authors&gt;&lt;author&gt;Bouc, R&lt;/author&gt;&lt;/authors&gt;&lt;/contributors&gt;&lt;titles&gt;&lt;title&gt;Forced vibrations of mechanical systems with hysteresis&lt;/title&gt;&lt;secondary-title&gt;Proc. of the Fourth Conference on Nonlinear Oscillations, Prague, 1967&lt;/secondary-title&gt;&lt;/titles&gt;&lt;dates&gt;&lt;year&gt;1967&lt;/year&gt;&lt;/dates&gt;&lt;urls&gt;&lt;/urls&gt;&lt;/record&gt;&lt;/Cite&gt;&lt;Cite&gt;&lt;Author&gt;Wen&lt;/Author&gt;&lt;Year&gt;1976&lt;/Year&gt;&lt;RecNum&gt;31&lt;/RecNum&gt;&lt;record&gt;&lt;rec-number&gt;31&lt;/rec-number&gt;&lt;foreign-keys&gt;&lt;key app="EN" db-id="e2zwdx9fkvp0pue5sa1p5tdwv0edavvpdpft" timestamp="1717364017"&gt;31&lt;/key&gt;&lt;/foreign-keys&gt;&lt;ref-type name="Journal Article"&gt;17&lt;/ref-type&gt;&lt;contributors&gt;&lt;authors&gt;&lt;author&gt;Wen, Yi-Kwei&lt;/author&gt;&lt;/authors&gt;&lt;/contributors&gt;&lt;titles&gt;&lt;title&gt;Method for random vibration of hysteretic systems&lt;/title&gt;&lt;secondary-title&gt;Journal of the engineering mechanics division&lt;/secondary-title&gt;&lt;/titles&gt;&lt;periodical&gt;&lt;full-title&gt;Journal of the engineering mechanics division&lt;/full-title&gt;&lt;/periodical&gt;&lt;pages&gt;249-263&lt;/pages&gt;&lt;volume&gt;102&lt;/volume&gt;&lt;number&gt;2&lt;/number&gt;&lt;dates&gt;&lt;year&gt;1976&lt;/year&gt;&lt;/dates&gt;&lt;isbn&gt;0044-7951&lt;/isbn&gt;&lt;urls&gt;&lt;/urls&gt;&lt;/record&gt;&lt;/Cite&gt;&lt;/EndNote&gt;</w:instrText>
      </w:r>
      <w:r w:rsidR="00AC4FE5">
        <w:fldChar w:fldCharType="separate"/>
      </w:r>
      <w:r w:rsidR="00AC4FE5">
        <w:rPr>
          <w:noProof/>
        </w:rPr>
        <w:t>[23, 24]</w:t>
      </w:r>
      <w:r w:rsidR="00AC4FE5">
        <w:fldChar w:fldCharType="end"/>
      </w:r>
      <w:r w:rsidR="00AC4FE5">
        <w:t xml:space="preserve"> (for a description of this model using notation similar to that used here, see </w:t>
      </w:r>
      <w:r w:rsidR="00AC4FE5">
        <w:fldChar w:fldCharType="begin"/>
      </w:r>
      <w:r w:rsidR="00AC4FE5">
        <w:instrText xml:space="preserve"> ADDIN EN.CITE &lt;EndNote&gt;&lt;Cite&gt;&lt;Author&gt;Sivaselvan&lt;/Author&gt;&lt;Year&gt;2000&lt;/Year&gt;&lt;RecNum&gt;32&lt;/RecNum&gt;&lt;DisplayText&gt;[25, 26]&lt;/DisplayText&gt;&lt;record&gt;&lt;rec-number&gt;32&lt;/rec-number&gt;&lt;foreign-keys&gt;&lt;key app="EN" db-id="e2zwdx9fkvp0pue5sa1p5tdwv0edavvpdpft" timestamp="1717364077"&gt;32&lt;/key&gt;&lt;/foreign-keys&gt;&lt;ref-type name="Journal Article"&gt;17&lt;/ref-type&gt;&lt;contributors&gt;&lt;authors&gt;&lt;author&gt;Sivaselvan, Mettupalayam V&lt;/author&gt;&lt;author&gt;Reinhorn, Andrei M&lt;/author&gt;&lt;/authors&gt;&lt;/contributors&gt;&lt;titles&gt;&lt;title&gt;Hysteretic models for deteriorating inelastic structures&lt;/title&gt;&lt;secondary-title&gt;Journal of engineering mechanics&lt;/secondary-title&gt;&lt;/titles&gt;&lt;periodical&gt;&lt;full-title&gt;Journal of engineering mechanics&lt;/full-title&gt;&lt;/periodical&gt;&lt;pages&gt;633-640&lt;/pages&gt;&lt;volume&gt;126&lt;/volume&gt;&lt;number&gt;6&lt;/number&gt;&lt;dates&gt;&lt;year&gt;2000&lt;/year&gt;&lt;/dates&gt;&lt;isbn&gt;0733-9399&lt;/isbn&gt;&lt;urls&gt;&lt;/urls&gt;&lt;/record&gt;&lt;/Cite&gt;&lt;Cite&gt;&lt;Author&gt;Sivaselvan&lt;/Author&gt;&lt;Year&gt;2004&lt;/Year&gt;&lt;RecNum&gt;33&lt;/RecNum&gt;&lt;record&gt;&lt;rec-number&gt;33&lt;/rec-number&gt;&lt;foreign-keys&gt;&lt;key app="EN" db-id="e2zwdx9fkvp0pue5sa1p5tdwv0edavvpdpft" timestamp="1717364114"&gt;33&lt;/key&gt;&lt;/foreign-keys&gt;&lt;ref-type name="Journal Article"&gt;17&lt;/ref-type&gt;&lt;contributors&gt;&lt;authors&gt;&lt;author&gt;Sivaselvan, Mettupalayam V&lt;/author&gt;&lt;author&gt;Reinhorn, Andrei M&lt;/author&gt;&lt;/authors&gt;&lt;/contributors&gt;&lt;titles&gt;&lt;title&gt;Nonlinear structural analysis towards collapse simulation: A dynamical systems approach&lt;/title&gt;&lt;/titles&gt;&lt;dates&gt;&lt;year&gt;2004&lt;/year&gt;&lt;/dates&gt;&lt;urls&gt;&lt;/urls&gt;&lt;/record&gt;&lt;/Cite&gt;&lt;/EndNote&gt;</w:instrText>
      </w:r>
      <w:r w:rsidR="00AC4FE5">
        <w:fldChar w:fldCharType="separate"/>
      </w:r>
      <w:r w:rsidR="00AC4FE5">
        <w:rPr>
          <w:noProof/>
        </w:rPr>
        <w:t>[25, 26]</w:t>
      </w:r>
      <w:r w:rsidR="00AC4FE5">
        <w:fldChar w:fldCharType="end"/>
      </w:r>
      <w:r w:rsidR="00AC4FE5">
        <w:t>)</w:t>
      </w:r>
      <w:r w:rsidR="00B2275F">
        <w:t>, and is given by</w:t>
      </w:r>
    </w:p>
    <w:p w14:paraId="0879729A" w14:textId="75DA9C80" w:rsidR="00B2275F" w:rsidRDefault="00036617" w:rsidP="00B2275F">
      <w:pPr>
        <w:pStyle w:val="Equation"/>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M</m:t>
                  </m:r>
                </m:e>
              </m:acc>
              <m:ctrlPr>
                <w:rPr>
                  <w:rFonts w:ascii="Cambria Math" w:hAnsi="Cambria Math"/>
                  <w:iCs/>
                </w:rPr>
              </m:ctrlPr>
            </m:e>
            <m:sub>
              <m:r>
                <m:rPr>
                  <m:sty m:val="p"/>
                </m:rPr>
                <w:rPr>
                  <w:rFonts w:ascii="Cambria Math" w:hAnsi="Cambria Math"/>
                </w:rPr>
                <m:t>HYS</m:t>
              </m:r>
            </m:sub>
          </m:sSub>
          <m:r>
            <w:rPr>
              <w:rFonts w:ascii="Cambria Math" w:hAnsi="Cambria Math"/>
            </w:rPr>
            <m:t>=</m:t>
          </m:r>
          <m:r>
            <m:rPr>
              <m:sty m:val="p"/>
            </m:rPr>
            <w:rPr>
              <w:rFonts w:ascii="Cambria Math" w:hAnsi="Cambria Math"/>
            </w:rPr>
            <m:t>k</m:t>
          </m:r>
          <m:d>
            <m:dPr>
              <m:ctrlPr>
                <w:rPr>
                  <w:rFonts w:ascii="Cambria Math" w:hAnsi="Cambria Math"/>
                </w:rPr>
              </m:ctrlPr>
            </m:dPr>
            <m:e>
              <m:r>
                <w:rPr>
                  <w:rFonts w:ascii="Cambria Math" w:hAnsi="Cambria Math"/>
                </w:rPr>
                <m:t>1-</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w:rPr>
                      <w:rFonts w:ascii="Cambria Math" w:hAnsi="Cambria Math"/>
                    </w:rPr>
                    <m:t>N</m:t>
                  </m:r>
                </m:sup>
              </m:sSup>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i/>
                        </w:rPr>
                      </m:ctrlPr>
                    </m:dPr>
                    <m:e>
                      <m:r>
                        <w:rPr>
                          <w:rFonts w:ascii="Cambria Math" w:hAnsi="Cambria Math"/>
                        </w:rPr>
                        <m:t>1-</m:t>
                      </m:r>
                      <m:r>
                        <m:rPr>
                          <m:sty m:val="p"/>
                        </m:rPr>
                        <w:rPr>
                          <w:rFonts w:ascii="Cambria Math" w:hAnsi="Cambria Math"/>
                        </w:rPr>
                        <m:t>η</m:t>
                      </m:r>
                    </m:e>
                  </m:d>
                  <m:func>
                    <m:funcPr>
                      <m:ctrlPr>
                        <w:rPr>
                          <w:rFonts w:ascii="Cambria Math" w:hAnsi="Cambria Math"/>
                          <w:i/>
                        </w:rPr>
                      </m:ctrlPr>
                    </m:funcPr>
                    <m:fName>
                      <m:r>
                        <w:rPr>
                          <w:rFonts w:ascii="Cambria Math" w:hAnsi="Cambria Math"/>
                        </w:rPr>
                        <m:t>sgn</m:t>
                      </m:r>
                    </m:fName>
                    <m:e>
                      <m:d>
                        <m:dPr>
                          <m:ctrlPr>
                            <w:rPr>
                              <w:rFonts w:ascii="Cambria Math" w:hAnsi="Cambria Math"/>
                              <w:i/>
                            </w:rPr>
                          </m:ctrlPr>
                        </m:dPr>
                        <m:e>
                          <m:sSub>
                            <m:sSubPr>
                              <m:ctrlPr>
                                <w:rPr>
                                  <w:rFonts w:ascii="Cambria Math" w:hAnsi="Cambria Math"/>
                                  <w:i/>
                                </w:rPr>
                              </m:ctrlPr>
                            </m:sSubPr>
                            <m:e>
                              <m:r>
                                <w:rPr>
                                  <w:rFonts w:ascii="Cambria Math" w:hAnsi="Cambria Math"/>
                                </w:rPr>
                                <m:t>M</m:t>
                              </m:r>
                            </m:e>
                            <m:sub>
                              <m:r>
                                <m:rPr>
                                  <m:nor/>
                                </m:rPr>
                                <w:rPr>
                                  <w:rFonts w:ascii="Cambria Math" w:hAnsi="Cambria Math"/>
                                </w:rPr>
                                <m:t>HYS</m:t>
                              </m:r>
                            </m:sub>
                          </m:sSub>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e>
                      </m:d>
                    </m:e>
                  </m:func>
                  <m:ctrlPr>
                    <w:rPr>
                      <w:rFonts w:ascii="Cambria Math" w:hAnsi="Cambria Math"/>
                      <w:i/>
                    </w:rPr>
                  </m:ctrlPr>
                </m:e>
              </m:d>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θ</m:t>
                  </m:r>
                </m:e>
              </m:acc>
              <m:ctrlPr>
                <w:rPr>
                  <w:rFonts w:ascii="Cambria Math" w:hAnsi="Cambria Math"/>
                  <w:iCs/>
                </w:rPr>
              </m:ctrlPr>
            </m:e>
            <m:sub>
              <m:r>
                <m:rPr>
                  <m:sty m:val="p"/>
                </m:rPr>
                <w:rPr>
                  <w:rFonts w:ascii="Cambria Math" w:hAnsi="Cambria Math"/>
                </w:rPr>
                <m:t>w</m:t>
              </m:r>
            </m:sub>
          </m:sSub>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F7500" w14:paraId="35B26692" w14:textId="77777777" w:rsidTr="00AF7500">
        <w:tc>
          <w:tcPr>
            <w:tcW w:w="9576" w:type="dxa"/>
          </w:tcPr>
          <w:p w14:paraId="0BF961B1" w14:textId="2866D2C1" w:rsidR="00AF7500" w:rsidRDefault="002125EE" w:rsidP="00357328">
            <w:pPr>
              <w:pStyle w:val="BodyText"/>
            </w:pPr>
            <w:r>
              <w:rPr>
                <w:noProof/>
              </w:rPr>
              <w:drawing>
                <wp:inline distT="0" distB="0" distL="0" distR="0" wp14:anchorId="0BB00A69" wp14:editId="5C363CE1">
                  <wp:extent cx="6044184" cy="1563624"/>
                  <wp:effectExtent l="0" t="0" r="0" b="0"/>
                  <wp:docPr id="1785909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44184" cy="1563624"/>
                          </a:xfrm>
                          <a:prstGeom prst="rect">
                            <a:avLst/>
                          </a:prstGeom>
                          <a:noFill/>
                        </pic:spPr>
                      </pic:pic>
                    </a:graphicData>
                  </a:graphic>
                </wp:inline>
              </w:drawing>
            </w:r>
          </w:p>
          <w:p w14:paraId="355269D2" w14:textId="08F3031E" w:rsidR="00AF7500" w:rsidRDefault="001C714C" w:rsidP="001C714C">
            <w:pPr>
              <w:pStyle w:val="ESCaption"/>
              <w:spacing w:before="0" w:after="0"/>
              <w:ind w:left="0"/>
            </w:pPr>
            <w:r>
              <w:t>(a) Preload = 50% of flattening – elastic component is linear</w:t>
            </w:r>
          </w:p>
        </w:tc>
      </w:tr>
      <w:tr w:rsidR="00AF7500" w14:paraId="14BD08F3" w14:textId="77777777" w:rsidTr="00AF7500">
        <w:tc>
          <w:tcPr>
            <w:tcW w:w="9576" w:type="dxa"/>
          </w:tcPr>
          <w:p w14:paraId="086CC3EA" w14:textId="2B170882" w:rsidR="00AF7500" w:rsidRDefault="00B2275F" w:rsidP="00357328">
            <w:pPr>
              <w:pStyle w:val="BodyText"/>
            </w:pPr>
            <w:r>
              <w:rPr>
                <w:noProof/>
              </w:rPr>
              <w:drawing>
                <wp:inline distT="0" distB="0" distL="0" distR="0" wp14:anchorId="2DAE1F52" wp14:editId="609F596B">
                  <wp:extent cx="6062472" cy="1572768"/>
                  <wp:effectExtent l="0" t="0" r="0" b="0"/>
                  <wp:docPr id="8635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62472" cy="1572768"/>
                          </a:xfrm>
                          <a:prstGeom prst="rect">
                            <a:avLst/>
                          </a:prstGeom>
                          <a:noFill/>
                        </pic:spPr>
                      </pic:pic>
                    </a:graphicData>
                  </a:graphic>
                </wp:inline>
              </w:drawing>
            </w:r>
          </w:p>
          <w:p w14:paraId="1815BB3E" w14:textId="6B56975C" w:rsidR="001C714C" w:rsidRDefault="001C714C" w:rsidP="001C714C">
            <w:pPr>
              <w:pStyle w:val="ESCaption"/>
              <w:spacing w:before="0" w:after="0"/>
              <w:ind w:left="0"/>
            </w:pPr>
            <w:r>
              <w:t xml:space="preserve">(b) Preload = </w:t>
            </w:r>
            <w:r w:rsidR="00487288">
              <w:t>25</w:t>
            </w:r>
            <w:r>
              <w:t>% of flattening – elastic component is S-shaped due to the washer stacks on one side losing preload</w:t>
            </w:r>
          </w:p>
        </w:tc>
      </w:tr>
    </w:tbl>
    <w:p w14:paraId="5EF6B58C" w14:textId="498833E1" w:rsidR="004E49E1" w:rsidRDefault="004E49E1" w:rsidP="004E49E1">
      <w:pPr>
        <w:pStyle w:val="Caption"/>
      </w:pPr>
      <w:bookmarkStart w:id="200" w:name="_Ref168243356"/>
      <w:bookmarkStart w:id="201" w:name="_Toc168347922"/>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3</w:t>
      </w:r>
      <w:r>
        <w:rPr>
          <w:noProof/>
        </w:rPr>
        <w:fldChar w:fldCharType="end"/>
      </w:r>
      <w:bookmarkEnd w:id="200"/>
      <w:r>
        <w:br/>
        <w:t>Parallel decomposition of moment-rotation behavior into elastic and hysteretic components (example shown for 2 units of 2U2D).</w:t>
      </w:r>
      <w:bookmarkEnd w:id="201"/>
    </w:p>
    <w:p w14:paraId="53A00050" w14:textId="552B0D39" w:rsidR="00710CD4" w:rsidRDefault="00710CD4" w:rsidP="00710CD4">
      <w:pPr>
        <w:pStyle w:val="BodyText"/>
      </w:pPr>
      <w:r>
        <w:lastRenderedPageBreak/>
        <w:t xml:space="preserve">where </w:t>
      </w:r>
      <w:proofErr w:type="spellStart"/>
      <w:r w:rsidRPr="00710CD4">
        <w:rPr>
          <w:i/>
          <w:iCs/>
        </w:rPr>
        <w:t>M</w:t>
      </w:r>
      <w:r w:rsidRPr="00710CD4">
        <w:rPr>
          <w:vertAlign w:val="subscript"/>
        </w:rPr>
        <w:t>yield</w:t>
      </w:r>
      <w:proofErr w:type="spellEnd"/>
      <w:r>
        <w:t xml:space="preserve"> is the yield moment, and </w:t>
      </w:r>
      <w:r w:rsidRPr="00710CD4">
        <w:rPr>
          <w:i/>
          <w:iCs/>
        </w:rPr>
        <w:t>N</w:t>
      </w:r>
      <w:r>
        <w:t xml:space="preserve"> and </w:t>
      </w:r>
      <w:r w:rsidRPr="00710CD4">
        <w:rPr>
          <w:rFonts w:ascii="Symbol" w:hAnsi="Symbol"/>
          <w:i/>
          <w:iCs/>
        </w:rPr>
        <w:t>h</w:t>
      </w:r>
      <w:r>
        <w:t xml:space="preserve"> are parameters that control the shape of the hysteresis</w:t>
      </w:r>
      <w:r w:rsidR="00CF4819">
        <w:t>.</w:t>
      </w:r>
      <w:r w:rsidR="001D7E4A">
        <w:t xml:space="preserve"> For an explanation of these parameters, see </w:t>
      </w:r>
      <w:r w:rsidR="001D7E4A">
        <w:fldChar w:fldCharType="begin"/>
      </w:r>
      <w:r w:rsidR="001D7E4A">
        <w:instrText xml:space="preserve"> ADDIN EN.CITE &lt;EndNote&gt;&lt;Cite&gt;&lt;Author&gt;Constantinou&lt;/Author&gt;&lt;Year&gt;1987&lt;/Year&gt;&lt;RecNum&gt;34&lt;/RecNum&gt;&lt;DisplayText&gt;[27]&lt;/DisplayText&gt;&lt;record&gt;&lt;rec-number&gt;34&lt;/rec-number&gt;&lt;foreign-keys&gt;&lt;key app="EN" db-id="e2zwdx9fkvp0pue5sa1p5tdwv0edavvpdpft" timestamp="1717379604"&gt;34&lt;/key&gt;&lt;/foreign-keys&gt;&lt;ref-type name="Book"&gt;6&lt;/ref-type&gt;&lt;contributors&gt;&lt;authors&gt;&lt;author&gt;Constantinou, Michalakis C&lt;/author&gt;&lt;author&gt;Adnane, MA&lt;/author&gt;&lt;/authors&gt;&lt;/contributors&gt;&lt;titles&gt;&lt;title&gt;Dynamics of Soil-base-isolated-structure Systems: Evaluation of Two Models for Yielding Systems. Report 4&lt;/title&gt;&lt;/titles&gt;&lt;dates&gt;&lt;year&gt;1987&lt;/year&gt;&lt;/dates&gt;&lt;publisher&gt;[Department of Civil Engineering], Drexel University&lt;/publisher&gt;&lt;urls&gt;&lt;/urls&gt;&lt;/record&gt;&lt;/Cite&gt;&lt;/EndNote&gt;</w:instrText>
      </w:r>
      <w:r w:rsidR="001D7E4A">
        <w:fldChar w:fldCharType="separate"/>
      </w:r>
      <w:r w:rsidR="001D7E4A">
        <w:rPr>
          <w:noProof/>
        </w:rPr>
        <w:t>[27]</w:t>
      </w:r>
      <w:r w:rsidR="001D7E4A">
        <w:fldChar w:fldCharType="end"/>
      </w:r>
      <w:r w:rsidR="001D7E4A">
        <w:t xml:space="preserve">. </w:t>
      </w:r>
      <w:r w:rsidR="001D7E4A">
        <w:fldChar w:fldCharType="begin"/>
      </w:r>
      <w:r w:rsidR="001D7E4A">
        <w:instrText xml:space="preserve"> REF _Ref168257748 \h </w:instrText>
      </w:r>
      <w:r w:rsidR="001D7E4A">
        <w:fldChar w:fldCharType="separate"/>
      </w:r>
      <w:r w:rsidR="00334AA1" w:rsidRPr="005B5DD0">
        <w:t xml:space="preserve">Figure </w:t>
      </w:r>
      <w:r w:rsidR="00334AA1">
        <w:rPr>
          <w:noProof/>
        </w:rPr>
        <w:t>5</w:t>
      </w:r>
      <w:r w:rsidR="00334AA1" w:rsidRPr="005B5DD0">
        <w:noBreakHyphen/>
      </w:r>
      <w:r w:rsidR="00334AA1">
        <w:rPr>
          <w:noProof/>
        </w:rPr>
        <w:t>4</w:t>
      </w:r>
      <w:r w:rsidR="001D7E4A">
        <w:fldChar w:fldCharType="end"/>
      </w:r>
      <w:r w:rsidR="001D7E4A">
        <w:t xml:space="preserve"> shows a comparison of the model with the measured moment-rotation behavior when the model is driven by the measured rotation of the CVT relative to the spool plate (</w:t>
      </w:r>
      <w:r w:rsidR="001D7E4A" w:rsidRPr="001D7E4A">
        <w:rPr>
          <w:rFonts w:ascii="Symbol" w:hAnsi="Symbol"/>
          <w:i/>
          <w:iCs/>
        </w:rPr>
        <w:t>q</w:t>
      </w:r>
      <w:r w:rsidR="001D7E4A" w:rsidRPr="001D7E4A">
        <w:rPr>
          <w:vertAlign w:val="subscript"/>
        </w:rPr>
        <w:t>w</w:t>
      </w:r>
      <w:r w:rsidR="001D7E4A">
        <w:t>).</w:t>
      </w:r>
      <w:r w:rsidR="00144CD1">
        <w:t xml:space="preserve"> In constructing the full system model, the flexibility of the spool plate must be incorporated as well</w:t>
      </w:r>
      <w:r w:rsidR="004253B3">
        <w:t xml:space="preserve">; this is recognized when comparing the magnitudes of the plate deformation (see </w:t>
      </w:r>
      <w:r w:rsidR="004253B3">
        <w:fldChar w:fldCharType="begin"/>
      </w:r>
      <w:r w:rsidR="004253B3">
        <w:instrText xml:space="preserve"> REF _Ref167453230 \h </w:instrText>
      </w:r>
      <w:r w:rsidR="004253B3">
        <w:fldChar w:fldCharType="separate"/>
      </w:r>
      <w:r w:rsidR="00334AA1">
        <w:t xml:space="preserve">Table </w:t>
      </w:r>
      <w:r w:rsidR="00334AA1">
        <w:rPr>
          <w:noProof/>
        </w:rPr>
        <w:t>4</w:t>
      </w:r>
      <w:r w:rsidR="00334AA1">
        <w:noBreakHyphen/>
      </w:r>
      <w:r w:rsidR="00334AA1">
        <w:rPr>
          <w:noProof/>
        </w:rPr>
        <w:t>2</w:t>
      </w:r>
      <w:r w:rsidR="004253B3">
        <w:fldChar w:fldCharType="end"/>
      </w:r>
      <w:r w:rsidR="004253B3">
        <w:t xml:space="preserve">), washer deformation and total rotation of the CVT in </w:t>
      </w:r>
      <w:r w:rsidR="004E7DD4">
        <w:fldChar w:fldCharType="begin"/>
      </w:r>
      <w:r w:rsidR="004E7DD4">
        <w:instrText xml:space="preserve"> REF _Ref168304552 \h </w:instrText>
      </w:r>
      <w:r w:rsidR="004E7DD4">
        <w:fldChar w:fldCharType="separate"/>
      </w:r>
      <w:r w:rsidR="00334AA1" w:rsidRPr="005B5DD0">
        <w:t xml:space="preserve">Figure </w:t>
      </w:r>
      <w:r w:rsidR="00334AA1">
        <w:rPr>
          <w:noProof/>
        </w:rPr>
        <w:t>5</w:t>
      </w:r>
      <w:r w:rsidR="00334AA1" w:rsidRPr="005B5DD0">
        <w:noBreakHyphen/>
      </w:r>
      <w:r w:rsidR="00334AA1">
        <w:rPr>
          <w:noProof/>
        </w:rPr>
        <w:t>5</w:t>
      </w:r>
      <w:r w:rsidR="004E7DD4">
        <w:fldChar w:fldCharType="end"/>
      </w:r>
      <w:r w:rsidR="004E7DD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87288" w14:paraId="742B631D" w14:textId="77777777" w:rsidTr="00487288">
        <w:tc>
          <w:tcPr>
            <w:tcW w:w="9576" w:type="dxa"/>
          </w:tcPr>
          <w:p w14:paraId="12B788C5" w14:textId="77777777" w:rsidR="00487288" w:rsidRDefault="00487288" w:rsidP="00710CD4">
            <w:pPr>
              <w:pStyle w:val="BodyText"/>
            </w:pPr>
            <w:r>
              <w:rPr>
                <w:noProof/>
              </w:rPr>
              <w:drawing>
                <wp:inline distT="0" distB="0" distL="0" distR="0" wp14:anchorId="7A61012D" wp14:editId="7677110F">
                  <wp:extent cx="5843016" cy="1691640"/>
                  <wp:effectExtent l="0" t="0" r="0" b="0"/>
                  <wp:docPr id="138158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3016" cy="1691640"/>
                          </a:xfrm>
                          <a:prstGeom prst="rect">
                            <a:avLst/>
                          </a:prstGeom>
                          <a:noFill/>
                        </pic:spPr>
                      </pic:pic>
                    </a:graphicData>
                  </a:graphic>
                </wp:inline>
              </w:drawing>
            </w:r>
          </w:p>
          <w:p w14:paraId="2E6F054F" w14:textId="30EDFDEB" w:rsidR="00487288" w:rsidRDefault="00487288" w:rsidP="00487288">
            <w:pPr>
              <w:pStyle w:val="ESCaption"/>
              <w:spacing w:before="0" w:after="0"/>
              <w:ind w:left="0"/>
            </w:pPr>
            <w:r>
              <w:t>(a) Preload = 50% of flattening – elastic component is linear and given by equation (5-1)</w:t>
            </w:r>
          </w:p>
        </w:tc>
      </w:tr>
      <w:tr w:rsidR="00487288" w14:paraId="1EEA349E" w14:textId="77777777" w:rsidTr="00487288">
        <w:tc>
          <w:tcPr>
            <w:tcW w:w="9576" w:type="dxa"/>
          </w:tcPr>
          <w:p w14:paraId="7C37C382" w14:textId="77777777" w:rsidR="00487288" w:rsidRDefault="00487288" w:rsidP="00710CD4">
            <w:pPr>
              <w:pStyle w:val="BodyText"/>
            </w:pPr>
            <w:r>
              <w:rPr>
                <w:noProof/>
              </w:rPr>
              <w:drawing>
                <wp:inline distT="0" distB="0" distL="0" distR="0" wp14:anchorId="73034F66" wp14:editId="6109F13E">
                  <wp:extent cx="5852160" cy="1691640"/>
                  <wp:effectExtent l="0" t="0" r="0" b="0"/>
                  <wp:docPr id="1519291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2160" cy="1691640"/>
                          </a:xfrm>
                          <a:prstGeom prst="rect">
                            <a:avLst/>
                          </a:prstGeom>
                          <a:noFill/>
                        </pic:spPr>
                      </pic:pic>
                    </a:graphicData>
                  </a:graphic>
                </wp:inline>
              </w:drawing>
            </w:r>
          </w:p>
          <w:p w14:paraId="3F865150" w14:textId="340394D5" w:rsidR="00487288" w:rsidRDefault="00487288" w:rsidP="00487288">
            <w:pPr>
              <w:pStyle w:val="ESCaption"/>
              <w:spacing w:before="0" w:after="0"/>
              <w:ind w:left="0"/>
            </w:pPr>
            <w:r>
              <w:t>(b) Preload = 25% of flattening – elastic component is S-shaped and given by equation (5-2)</w:t>
            </w:r>
          </w:p>
        </w:tc>
      </w:tr>
    </w:tbl>
    <w:p w14:paraId="4C59813A" w14:textId="67BBC367" w:rsidR="00772583" w:rsidRDefault="00772583" w:rsidP="00772583">
      <w:pPr>
        <w:pStyle w:val="Caption"/>
      </w:pPr>
      <w:bookmarkStart w:id="202" w:name="_Ref168257748"/>
      <w:bookmarkStart w:id="203" w:name="_Toc168347923"/>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4</w:t>
      </w:r>
      <w:r>
        <w:rPr>
          <w:noProof/>
        </w:rPr>
        <w:fldChar w:fldCharType="end"/>
      </w:r>
      <w:bookmarkEnd w:id="202"/>
      <w:r>
        <w:br/>
        <w:t xml:space="preserve">Comparison on model and measured moment-rotation behavior when the model is driven by the measured </w:t>
      </w:r>
      <w:r w:rsidRPr="00772583">
        <w:rPr>
          <w:rFonts w:ascii="Symbol" w:hAnsi="Symbol"/>
          <w:i/>
          <w:iCs/>
        </w:rPr>
        <w:t>q</w:t>
      </w:r>
      <w:proofErr w:type="spellStart"/>
      <w:r w:rsidRPr="00772583">
        <w:rPr>
          <w:vertAlign w:val="subscript"/>
        </w:rPr>
        <w:t>w</w:t>
      </w:r>
      <w:r>
        <w:t xml:space="preserve"> as</w:t>
      </w:r>
      <w:proofErr w:type="spellEnd"/>
      <w:r>
        <w:t xml:space="preserve"> input (example shown for 2 units of 2U2D).</w:t>
      </w:r>
      <w:bookmarkEnd w:id="203"/>
    </w:p>
    <w:p w14:paraId="41CCF65B" w14:textId="0A34A212" w:rsidR="00357328" w:rsidRPr="00357328" w:rsidRDefault="00357328" w:rsidP="00357328">
      <w:pPr>
        <w:pStyle w:val="Heading2"/>
      </w:pPr>
      <w:bookmarkStart w:id="204" w:name="_Toc168346914"/>
      <w:r>
        <w:t>Summary of nonlinear dynamic model</w:t>
      </w:r>
      <w:bookmarkEnd w:id="204"/>
    </w:p>
    <w:p w14:paraId="1E25BC56" w14:textId="3DD075FA" w:rsidR="00A133B3" w:rsidRDefault="009B444F" w:rsidP="00D7150D">
      <w:pPr>
        <w:pStyle w:val="BodyText"/>
      </w:pPr>
      <w:r>
        <w:t xml:space="preserve">Combining the moment-rotation model of equations (5-1) and (5-2) or (5-3) with the equation of motion of the CVT (considered as a rigid body), and including the flexibility of the spool plate results in the full nonlinear model of the Belleville </w:t>
      </w:r>
      <w:del w:id="205" w:author="Nelson,Mark D (BPA) - TELD-TPP-3" w:date="2024-06-19T23:04:00Z" w16du:dateUtc="2024-06-20T06:04:00Z">
        <w:r w:rsidDel="00C66020">
          <w:delText>washer</w:delText>
        </w:r>
      </w:del>
      <w:ins w:id="206" w:author="Nelson,Mark D (BPA) - TELD-TPP-3" w:date="2024-06-19T23:04:00Z" w16du:dateUtc="2024-06-20T06:04:00Z">
        <w:r w:rsidR="00C66020">
          <w:t>Washer</w:t>
        </w:r>
      </w:ins>
      <w:r>
        <w:t>-protected CVT:</w:t>
      </w:r>
    </w:p>
    <w:p w14:paraId="3951ACD8" w14:textId="3DBADCF8" w:rsidR="009B444F" w:rsidRPr="002F2E1D" w:rsidRDefault="002F2E1D" w:rsidP="002F2E1D">
      <w:pPr>
        <w:pStyle w:val="Equation"/>
      </w:pPr>
      <w:r>
        <w:rPr>
          <w:iCs/>
        </w:rPr>
        <w:tab/>
      </w:r>
      <m:oMath>
        <m:m>
          <m:mPr>
            <m:mcs>
              <m:mc>
                <m:mcPr>
                  <m:count m:val="1"/>
                  <m:mcJc m:val="center"/>
                </m:mcPr>
              </m:mc>
            </m:mcs>
            <m:ctrlPr>
              <w:rPr>
                <w:rFonts w:ascii="Cambria Math" w:hAnsi="Cambria Math"/>
                <w:iCs/>
              </w:rPr>
            </m:ctrlPr>
          </m:mPr>
          <m:mr>
            <m:e>
              <m:r>
                <m:rPr>
                  <m:nor/>
                </m:rPr>
                <w:rPr>
                  <w:iCs/>
                </w:rPr>
                <m:t>Equation</m:t>
              </m:r>
              <m:r>
                <m:rPr>
                  <m:nor/>
                </m:rPr>
                <m:t> </m:t>
              </m:r>
              <m:r>
                <m:rPr>
                  <m:nor/>
                </m:rPr>
                <w:rPr>
                  <w:iCs/>
                </w:rPr>
                <m:t>of</m:t>
              </m:r>
              <m:r>
                <m:rPr>
                  <m:nor/>
                </m:rPr>
                <m:t> </m:t>
              </m:r>
              <m:r>
                <m:rPr>
                  <m:nor/>
                </m:rPr>
                <w:rPr>
                  <w:iCs/>
                </w:rPr>
                <m:t>motion</m:t>
              </m:r>
              <m:r>
                <m:rPr>
                  <m:nor/>
                </m:rPr>
                <m:t> </m:t>
              </m:r>
              <m:r>
                <m:rPr>
                  <m:nor/>
                </m:rPr>
                <w:rPr>
                  <w:iCs/>
                </w:rPr>
                <m:t>of</m:t>
              </m:r>
              <m:r>
                <m:rPr>
                  <m:nor/>
                </m:rPr>
                <m:t> </m:t>
              </m:r>
              <m:r>
                <m:rPr>
                  <m:nor/>
                </m:rPr>
                <w:rPr>
                  <w:iCs/>
                </w:rPr>
                <m:t>CVT</m:t>
              </m:r>
              <m:r>
                <m:rPr>
                  <m:nor/>
                </m:rPr>
                <m:t xml:space="preserve">: </m:t>
              </m:r>
              <m:d>
                <m:dPr>
                  <m:ctrlPr>
                    <w:rPr>
                      <w:rFonts w:ascii="Cambria Math" w:hAnsi="Cambria Math"/>
                    </w:rPr>
                  </m:ctrlPr>
                </m:dPr>
                <m:e>
                  <m:sSub>
                    <m:sSubPr>
                      <m:ctrlPr>
                        <w:rPr>
                          <w:rFonts w:ascii="Cambria Math" w:hAnsi="Cambria Math"/>
                          <w:i/>
                        </w:rPr>
                      </m:ctrlPr>
                    </m:sSubPr>
                    <m:e>
                      <m:r>
                        <w:rPr>
                          <w:rFonts w:ascii="Cambria Math" w:hAnsi="Cambria Math"/>
                        </w:rPr>
                        <m:t>I</m:t>
                      </m:r>
                      <m:ctrlPr>
                        <w:rPr>
                          <w:rFonts w:ascii="Cambria Math" w:hAnsi="Cambria Math"/>
                        </w:rPr>
                      </m:ctrlPr>
                    </m:e>
                    <m:sub>
                      <m:r>
                        <w:rPr>
                          <w:rFonts w:ascii="Cambria Math" w:hAnsi="Cambria Math"/>
                        </w:rPr>
                        <m:t>0</m:t>
                      </m:r>
                    </m:sub>
                  </m:sSub>
                  <m:r>
                    <w:rPr>
                      <w:rFonts w:ascii="Cambria Math" w:hAnsi="Cambria Math"/>
                    </w:rPr>
                    <m:t>+m</m:t>
                  </m:r>
                  <m:sSup>
                    <m:sSupPr>
                      <m:ctrlPr>
                        <w:rPr>
                          <w:rFonts w:ascii="Cambria Math" w:hAnsi="Cambria Math"/>
                          <w:i/>
                        </w:rPr>
                      </m:ctrlPr>
                    </m:sSupPr>
                    <m:e>
                      <m:r>
                        <w:rPr>
                          <w:rFonts w:ascii="Cambria Math" w:hAnsi="Cambria Math"/>
                        </w:rPr>
                        <m:t>l</m:t>
                      </m:r>
                      <m:ctrlPr>
                        <w:rPr>
                          <w:rFonts w:ascii="Cambria Math" w:hAnsi="Cambria Math"/>
                        </w:rPr>
                      </m:ctrlPr>
                    </m:e>
                    <m:sup>
                      <m:r>
                        <w:rPr>
                          <w:rFonts w:ascii="Cambria Math" w:hAnsi="Cambria Math"/>
                        </w:rPr>
                        <m:t>2</m:t>
                      </m:r>
                    </m:sup>
                  </m:sSup>
                  <m:ctrlPr>
                    <w:rPr>
                      <w:rFonts w:ascii="Cambria Math" w:hAnsi="Cambria Math"/>
                      <w:i/>
                    </w:rPr>
                  </m:ctrlPr>
                </m:e>
              </m:d>
              <m:acc>
                <m:accPr>
                  <m:chr m:val="̈"/>
                  <m:ctrlPr>
                    <w:rPr>
                      <w:rFonts w:ascii="Cambria Math" w:hAnsi="Cambria Math"/>
                      <w:iCs/>
                    </w:rPr>
                  </m:ctrlPr>
                </m:accPr>
                <m:e>
                  <m:r>
                    <w:rPr>
                      <w:rFonts w:ascii="Cambria Math" w:hAnsi="Cambria Math"/>
                    </w:rPr>
                    <m:t>θ</m:t>
                  </m:r>
                </m:e>
              </m:acc>
              <m:r>
                <w:rPr>
                  <w:rFonts w:ascii="Cambria Math" w:hAnsi="Cambria Math"/>
                </w:rPr>
                <m:t>+</m:t>
              </m:r>
              <m:sSub>
                <m:sSubPr>
                  <m:ctrlPr>
                    <w:rPr>
                      <w:rFonts w:ascii="Cambria Math" w:hAnsi="Cambria Math"/>
                      <w:i/>
                    </w:rPr>
                  </m:ctrlPr>
                </m:sSubPr>
                <m:e>
                  <m:r>
                    <w:rPr>
                      <w:rFonts w:ascii="Cambria Math" w:hAnsi="Cambria Math"/>
                    </w:rPr>
                    <m:t>M</m:t>
                  </m:r>
                </m:e>
                <m:sub>
                  <m:r>
                    <m:rPr>
                      <m:nor/>
                    </m:rPr>
                    <m:t>CVT</m:t>
                  </m:r>
                </m:sub>
              </m:sSub>
              <m:r>
                <w:rPr>
                  <w:rFonts w:ascii="Cambria Math" w:hAnsi="Cambria Math"/>
                </w:rPr>
                <m:t>=-ml</m:t>
              </m:r>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ctrlPr>
                    <w:rPr>
                      <w:rFonts w:ascii="Cambria Math" w:hAnsi="Cambria Math"/>
                    </w:rPr>
                  </m:ctrlPr>
                </m:e>
                <m:sub>
                  <m:r>
                    <m:rPr>
                      <m:nor/>
                    </m:rPr>
                    <m:t>g</m:t>
                  </m:r>
                </m:sub>
              </m:sSub>
              <m:ctrlPr>
                <w:rPr>
                  <w:rFonts w:ascii="Cambria Math" w:hAnsi="Cambria Math"/>
                </w:rPr>
              </m:ctrlPr>
            </m:e>
          </m:mr>
          <m:mr>
            <m:e>
              <m:r>
                <m:rPr>
                  <m:nor/>
                </m:rPr>
                <m:t>Hysteretic model (equation (5-3) rewritten):</m:t>
              </m:r>
              <m:r>
                <m:rPr>
                  <m:sty m:val="p"/>
                </m:rPr>
                <w:rPr>
                  <w:rFonts w:ascii="Cambria Math" w:hAnsi="Cambria Math"/>
                </w:rPr>
                <m:t> </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w:rPr>
                      <w:rFonts w:ascii="Cambria Math" w:hAnsi="Cambria Math"/>
                    </w:rPr>
                    <m:t>HYS</m:t>
                  </m:r>
                </m:sub>
              </m:sSub>
              <m:r>
                <w:rPr>
                  <w:rFonts w:ascii="Cambria Math" w:hAnsi="Cambria Math"/>
                </w:rPr>
                <m:t>=k</m:t>
              </m:r>
              <m:d>
                <m:dPr>
                  <m:ctrlPr>
                    <w:rPr>
                      <w:rFonts w:ascii="Cambria Math" w:hAnsi="Cambria Math"/>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2</m:t>
                      </m:r>
                    </m:sub>
                  </m:sSub>
                  <m:ctrlPr>
                    <w:rPr>
                      <w:rFonts w:ascii="Cambria Math" w:hAnsi="Cambria Math"/>
                      <w:i/>
                    </w:rPr>
                  </m:ctrlPr>
                </m:e>
              </m:d>
              <m:sSub>
                <m:sSubPr>
                  <m:ctrlPr>
                    <w:rPr>
                      <w:rFonts w:ascii="Cambria Math" w:hAnsi="Cambria Math"/>
                    </w:rPr>
                  </m:ctrlPr>
                </m:sSubPr>
                <m:e>
                  <m:acc>
                    <m:accPr>
                      <m:chr m:val="̇"/>
                      <m:ctrlPr>
                        <w:rPr>
                          <w:rFonts w:ascii="Cambria Math" w:hAnsi="Cambria Math"/>
                        </w:rPr>
                      </m:ctrlPr>
                    </m:accPr>
                    <m:e>
                      <m:r>
                        <w:rPr>
                          <w:rFonts w:ascii="Cambria Math" w:hAnsi="Cambria Math"/>
                        </w:rPr>
                        <m:t>θ</m:t>
                      </m:r>
                    </m:e>
                  </m:acc>
                  <m:ctrlPr>
                    <w:rPr>
                      <w:rFonts w:ascii="Cambria Math" w:hAnsi="Cambria Math"/>
                      <w:iCs/>
                    </w:rPr>
                  </m:ctrlPr>
                </m:e>
                <m:sub>
                  <m:r>
                    <w:rPr>
                      <w:rFonts w:ascii="Cambria Math" w:hAnsi="Cambria Math"/>
                    </w:rPr>
                    <m:t>w</m:t>
                  </m:r>
                </m:sub>
              </m:sSub>
              <m:ctrlPr>
                <w:rPr>
                  <w:rFonts w:ascii="Cambria Math" w:hAnsi="Cambria Math"/>
                </w:rPr>
              </m:ctrlPr>
            </m:e>
          </m:mr>
        </m:m>
      </m:oMath>
      <w:r>
        <w:tab/>
        <w:t>(5-4)</w:t>
      </w:r>
    </w:p>
    <w:p w14:paraId="6727878D" w14:textId="37DA1E1C" w:rsidR="004253B3" w:rsidRDefault="002F2E1D" w:rsidP="00D7150D">
      <w:pPr>
        <w:pStyle w:val="BodyText"/>
        <w:sectPr w:rsidR="004253B3" w:rsidSect="001C5748">
          <w:type w:val="oddPage"/>
          <w:pgSz w:w="12240" w:h="15840"/>
          <w:pgMar w:top="1440" w:right="1440" w:bottom="1440" w:left="1440" w:header="720" w:footer="720" w:gutter="0"/>
          <w:pgNumType w:start="1" w:chapStyle="1"/>
          <w:cols w:space="720"/>
        </w:sectPr>
      </w:pPr>
      <w:r>
        <w:t>w</w:t>
      </w:r>
      <w:r w:rsidR="00711770">
        <w:t>ith</w:t>
      </w:r>
      <w:r>
        <w:t xml:space="preserve">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num>
                  <m:den>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yield</m:t>
                        </m:r>
                      </m:sub>
                    </m:sSub>
                  </m:den>
                </m:f>
                <m:ctrlPr>
                  <w:rPr>
                    <w:rFonts w:ascii="Cambria Math" w:hAnsi="Cambria Math"/>
                    <w:i/>
                  </w:rPr>
                </m:ctrlPr>
              </m:e>
            </m:d>
          </m:e>
          <m:sup>
            <m:r>
              <m:rPr>
                <m:sty m:val="p"/>
              </m:rPr>
              <w:rPr>
                <w:rFonts w:ascii="Cambria Math" w:hAnsi="Cambria Math"/>
              </w:rPr>
              <m:t>N</m:t>
            </m:r>
          </m:sup>
        </m:sSup>
      </m:oMath>
      <w:r w:rsidR="00711770">
        <w:t xml:space="preserve">, </w:t>
      </w:r>
      <m:oMath>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2</m:t>
            </m:r>
          </m:sub>
        </m:sSub>
        <m:r>
          <w:rPr>
            <w:rFonts w:ascii="Cambria Math" w:hAnsi="Cambria Math"/>
          </w:rPr>
          <m:t>=</m:t>
        </m:r>
        <m:d>
          <m:dPr>
            <m:ctrlPr>
              <w:rPr>
                <w:rFonts w:ascii="Cambria Math" w:hAnsi="Cambria Math"/>
              </w:rPr>
            </m:ctrlPr>
          </m:dPr>
          <m:e>
            <m:r>
              <m:rPr>
                <m:sty m:val="p"/>
              </m:rPr>
              <w:rPr>
                <w:rFonts w:ascii="Cambria Math" w:hAnsi="Cambria Math"/>
              </w:rPr>
              <m:t>η</m:t>
            </m:r>
            <m: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η</m:t>
                </m:r>
                <m:ctrlPr>
                  <w:rPr>
                    <w:rFonts w:ascii="Cambria Math" w:hAnsi="Cambria Math"/>
                    <w:i/>
                  </w:rPr>
                </m:ctrlPr>
              </m:e>
            </m:d>
            <m:func>
              <m:funcPr>
                <m:ctrlPr>
                  <w:rPr>
                    <w:rFonts w:ascii="Cambria Math" w:hAnsi="Cambria Math"/>
                  </w:rPr>
                </m:ctrlPr>
              </m:funcPr>
              <m:fName>
                <m:r>
                  <m:rPr>
                    <m:sty m:val="p"/>
                  </m:rPr>
                  <w:rPr>
                    <w:rFonts w:ascii="Cambria Math" w:hAnsi="Cambria Math"/>
                  </w:rPr>
                  <m:t>sgn</m:t>
                </m:r>
              </m:fName>
              <m:e>
                <m:d>
                  <m:dPr>
                    <m:ctrlPr>
                      <w:rPr>
                        <w:rFonts w:ascii="Cambria Math" w:hAnsi="Cambria Math"/>
                      </w:rPr>
                    </m:ctrlPr>
                  </m:dPr>
                  <m:e>
                    <m:sSub>
                      <m:sSubPr>
                        <m:ctrlPr>
                          <w:rPr>
                            <w:rFonts w:ascii="Cambria Math" w:hAnsi="Cambria Math"/>
                            <w:i/>
                          </w:rPr>
                        </m:ctrlPr>
                      </m:sSubPr>
                      <m:e>
                        <m:r>
                          <m:rPr>
                            <m:sty m:val="p"/>
                          </m:rPr>
                          <w:rPr>
                            <w:rFonts w:ascii="Cambria Math" w:hAnsi="Cambria Math"/>
                          </w:rPr>
                          <m:t>M</m:t>
                        </m:r>
                        <m:ctrlPr>
                          <w:rPr>
                            <w:rFonts w:ascii="Cambria Math" w:hAnsi="Cambria Math"/>
                          </w:rPr>
                        </m:ctrlPr>
                      </m:e>
                      <m:sub>
                        <m:r>
                          <m:rPr>
                            <m:nor/>
                          </m:rPr>
                          <w:rPr>
                            <w:rFonts w:ascii="Cambria Math" w:hAnsi="Cambria Math"/>
                          </w:rPr>
                          <m:t>HYS</m:t>
                        </m:r>
                      </m:sub>
                    </m:sSub>
                    <m:acc>
                      <m:accPr>
                        <m:chr m:val="̇"/>
                        <m:ctrlPr>
                          <w:rPr>
                            <w:rFonts w:ascii="Cambria Math" w:hAnsi="Cambria Math"/>
                          </w:rPr>
                        </m:ctrlPr>
                      </m:accPr>
                      <m:e>
                        <m:r>
                          <m:rPr>
                            <m:sty m:val="p"/>
                          </m:rPr>
                          <w:rPr>
                            <w:rFonts w:ascii="Cambria Math" w:hAnsi="Cambria Math"/>
                          </w:rPr>
                          <m:t>θ</m:t>
                        </m:r>
                      </m:e>
                    </m:acc>
                    <m:ctrlPr>
                      <w:rPr>
                        <w:rFonts w:ascii="Cambria Math" w:hAnsi="Cambria Math"/>
                        <w:i/>
                      </w:rPr>
                    </m:ctrlPr>
                  </m:e>
                </m:d>
              </m:e>
            </m:func>
            <m:ctrlPr>
              <w:rPr>
                <w:rFonts w:ascii="Cambria Math" w:hAnsi="Cambria Math"/>
                <w:i/>
              </w:rPr>
            </m:ctrlPr>
          </m:e>
        </m:d>
      </m:oMath>
      <w:r>
        <w:t xml:space="preserve">, </w:t>
      </w:r>
      <w:r w:rsidRPr="002F2E1D">
        <w:rPr>
          <w:i/>
          <w:iCs/>
        </w:rPr>
        <w:t>M</w:t>
      </w:r>
      <w:r w:rsidRPr="002F2E1D">
        <w:rPr>
          <w:vertAlign w:val="subscript"/>
        </w:rPr>
        <w:t>CVT</w:t>
      </w:r>
      <w:r>
        <w:t xml:space="preserve"> given by either equation (5-1) or (5-2),</w:t>
      </w:r>
      <w:r w:rsidR="00144CD1">
        <w:t xml:space="preserve"> the spool plate deformation</w:t>
      </w:r>
      <w: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p</m:t>
            </m:r>
          </m:sub>
        </m:sSub>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nor/>
                  </m:rPr>
                  <w:rPr>
                    <w:rFonts w:ascii="Cambria Math" w:hAnsi="Cambria Math"/>
                  </w:rPr>
                  <m:t>CVT</m:t>
                </m:r>
              </m:sub>
            </m:sSub>
            <m:ctrlPr>
              <w:rPr>
                <w:rFonts w:ascii="Cambria Math" w:hAnsi="Cambria Math"/>
                <w:i/>
              </w:rPr>
            </m:ctrlPr>
          </m:num>
          <m:den>
            <m:sSub>
              <m:sSubPr>
                <m:ctrlPr>
                  <w:rPr>
                    <w:rFonts w:ascii="Cambria Math" w:hAnsi="Cambria Math"/>
                    <w:i/>
                  </w:rPr>
                </m:ctrlPr>
              </m:sSubPr>
              <m:e>
                <m:r>
                  <w:rPr>
                    <w:rFonts w:ascii="Cambria Math" w:hAnsi="Cambria Math"/>
                  </w:rPr>
                  <m:t>K</m:t>
                </m:r>
              </m:e>
              <m:sub>
                <m:r>
                  <m:rPr>
                    <m:nor/>
                  </m:rPr>
                  <w:rPr>
                    <w:rFonts w:ascii="Cambria Math" w:hAnsi="Cambria Math"/>
                  </w:rPr>
                  <m:t>p</m:t>
                </m:r>
              </m:sub>
            </m:sSub>
            <m:ctrlPr>
              <w:rPr>
                <w:rFonts w:ascii="Cambria Math" w:hAnsi="Cambria Math"/>
                <w:i/>
              </w:rPr>
            </m:ctrlPr>
          </m:den>
        </m:f>
      </m:oMath>
      <w:r w:rsidR="00144CD1">
        <w:t xml:space="preserve"> (</w:t>
      </w:r>
      <w:proofErr w:type="spellStart"/>
      <w:r w:rsidR="00144CD1" w:rsidRPr="004E7DD4">
        <w:rPr>
          <w:i/>
          <w:iCs/>
        </w:rPr>
        <w:t>K</w:t>
      </w:r>
      <w:r w:rsidR="00144CD1" w:rsidRPr="004E7DD4">
        <w:rPr>
          <w:vertAlign w:val="subscript"/>
        </w:rPr>
        <w:t>p</w:t>
      </w:r>
      <w:proofErr w:type="spellEnd"/>
      <w:r w:rsidR="00144CD1">
        <w:t xml:space="preserve"> being the spool plate stiffness)</w:t>
      </w:r>
      <w:r w:rsidR="003D0E9D">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m:rPr>
                <m:nor/>
              </m:rPr>
              <w:rPr>
                <w:rFonts w:ascii="Cambria Math" w:hAnsi="Cambria Math"/>
              </w:rPr>
              <m:t>w</m:t>
            </m:r>
          </m:sub>
        </m:sSub>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i/>
              </w:rPr>
            </m:ctrlPr>
          </m:sSubPr>
          <m:e>
            <m:r>
              <m:rPr>
                <m:sty m:val="p"/>
              </m:rPr>
              <w:rPr>
                <w:rFonts w:ascii="Cambria Math" w:hAnsi="Cambria Math"/>
              </w:rPr>
              <m:t>θ</m:t>
            </m:r>
          </m:e>
          <m:sub>
            <m:r>
              <m:rPr>
                <m:nor/>
              </m:rPr>
              <w:rPr>
                <w:rFonts w:ascii="Cambria Math" w:hAnsi="Cambria Math"/>
              </w:rPr>
              <m:t>p</m:t>
            </m:r>
          </m:sub>
        </m:sSub>
      </m:oMath>
      <w:r w:rsidR="003D0E9D">
        <w:t xml:space="preserve"> and </w:t>
      </w:r>
    </w:p>
    <w:p w14:paraId="081186AB" w14:textId="3B09BECC" w:rsidR="004253B3" w:rsidRDefault="00D910F1" w:rsidP="00D7150D">
      <w:pPr>
        <w:pStyle w:val="BodyText"/>
      </w:pPr>
      <w:r>
        <w:rPr>
          <w:noProof/>
        </w:rPr>
        <w:lastRenderedPageBreak/>
        <w:drawing>
          <wp:inline distT="0" distB="0" distL="0" distR="0" wp14:anchorId="6C539791" wp14:editId="4E5E662F">
            <wp:extent cx="8513064" cy="4453128"/>
            <wp:effectExtent l="0" t="0" r="0" b="0"/>
            <wp:docPr id="550481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513064" cy="4453128"/>
                    </a:xfrm>
                    <a:prstGeom prst="rect">
                      <a:avLst/>
                    </a:prstGeom>
                    <a:noFill/>
                  </pic:spPr>
                </pic:pic>
              </a:graphicData>
            </a:graphic>
          </wp:inline>
        </w:drawing>
      </w:r>
    </w:p>
    <w:p w14:paraId="71A8E206" w14:textId="1071F766" w:rsidR="00D910F1" w:rsidRDefault="00D910F1" w:rsidP="00D910F1">
      <w:pPr>
        <w:pStyle w:val="Caption"/>
      </w:pPr>
      <w:bookmarkStart w:id="207" w:name="_Ref168304552"/>
      <w:bookmarkStart w:id="208" w:name="_Toc168347924"/>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5</w:t>
      </w:r>
      <w:r>
        <w:rPr>
          <w:noProof/>
        </w:rPr>
        <w:fldChar w:fldCharType="end"/>
      </w:r>
      <w:bookmarkEnd w:id="207"/>
      <w:r>
        <w:br/>
        <w:t xml:space="preserve">Relative magnitudes of total CVT rotation </w:t>
      </w:r>
      <w:r w:rsidRPr="00D910F1">
        <w:rPr>
          <w:rFonts w:ascii="Symbol" w:hAnsi="Symbol"/>
          <w:i/>
          <w:iCs/>
        </w:rPr>
        <w:t>q</w:t>
      </w:r>
      <w:r>
        <w:t xml:space="preserve">, washer stack deformation </w:t>
      </w:r>
      <w:r w:rsidRPr="00772583">
        <w:rPr>
          <w:rFonts w:ascii="Symbol" w:hAnsi="Symbol"/>
          <w:i/>
          <w:iCs/>
        </w:rPr>
        <w:t>q</w:t>
      </w:r>
      <w:r w:rsidRPr="00772583">
        <w:rPr>
          <w:vertAlign w:val="subscript"/>
        </w:rPr>
        <w:t>w</w:t>
      </w:r>
      <w:r>
        <w:t xml:space="preserve"> and spool plate deformation </w:t>
      </w:r>
      <w:r w:rsidRPr="00772583">
        <w:rPr>
          <w:rFonts w:ascii="Symbol" w:hAnsi="Symbol"/>
          <w:i/>
          <w:iCs/>
        </w:rPr>
        <w:t>q</w:t>
      </w:r>
      <w:r>
        <w:rPr>
          <w:vertAlign w:val="subscript"/>
        </w:rPr>
        <w:t>p</w:t>
      </w:r>
      <w:r>
        <w:t xml:space="preserve"> (example shown for 2 units of 2U2D in X direction for 0.5g CERL motion).</w:t>
      </w:r>
      <w:bookmarkEnd w:id="208"/>
    </w:p>
    <w:p w14:paraId="6701088A" w14:textId="77777777" w:rsidR="00D910F1" w:rsidRDefault="00D910F1" w:rsidP="00D7150D">
      <w:pPr>
        <w:pStyle w:val="BodyText"/>
      </w:pPr>
    </w:p>
    <w:p w14:paraId="72880C21" w14:textId="77777777" w:rsidR="00D910F1" w:rsidRDefault="00D910F1" w:rsidP="00D7150D">
      <w:pPr>
        <w:pStyle w:val="BodyText"/>
        <w:sectPr w:rsidR="00D910F1" w:rsidSect="004253B3">
          <w:pgSz w:w="15840" w:h="12240" w:orient="landscape"/>
          <w:pgMar w:top="1440" w:right="1440" w:bottom="1440" w:left="1440" w:header="720" w:footer="720" w:gutter="0"/>
          <w:pgNumType w:chapStyle="1"/>
          <w:cols w:space="720"/>
          <w:docGrid w:linePitch="272"/>
        </w:sectPr>
      </w:pPr>
    </w:p>
    <w:p w14:paraId="0AD9AE4F" w14:textId="1F44C601" w:rsidR="003D0E9D" w:rsidRPr="003D0E9D" w:rsidRDefault="00036617" w:rsidP="003D0E9D">
      <w:pPr>
        <w:pStyle w:val="BodyText"/>
      </w:pP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e>
          <m:sub>
            <m:r>
              <w:rPr>
                <w:rFonts w:ascii="Cambria Math" w:hAnsi="Cambria Math"/>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m:rPr>
                        <m:sty m:val="p"/>
                      </m:rPr>
                      <w:rPr>
                        <w:rFonts w:ascii="Cambria Math" w:hAnsi="Cambria Math"/>
                      </w:rPr>
                      <m:t>K</m:t>
                    </m:r>
                    <m:ctrlPr>
                      <w:rPr>
                        <w:rFonts w:ascii="Cambria Math" w:hAnsi="Cambria Math"/>
                        <w:iCs/>
                      </w:rPr>
                    </m:ctrlPr>
                  </m:e>
                  <m:sub>
                    <m:r>
                      <m:rPr>
                        <m:nor/>
                      </m:rPr>
                      <w:rPr>
                        <w:rFonts w:ascii="Cambria Math" w:hAnsi="Cambria Math"/>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w:rPr>
                    <w:rFonts w:ascii="Cambria Math" w:hAnsi="Cambria Math"/>
                  </w:rPr>
                  <m:t>+k</m:t>
                </m:r>
                <m:d>
                  <m:dPr>
                    <m:ctrlPr>
                      <w:rPr>
                        <w:rFonts w:ascii="Cambria Math" w:hAnsi="Cambria Math"/>
                        <w:iCs/>
                      </w:rPr>
                    </m:ctrlPr>
                  </m:dPr>
                  <m:e>
                    <m:r>
                      <w:rPr>
                        <w:rFonts w:ascii="Cambria Math" w:hAnsi="Cambria Math"/>
                      </w:rPr>
                      <m:t>1-</m:t>
                    </m:r>
                    <m:sSub>
                      <m:sSubPr>
                        <m:ctrlPr>
                          <w:rPr>
                            <w:rFonts w:ascii="Cambria Math" w:hAnsi="Cambria Math"/>
                            <w:i/>
                            <w:iCs/>
                          </w:rPr>
                        </m:ctrlPr>
                      </m:sSubPr>
                      <m:e>
                        <m:r>
                          <w:rPr>
                            <w:rFonts w:ascii="Cambria Math" w:hAnsi="Cambria Math"/>
                          </w:rPr>
                          <m:t>H</m:t>
                        </m:r>
                      </m:e>
                      <m:sub>
                        <m:r>
                          <w:rPr>
                            <w:rFonts w:ascii="Cambria Math" w:hAnsi="Cambria Math"/>
                          </w:rPr>
                          <m:t>1</m:t>
                        </m:r>
                      </m:sub>
                    </m:sSub>
                    <m:sSub>
                      <m:sSubPr>
                        <m:ctrlPr>
                          <w:rPr>
                            <w:rFonts w:ascii="Cambria Math" w:hAnsi="Cambria Math"/>
                            <w:i/>
                            <w:iCs/>
                          </w:rPr>
                        </m:ctrlPr>
                      </m:sSubPr>
                      <m:e>
                        <m:r>
                          <w:rPr>
                            <w:rFonts w:ascii="Cambria Math" w:hAnsi="Cambria Math"/>
                          </w:rPr>
                          <m:t>H</m:t>
                        </m:r>
                      </m:e>
                      <m:sub>
                        <m:r>
                          <w:rPr>
                            <w:rFonts w:ascii="Cambria Math" w:hAnsi="Cambria Math"/>
                          </w:rPr>
                          <m:t>2</m:t>
                        </m:r>
                      </m:sub>
                    </m:sSub>
                    <m:ctrlPr>
                      <w:rPr>
                        <w:rFonts w:ascii="Cambria Math" w:hAnsi="Cambria Math"/>
                        <w:i/>
                        <w:iCs/>
                      </w:rPr>
                    </m:ctrlPr>
                  </m:e>
                </m:d>
                <m:r>
                  <w:rPr>
                    <w:rFonts w:ascii="Cambria Math" w:hAnsi="Cambria Math"/>
                  </w:rPr>
                  <m:t>+K</m:t>
                </m:r>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3D0E9D">
        <w:rPr>
          <w:iCs/>
        </w:rPr>
        <w:t xml:space="preserve"> for sufficient preload and </w:t>
      </w:r>
      <m:oMath>
        <m:sSub>
          <m:sSubPr>
            <m:ctrlPr>
              <w:rPr>
                <w:rFonts w:ascii="Cambria Math" w:hAnsi="Cambria Math"/>
                <w:i/>
                <w:iCs/>
              </w:rPr>
            </m:ctrlPr>
          </m:sSubPr>
          <m:e>
            <m:acc>
              <m:accPr>
                <m:chr m:val="̇"/>
                <m:ctrlPr>
                  <w:rPr>
                    <w:rFonts w:ascii="Cambria Math" w:hAnsi="Cambria Math"/>
                    <w:iCs/>
                  </w:rPr>
                </m:ctrlPr>
              </m:accPr>
              <m:e>
                <m:r>
                  <m:rPr>
                    <m:sty m:val="p"/>
                  </m:rPr>
                  <w:rPr>
                    <w:rFonts w:ascii="Cambria Math" w:hAnsi="Cambria Math"/>
                  </w:rPr>
                  <m:t>θ</m:t>
                </m:r>
              </m:e>
            </m:acc>
            <m:ctrlPr>
              <w:rPr>
                <w:rFonts w:ascii="Cambria Math" w:hAnsi="Cambria Math"/>
                <w:iCs/>
              </w:rPr>
            </m:ctrlPr>
          </m:e>
          <m:sub>
            <m:r>
              <m:rPr>
                <m:nor/>
              </m:rPr>
              <w:rPr>
                <w:rFonts w:ascii="Cambria Math" w:hAnsi="Cambria Math"/>
                <w:iCs/>
              </w:rPr>
              <m:t>w</m:t>
            </m:r>
          </m:sub>
        </m:sSub>
        <m: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num>
              <m:den>
                <m:sSub>
                  <m:sSubPr>
                    <m:ctrlPr>
                      <w:rPr>
                        <w:rFonts w:ascii="Cambria Math" w:hAnsi="Cambria Math"/>
                        <w:i/>
                        <w:iCs/>
                      </w:rPr>
                    </m:ctrlPr>
                  </m:sSubPr>
                  <m:e>
                    <m:r>
                      <w:rPr>
                        <w:rFonts w:ascii="Cambria Math" w:hAnsi="Cambria Math"/>
                      </w:rPr>
                      <m:t>K</m:t>
                    </m:r>
                    <m:ctrlPr>
                      <w:rPr>
                        <w:rFonts w:ascii="Cambria Math" w:hAnsi="Cambria Math"/>
                        <w:iCs/>
                      </w:rPr>
                    </m:ctrlPr>
                  </m:e>
                  <m:sub>
                    <m:r>
                      <m:rPr>
                        <m:nor/>
                      </m:rPr>
                      <w:rPr>
                        <w:rFonts w:ascii="Cambria Math" w:hAnsi="Cambria Math"/>
                        <w:iCs/>
                      </w:rPr>
                      <m:t>p</m:t>
                    </m:r>
                  </m:sub>
                </m:sSub>
                <m:r>
                  <m:rPr>
                    <m:sty m:val="p"/>
                  </m:rPr>
                  <w:rPr>
                    <w:rFonts w:ascii="Cambria Math" w:hAnsi="Cambria Math"/>
                  </w:rPr>
                  <m:t>+k</m:t>
                </m:r>
                <m:d>
                  <m:dPr>
                    <m:ctrlPr>
                      <w:rPr>
                        <w:rFonts w:ascii="Cambria Math" w:hAnsi="Cambria Math"/>
                        <w:iCs/>
                      </w:rPr>
                    </m:ctrlPr>
                  </m:dPr>
                  <m:e>
                    <m:r>
                      <m:rPr>
                        <m:sty m:val="p"/>
                      </m:rPr>
                      <w:rPr>
                        <w:rFonts w:ascii="Cambria Math" w:hAnsi="Cambria Math"/>
                      </w:rPr>
                      <m:t>1-</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2</m:t>
                        </m:r>
                      </m:sub>
                    </m:sSub>
                  </m:e>
                </m:d>
                <m:r>
                  <m:rPr>
                    <m:sty m:val="p"/>
                  </m:rPr>
                  <w:rPr>
                    <w:rFonts w:ascii="Cambria Math" w:hAnsi="Cambria Math"/>
                  </w:rPr>
                  <m:t>+Kα</m:t>
                </m:r>
                <m:d>
                  <m:dPr>
                    <m:ctrlPr>
                      <w:rPr>
                        <w:rFonts w:ascii="Cambria Math" w:hAnsi="Cambria Math"/>
                        <w:iCs/>
                      </w:rPr>
                    </m:ctrlPr>
                  </m:dPr>
                  <m:e>
                    <m:r>
                      <m:rPr>
                        <m:sty m:val="p"/>
                      </m:rPr>
                      <w:rPr>
                        <w:rFonts w:ascii="Cambria Math" w:hAnsi="Cambria Math"/>
                      </w:rPr>
                      <m:t>1-</m:t>
                    </m:r>
                    <m:func>
                      <m:funcPr>
                        <m:ctrlPr>
                          <w:rPr>
                            <w:rFonts w:ascii="Cambria Math" w:hAnsi="Cambria Math"/>
                            <w:iCs/>
                          </w:rPr>
                        </m:ctrlPr>
                      </m:funcPr>
                      <m:fName>
                        <m:sSup>
                          <m:sSupPr>
                            <m:ctrlPr>
                              <w:rPr>
                                <w:rFonts w:ascii="Cambria Math" w:hAnsi="Cambria Math"/>
                                <w:iCs/>
                              </w:rPr>
                            </m:ctrlPr>
                          </m:sSupPr>
                          <m:e>
                            <m:r>
                              <m:rPr>
                                <m:sty m:val="p"/>
                              </m:rPr>
                              <w:rPr>
                                <w:rFonts w:ascii="Cambria Math" w:hAnsi="Cambria Math"/>
                              </w:rPr>
                              <m:t>tanh</m:t>
                            </m:r>
                          </m:e>
                          <m:sup>
                            <m:r>
                              <m:rPr>
                                <m:sty m:val="p"/>
                              </m:rPr>
                              <w:rPr>
                                <w:rFonts w:ascii="Cambria Math" w:hAnsi="Cambria Math"/>
                              </w:rPr>
                              <m:t>2</m:t>
                            </m:r>
                          </m:sup>
                        </m:sSup>
                      </m:fName>
                      <m:e>
                        <m:d>
                          <m:dPr>
                            <m:ctrlPr>
                              <w:rPr>
                                <w:rFonts w:ascii="Cambria Math" w:hAnsi="Cambria Math"/>
                                <w:iCs/>
                              </w:rPr>
                            </m:ctrlPr>
                          </m:dPr>
                          <m:e>
                            <m:r>
                              <m:rPr>
                                <m:sty m:val="p"/>
                              </m:rPr>
                              <w:rPr>
                                <w:rFonts w:ascii="Cambria Math" w:hAnsi="Cambria Math"/>
                              </w:rPr>
                              <m:t>α</m:t>
                            </m:r>
                            <m:sSub>
                              <m:sSubPr>
                                <m:ctrlPr>
                                  <w:rPr>
                                    <w:rFonts w:ascii="Cambria Math" w:hAnsi="Cambria Math"/>
                                    <w:iCs/>
                                  </w:rPr>
                                </m:ctrlPr>
                              </m:sSubPr>
                              <m:e>
                                <m:r>
                                  <m:rPr>
                                    <m:sty m:val="p"/>
                                  </m:rPr>
                                  <w:rPr>
                                    <w:rFonts w:ascii="Cambria Math" w:hAnsi="Cambria Math"/>
                                  </w:rPr>
                                  <m:t>θ</m:t>
                                </m:r>
                              </m:e>
                              <m:sub>
                                <m:r>
                                  <m:rPr>
                                    <m:nor/>
                                  </m:rPr>
                                  <w:rPr>
                                    <w:rFonts w:ascii="Cambria Math" w:hAnsi="Cambria Math"/>
                                    <w:iCs/>
                                  </w:rPr>
                                  <m:t>w</m:t>
                                </m:r>
                              </m:sub>
                            </m:sSub>
                          </m:e>
                        </m:d>
                        <m:ctrlPr>
                          <w:rPr>
                            <w:rFonts w:ascii="Cambria Math" w:hAnsi="Cambria Math"/>
                            <w:i/>
                            <w:iCs/>
                          </w:rPr>
                        </m:ctrlPr>
                      </m:e>
                    </m:func>
                  </m:e>
                </m:d>
              </m:den>
            </m:f>
            <m:ctrlPr>
              <w:rPr>
                <w:rFonts w:ascii="Cambria Math" w:hAnsi="Cambria Math"/>
                <w:i/>
                <w:iCs/>
              </w:rPr>
            </m:ctrlPr>
          </m:e>
        </m:d>
        <m:acc>
          <m:accPr>
            <m:chr m:val="̇"/>
            <m:ctrlPr>
              <w:rPr>
                <w:rFonts w:ascii="Cambria Math" w:hAnsi="Cambria Math"/>
                <w:iCs/>
              </w:rPr>
            </m:ctrlPr>
          </m:accPr>
          <m:e>
            <m:r>
              <m:rPr>
                <m:sty m:val="p"/>
              </m:rPr>
              <w:rPr>
                <w:rFonts w:ascii="Cambria Math" w:hAnsi="Cambria Math"/>
              </w:rPr>
              <m:t>θ</m:t>
            </m:r>
          </m:e>
        </m:acc>
      </m:oMath>
      <w:r w:rsidR="00895513">
        <w:rPr>
          <w:iCs/>
        </w:rPr>
        <w:t xml:space="preserve"> for insufficient preload. Solutions to the differential equations (5-4) together with these auxiliary equations are computed using the solver </w:t>
      </w:r>
      <w:commentRangeStart w:id="209"/>
      <w:r w:rsidR="00895513" w:rsidRPr="00895513">
        <w:rPr>
          <w:rFonts w:ascii="Courier New" w:hAnsi="Courier New" w:cs="Courier New"/>
          <w:iCs/>
        </w:rPr>
        <w:t>ode15s</w:t>
      </w:r>
      <w:commentRangeEnd w:id="209"/>
      <w:r w:rsidR="00935AA8">
        <w:rPr>
          <w:rStyle w:val="CommentReference"/>
          <w:rFonts w:ascii="Arial" w:hAnsi="Arial"/>
        </w:rPr>
        <w:commentReference w:id="209"/>
      </w:r>
      <w:r w:rsidR="00895513">
        <w:rPr>
          <w:iCs/>
        </w:rPr>
        <w:t xml:space="preserve"> in MATLAB </w:t>
      </w:r>
      <w:r w:rsidR="00A36E16">
        <w:rPr>
          <w:iCs/>
        </w:rPr>
        <w:fldChar w:fldCharType="begin"/>
      </w:r>
      <w:r w:rsidR="00A36E16">
        <w:rPr>
          <w:iCs/>
        </w:rPr>
        <w:instrText xml:space="preserve"> ADDIN EN.CITE &lt;EndNote&gt;&lt;Cite&gt;&lt;Author&gt;The Mathworks Inc&lt;/Author&gt;&lt;Year&gt;2022&lt;/Year&gt;&lt;RecNum&gt;35&lt;/RecNum&gt;&lt;DisplayText&gt;[28]&lt;/DisplayText&gt;&lt;record&gt;&lt;rec-number&gt;35&lt;/rec-number&gt;&lt;foreign-keys&gt;&lt;key app="EN" db-id="e2zwdx9fkvp0pue5sa1p5tdwv0edavvpdpft" timestamp="1717428084"&gt;35&lt;/key&gt;&lt;/foreign-keys&gt;&lt;ref-type name="Computer Program"&gt;9&lt;/ref-type&gt;&lt;contributors&gt;&lt;authors&gt;&lt;author&gt;The Mathworks Inc,,&lt;/author&gt;&lt;/authors&gt;&lt;/contributors&gt;&lt;titles&gt;&lt;title&gt;MATLAB version: 9.13.0 (R2022b)&lt;/title&gt;&lt;/titles&gt;&lt;dates&gt;&lt;year&gt;2022&lt;/year&gt;&lt;pub-dates&gt;&lt;date&gt;2022&lt;/date&gt;&lt;/pub-dates&gt;&lt;/dates&gt;&lt;pub-location&gt;Natick, Massachusetts, United States&lt;/pub-location&gt;&lt;publisher&gt;The MathWorks Inc.&lt;/publisher&gt;&lt;urls&gt;&lt;related-urls&gt;&lt;url&gt;https://www.mathworks.com&lt;/url&gt;&lt;/related-urls&gt;&lt;/urls&gt;&lt;/record&gt;&lt;/Cite&gt;&lt;/EndNote&gt;</w:instrText>
      </w:r>
      <w:r w:rsidR="00A36E16">
        <w:rPr>
          <w:iCs/>
        </w:rPr>
        <w:fldChar w:fldCharType="separate"/>
      </w:r>
      <w:r w:rsidR="00A36E16">
        <w:rPr>
          <w:iCs/>
          <w:noProof/>
        </w:rPr>
        <w:t>[28]</w:t>
      </w:r>
      <w:r w:rsidR="00A36E16">
        <w:rPr>
          <w:iCs/>
        </w:rPr>
        <w:fldChar w:fldCharType="end"/>
      </w:r>
      <w:r w:rsidR="00895513">
        <w:rPr>
          <w:iCs/>
        </w:rPr>
        <w:t>.</w:t>
      </w:r>
      <w:r w:rsidR="00A36E16">
        <w:rPr>
          <w:iCs/>
        </w:rPr>
        <w:t xml:space="preserve"> The insulator moment can be calculated as an output of the analysis using equation (4-8).</w:t>
      </w:r>
    </w:p>
    <w:p w14:paraId="378169F0" w14:textId="01ADB982" w:rsidR="00A25F9F" w:rsidRDefault="00A25F9F" w:rsidP="00A25F9F">
      <w:pPr>
        <w:pStyle w:val="Heading2"/>
      </w:pPr>
      <w:bookmarkStart w:id="210" w:name="_Toc168346915"/>
      <w:r>
        <w:t>Analysis results</w:t>
      </w:r>
      <w:bookmarkEnd w:id="210"/>
    </w:p>
    <w:p w14:paraId="619CC9DD" w14:textId="46194F45" w:rsidR="000C1D40" w:rsidRDefault="00A36E16" w:rsidP="000C1D40">
      <w:pPr>
        <w:pStyle w:val="BodyText"/>
      </w:pPr>
      <w:r>
        <w:t xml:space="preserve">As examples, analysis results are shown for 2 cases, but with the 2 units of 2U2D configuration under 0.5g CERL motion in the </w:t>
      </w:r>
      <w:r>
        <w:rPr>
          <w:i/>
          <w:iCs/>
        </w:rPr>
        <w:t>X</w:t>
      </w:r>
      <w:r>
        <w:t xml:space="preserve"> direction, one case with 50% preload and another with 25% preload in </w:t>
      </w:r>
      <w:r w:rsidR="002B0F10">
        <w:fldChar w:fldCharType="begin"/>
      </w:r>
      <w:r w:rsidR="002B0F10">
        <w:instrText xml:space="preserve"> REF _Ref168306823 \h </w:instrText>
      </w:r>
      <w:r w:rsidR="002B0F10">
        <w:fldChar w:fldCharType="separate"/>
      </w:r>
      <w:r w:rsidR="00334AA1" w:rsidRPr="005B5DD0">
        <w:t xml:space="preserve">Figure </w:t>
      </w:r>
      <w:r w:rsidR="00334AA1">
        <w:rPr>
          <w:noProof/>
        </w:rPr>
        <w:t>5</w:t>
      </w:r>
      <w:r w:rsidR="00334AA1" w:rsidRPr="005B5DD0">
        <w:noBreakHyphen/>
      </w:r>
      <w:r w:rsidR="00334AA1">
        <w:rPr>
          <w:noProof/>
        </w:rPr>
        <w:t>6</w:t>
      </w:r>
      <w:r w:rsidR="002B0F10">
        <w:fldChar w:fldCharType="end"/>
      </w:r>
      <w:r w:rsidR="002B0F10">
        <w:t xml:space="preserve"> and </w:t>
      </w:r>
      <w:r w:rsidR="002B0F10">
        <w:fldChar w:fldCharType="begin"/>
      </w:r>
      <w:r w:rsidR="002B0F10">
        <w:instrText xml:space="preserve"> REF _Ref168306832 \h </w:instrText>
      </w:r>
      <w:r w:rsidR="002B0F10">
        <w:fldChar w:fldCharType="separate"/>
      </w:r>
      <w:r w:rsidR="00334AA1" w:rsidRPr="005B5DD0">
        <w:t xml:space="preserve">Figure </w:t>
      </w:r>
      <w:r w:rsidR="00334AA1">
        <w:rPr>
          <w:noProof/>
        </w:rPr>
        <w:t>5</w:t>
      </w:r>
      <w:r w:rsidR="00334AA1" w:rsidRPr="005B5DD0">
        <w:noBreakHyphen/>
      </w:r>
      <w:r w:rsidR="00334AA1">
        <w:rPr>
          <w:noProof/>
        </w:rPr>
        <w:t>7</w:t>
      </w:r>
      <w:r w:rsidR="002B0F10">
        <w:fldChar w:fldCharType="end"/>
      </w:r>
      <w:r w:rsidR="002B0F10">
        <w:t>.</w:t>
      </w:r>
    </w:p>
    <w:p w14:paraId="4F460978" w14:textId="77777777" w:rsidR="00A36E16" w:rsidRDefault="00A36E16" w:rsidP="000C1D40">
      <w:pPr>
        <w:pStyle w:val="BodyText"/>
        <w:sectPr w:rsidR="00A36E16" w:rsidSect="004253B3">
          <w:pgSz w:w="12240" w:h="15840"/>
          <w:pgMar w:top="1440" w:right="1440" w:bottom="1440" w:left="1440" w:header="720" w:footer="720" w:gutter="0"/>
          <w:pgNumType w:chapStyle="1"/>
          <w:cols w:space="720"/>
        </w:sectPr>
      </w:pPr>
    </w:p>
    <w:p w14:paraId="60EF16AE" w14:textId="1942DD36" w:rsidR="00A36E16" w:rsidRPr="00A36E16" w:rsidRDefault="00C75E4F" w:rsidP="000C1D40">
      <w:pPr>
        <w:pStyle w:val="BodyText"/>
      </w:pPr>
      <w:r>
        <w:rPr>
          <w:noProof/>
        </w:rPr>
        <w:lastRenderedPageBreak/>
        <w:drawing>
          <wp:inline distT="0" distB="0" distL="0" distR="0" wp14:anchorId="4210DCE1" wp14:editId="352D161E">
            <wp:extent cx="8549640" cy="4663440"/>
            <wp:effectExtent l="0" t="0" r="0" b="0"/>
            <wp:docPr id="847159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549640" cy="4663440"/>
                    </a:xfrm>
                    <a:prstGeom prst="rect">
                      <a:avLst/>
                    </a:prstGeom>
                    <a:noFill/>
                  </pic:spPr>
                </pic:pic>
              </a:graphicData>
            </a:graphic>
          </wp:inline>
        </w:drawing>
      </w:r>
    </w:p>
    <w:p w14:paraId="756436C3" w14:textId="4CE18EBC" w:rsidR="00C75E4F" w:rsidRDefault="00C75E4F" w:rsidP="00C75E4F">
      <w:pPr>
        <w:pStyle w:val="Caption"/>
      </w:pPr>
      <w:bookmarkStart w:id="211" w:name="_Ref168306823"/>
      <w:bookmarkStart w:id="212" w:name="_Toc168347925"/>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6</w:t>
      </w:r>
      <w:r>
        <w:rPr>
          <w:noProof/>
        </w:rPr>
        <w:fldChar w:fldCharType="end"/>
      </w:r>
      <w:bookmarkEnd w:id="211"/>
      <w:r>
        <w:br/>
        <w:t>Various response quantities obtained from nonlinear dynamic analysis compared with corresponding measurements for 2 units of 2U2D in X direction for 0.5g CERL motion with 50% preload.</w:t>
      </w:r>
      <w:bookmarkEnd w:id="212"/>
    </w:p>
    <w:p w14:paraId="4F141CA0" w14:textId="77777777" w:rsidR="00A36E16" w:rsidRDefault="00A36E16" w:rsidP="000C1D40">
      <w:pPr>
        <w:pStyle w:val="BodyText"/>
      </w:pPr>
    </w:p>
    <w:p w14:paraId="514F59E1" w14:textId="77777777" w:rsidR="00130313" w:rsidRDefault="00130313" w:rsidP="000C1D40">
      <w:pPr>
        <w:pStyle w:val="BodyText"/>
      </w:pPr>
    </w:p>
    <w:p w14:paraId="37AF6C46" w14:textId="78E9F3EA" w:rsidR="00130313" w:rsidRDefault="00835620" w:rsidP="000C1D40">
      <w:pPr>
        <w:pStyle w:val="BodyText"/>
      </w:pPr>
      <w:r>
        <w:rPr>
          <w:noProof/>
        </w:rPr>
        <w:lastRenderedPageBreak/>
        <w:drawing>
          <wp:inline distT="0" distB="0" distL="0" distR="0" wp14:anchorId="3CC564DF" wp14:editId="423F5776">
            <wp:extent cx="8686800" cy="4681728"/>
            <wp:effectExtent l="0" t="0" r="0" b="0"/>
            <wp:docPr id="880147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86800" cy="4681728"/>
                    </a:xfrm>
                    <a:prstGeom prst="rect">
                      <a:avLst/>
                    </a:prstGeom>
                    <a:noFill/>
                  </pic:spPr>
                </pic:pic>
              </a:graphicData>
            </a:graphic>
          </wp:inline>
        </w:drawing>
      </w:r>
    </w:p>
    <w:p w14:paraId="64A11AD5" w14:textId="43AA60F2" w:rsidR="00130313" w:rsidRDefault="00130313" w:rsidP="00130313">
      <w:pPr>
        <w:pStyle w:val="Caption"/>
      </w:pPr>
      <w:bookmarkStart w:id="213" w:name="_Ref168306832"/>
      <w:bookmarkStart w:id="214" w:name="_Toc168347926"/>
      <w:r w:rsidRPr="005B5DD0">
        <w:t xml:space="preserve">Figure </w:t>
      </w:r>
      <w:r>
        <w:rPr>
          <w:noProof/>
        </w:rPr>
        <w:fldChar w:fldCharType="begin"/>
      </w:r>
      <w:r>
        <w:rPr>
          <w:noProof/>
        </w:rPr>
        <w:instrText xml:space="preserve"> STYLEREF 1 \s </w:instrText>
      </w:r>
      <w:r>
        <w:rPr>
          <w:noProof/>
        </w:rPr>
        <w:fldChar w:fldCharType="separate"/>
      </w:r>
      <w:r w:rsidR="00334AA1">
        <w:rPr>
          <w:noProof/>
        </w:rPr>
        <w:t>5</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7</w:t>
      </w:r>
      <w:r>
        <w:rPr>
          <w:noProof/>
        </w:rPr>
        <w:fldChar w:fldCharType="end"/>
      </w:r>
      <w:bookmarkEnd w:id="213"/>
      <w:r>
        <w:br/>
        <w:t>Various response quantities obtained from nonlinear dynamic analysis compared with corresponding measurements for 2 units of 2U2D in X direction for 0.5g CERL motion with</w:t>
      </w:r>
      <w:r w:rsidR="006D5D1B">
        <w:t>25</w:t>
      </w:r>
      <w:r>
        <w:t>% preload.</w:t>
      </w:r>
      <w:bookmarkEnd w:id="214"/>
    </w:p>
    <w:p w14:paraId="39160E30" w14:textId="77777777" w:rsidR="00130313" w:rsidRPr="000C1D40" w:rsidRDefault="00130313" w:rsidP="000C1D40">
      <w:pPr>
        <w:pStyle w:val="BodyText"/>
      </w:pPr>
    </w:p>
    <w:p w14:paraId="12B27973" w14:textId="77777777" w:rsidR="00A25F9F" w:rsidRPr="005B5DD0" w:rsidRDefault="00A25F9F" w:rsidP="00A25F9F">
      <w:pPr>
        <w:pStyle w:val="BodyText"/>
        <w:sectPr w:rsidR="00A25F9F" w:rsidRPr="005B5DD0" w:rsidSect="00A36E16">
          <w:pgSz w:w="15840" w:h="12240" w:orient="landscape"/>
          <w:pgMar w:top="1440" w:right="1440" w:bottom="1440" w:left="1440" w:header="720" w:footer="720" w:gutter="0"/>
          <w:pgNumType w:chapStyle="1"/>
          <w:cols w:space="720"/>
          <w:docGrid w:linePitch="272"/>
        </w:sectPr>
      </w:pPr>
    </w:p>
    <w:p w14:paraId="6F4705B2" w14:textId="04A12CC7" w:rsidR="00A25F9F" w:rsidRDefault="00A25F9F" w:rsidP="00A25F9F">
      <w:pPr>
        <w:pStyle w:val="Heading1"/>
      </w:pPr>
      <w:r>
        <w:lastRenderedPageBreak/>
        <w:br/>
      </w:r>
      <w:bookmarkStart w:id="215" w:name="_Ref166675332"/>
      <w:bookmarkStart w:id="216" w:name="_Ref166675826"/>
      <w:bookmarkStart w:id="217" w:name="_Toc168346916"/>
      <w:r>
        <w:t>Equivalent linear modeling</w:t>
      </w:r>
      <w:bookmarkEnd w:id="215"/>
      <w:bookmarkEnd w:id="216"/>
      <w:bookmarkEnd w:id="217"/>
    </w:p>
    <w:p w14:paraId="3A8AF4F5" w14:textId="16F3D7B8" w:rsidR="00A25F9F" w:rsidRDefault="008D6395" w:rsidP="00A25F9F">
      <w:pPr>
        <w:pStyle w:val="BodyText"/>
      </w:pPr>
      <w:r>
        <w:t xml:space="preserve">In the previous chapter, the Belleville </w:t>
      </w:r>
      <w:del w:id="218" w:author="Nelson,Mark D (BPA) - TELD-TPP-3" w:date="2024-06-19T23:04:00Z" w16du:dateUtc="2024-06-20T06:04:00Z">
        <w:r w:rsidDel="00C66020">
          <w:delText>washer</w:delText>
        </w:r>
      </w:del>
      <w:ins w:id="219" w:author="Nelson,Mark D (BPA) - TELD-TPP-3" w:date="2024-06-19T23:04:00Z" w16du:dateUtc="2024-06-20T06:04:00Z">
        <w:r w:rsidR="00C66020">
          <w:t>Washer</w:t>
        </w:r>
      </w:ins>
      <w:r>
        <w:t>-protected CVT system was analyzed using a nonlinear dynamic procedure. In this chapter, an alternate approach is presented using an equivalent linear approach. This approach may be better suited for practical use as well as provides insights in terms of system frequency and damping ratio. First, an equivalent linear model obtained by fitting to experimental measurements is presented; the frequencies and damping ratios so obtained are used as reference for the second approach. In the second approach, equivalent stiffnesses and damping ratios are obtained graphically from the moment-rotation hysteresis curves.</w:t>
      </w:r>
    </w:p>
    <w:p w14:paraId="71C06925" w14:textId="35E26A25" w:rsidR="00A25F9F" w:rsidRDefault="00A25F9F" w:rsidP="00A25F9F">
      <w:pPr>
        <w:pStyle w:val="Heading2"/>
      </w:pPr>
      <w:bookmarkStart w:id="220" w:name="_Toc168346917"/>
      <w:r>
        <w:t>Identifying equivalent frequency and damping ratio from measurements</w:t>
      </w:r>
      <w:bookmarkEnd w:id="220"/>
    </w:p>
    <w:p w14:paraId="13F06448" w14:textId="12BDB3E5" w:rsidR="00A25F9F" w:rsidRDefault="008D6395" w:rsidP="00A25F9F">
      <w:pPr>
        <w:pStyle w:val="BodyText"/>
      </w:pPr>
      <w:r>
        <w:t xml:space="preserve">An equivalent linear model can be obtained from experimental measurements by fitting a linear model to it. Here, this is done using the subspace linear system identification method </w:t>
      </w:r>
      <w:r>
        <w:fldChar w:fldCharType="begin"/>
      </w:r>
      <w:r>
        <w:instrText xml:space="preserve"> ADDIN EN.CITE &lt;EndNote&gt;&lt;Cite&gt;&lt;Author&gt;Van Overschee&lt;/Author&gt;&lt;Year&gt;2012&lt;/Year&gt;&lt;RecNum&gt;37&lt;/RecNum&gt;&lt;DisplayText&gt;[29]&lt;/DisplayText&gt;&lt;record&gt;&lt;rec-number&gt;37&lt;/rec-number&gt;&lt;foreign-keys&gt;&lt;key app="EN" db-id="e2zwdx9fkvp0pue5sa1p5tdwv0edavvpdpft" timestamp="1717429495"&gt;37&lt;/key&gt;&lt;/foreign-keys&gt;&lt;ref-type name="Book"&gt;6&lt;/ref-type&gt;&lt;contributors&gt;&lt;authors&gt;&lt;author&gt;Van Overschee, Peter&lt;/author&gt;&lt;author&gt;De Moor, BL&lt;/author&gt;&lt;/authors&gt;&lt;/contributors&gt;&lt;titles&gt;&lt;title&gt;Subspace identification for linear systems: Theory—Implementation—Applications&lt;/title&gt;&lt;/titles&gt;&lt;dates&gt;&lt;year&gt;2012&lt;/year&gt;&lt;/dates&gt;&lt;publisher&gt;Springer Science &amp;amp; Business Media&lt;/publisher&gt;&lt;isbn&gt;1461304652&lt;/isbn&gt;&lt;urls&gt;&lt;/urls&gt;&lt;/record&gt;&lt;/Cite&gt;&lt;/EndNote&gt;</w:instrText>
      </w:r>
      <w:r>
        <w:fldChar w:fldCharType="separate"/>
      </w:r>
      <w:r>
        <w:rPr>
          <w:noProof/>
        </w:rPr>
        <w:t>[29]</w:t>
      </w:r>
      <w:r>
        <w:fldChar w:fldCharType="end"/>
      </w:r>
      <w:r>
        <w:t>.</w:t>
      </w:r>
      <w:r w:rsidR="00ED6320">
        <w:t xml:space="preserve"> </w:t>
      </w:r>
      <w:r w:rsidR="00ED6320">
        <w:fldChar w:fldCharType="begin"/>
      </w:r>
      <w:r w:rsidR="00ED6320">
        <w:instrText xml:space="preserve"> REF _Ref168310574 \h </w:instrText>
      </w:r>
      <w:r w:rsidR="00ED6320">
        <w:fldChar w:fldCharType="separate"/>
      </w:r>
      <w:r w:rsidR="00334AA1" w:rsidRPr="005B5DD0">
        <w:t xml:space="preserve">Figure </w:t>
      </w:r>
      <w:r w:rsidR="00334AA1">
        <w:rPr>
          <w:noProof/>
        </w:rPr>
        <w:t>6</w:t>
      </w:r>
      <w:r w:rsidR="00334AA1" w:rsidRPr="005B5DD0">
        <w:noBreakHyphen/>
      </w:r>
      <w:r w:rsidR="00334AA1">
        <w:rPr>
          <w:noProof/>
        </w:rPr>
        <w:t>2</w:t>
      </w:r>
      <w:r w:rsidR="00ED6320">
        <w:fldChar w:fldCharType="end"/>
      </w:r>
      <w:r w:rsidR="00ED6320">
        <w:t xml:space="preserve"> shows a comparison of such a linear fit with measured responses</w:t>
      </w:r>
      <w:r w:rsidR="001037B3">
        <w:t xml:space="preserve">. </w:t>
      </w:r>
      <w:r w:rsidR="00F67486">
        <w:fldChar w:fldCharType="begin"/>
      </w:r>
      <w:r w:rsidR="00F67486">
        <w:instrText xml:space="preserve"> REF _Ref168310872 \h </w:instrText>
      </w:r>
      <w:r w:rsidR="00F67486">
        <w:fldChar w:fldCharType="separate"/>
      </w:r>
      <w:r w:rsidR="00334AA1">
        <w:t xml:space="preserve">Table </w:t>
      </w:r>
      <w:r w:rsidR="00334AA1">
        <w:rPr>
          <w:noProof/>
        </w:rPr>
        <w:t>6</w:t>
      </w:r>
      <w:r w:rsidR="00334AA1">
        <w:noBreakHyphen/>
      </w:r>
      <w:r w:rsidR="00334AA1">
        <w:rPr>
          <w:noProof/>
        </w:rPr>
        <w:t>1</w:t>
      </w:r>
      <w:r w:rsidR="00F67486">
        <w:fldChar w:fldCharType="end"/>
      </w:r>
      <w:r w:rsidR="00F67486">
        <w:t xml:space="preserve"> summarizes equivalent frequencies and damping ratios for all the configurations tested.</w:t>
      </w:r>
    </w:p>
    <w:p w14:paraId="2BDF7042" w14:textId="43AE81CC" w:rsidR="00A25F9F" w:rsidRDefault="00A25F9F" w:rsidP="00A25F9F">
      <w:pPr>
        <w:pStyle w:val="Heading2"/>
      </w:pPr>
      <w:bookmarkStart w:id="221" w:name="_Toc168346918"/>
      <w:r>
        <w:t>Graphical determination of equivalent stiffness and damping ratio</w:t>
      </w:r>
      <w:bookmarkEnd w:id="221"/>
    </w:p>
    <w:p w14:paraId="233C0DE9" w14:textId="668A5827" w:rsidR="00A25F9F" w:rsidRDefault="00334AA1" w:rsidP="00A25F9F">
      <w:pPr>
        <w:pStyle w:val="BodyText"/>
      </w:pPr>
      <w:r>
        <w:t xml:space="preserve">Approximate equivalent stiffness, frequency and damping ratio can be obtained graphically as illustrated in </w:t>
      </w:r>
      <w:r>
        <w:fldChar w:fldCharType="begin"/>
      </w:r>
      <w:r>
        <w:instrText xml:space="preserve"> REF _Ref168346961 \h </w:instrText>
      </w:r>
      <w:r>
        <w:fldChar w:fldCharType="separate"/>
      </w:r>
      <w:r w:rsidRPr="005B5DD0">
        <w:t xml:space="preserve">Figure </w:t>
      </w:r>
      <w:r>
        <w:rPr>
          <w:noProof/>
        </w:rPr>
        <w:t>6</w:t>
      </w:r>
      <w:r w:rsidRPr="005B5DD0">
        <w:noBreakHyphen/>
      </w:r>
      <w:r>
        <w:rPr>
          <w:noProof/>
        </w:rPr>
        <w:t>1</w:t>
      </w:r>
      <w:r>
        <w:fldChar w:fldCharType="end"/>
      </w:r>
      <w:r>
        <w:t xml:space="preserve">. </w:t>
      </w:r>
      <w:r w:rsidR="00DC2823">
        <w:t xml:space="preserve">The equivalent stiffness, </w:t>
      </w:r>
      <w:proofErr w:type="spellStart"/>
      <w:r w:rsidR="00DC2823">
        <w:rPr>
          <w:i/>
          <w:iCs/>
        </w:rPr>
        <w:t>k</w:t>
      </w:r>
      <w:r w:rsidR="00DC2823" w:rsidRPr="00DC2823">
        <w:rPr>
          <w:vertAlign w:val="subscript"/>
        </w:rPr>
        <w:t>eq</w:t>
      </w:r>
      <w:proofErr w:type="spellEnd"/>
      <w:r w:rsidR="00DC2823">
        <w:t>, is obtained as the ratio of the difference between the positive and negative peak moments and the different between the peak positive and negative rotations. The frequency is then</w:t>
      </w:r>
    </w:p>
    <w:p w14:paraId="3C1DF3CF" w14:textId="016A08EA" w:rsidR="00DC2823" w:rsidRPr="00DC2823" w:rsidRDefault="00DC2823" w:rsidP="00DC2823">
      <w:pPr>
        <w:pStyle w:val="Equation"/>
        <w:divId w:val="707295165"/>
      </w:pPr>
      <w:r>
        <w:rPr>
          <w:iCs/>
        </w:rPr>
        <w:tab/>
      </w:r>
      <m:oMath>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den>
        </m:f>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w:rPr>
                        <w:rFonts w:ascii="Cambria Math" w:hAnsi="Cambria Math"/>
                      </w:rPr>
                      <m:t>k</m:t>
                    </m:r>
                  </m:e>
                  <m:sub>
                    <m:r>
                      <m:rPr>
                        <m:nor/>
                      </m:rPr>
                      <m:t>eq</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0</m:t>
                    </m:r>
                  </m:sub>
                </m:sSub>
                <m:r>
                  <m:rPr>
                    <m:sty m:val="p"/>
                  </m:rPr>
                  <w:rPr>
                    <w:rFonts w:ascii="Cambria Math" w:hAnsi="Cambria Math"/>
                  </w:rPr>
                  <m:t>+</m:t>
                </m:r>
                <m:r>
                  <w:rPr>
                    <w:rFonts w:ascii="Cambria Math" w:hAnsi="Cambria Math"/>
                  </w:rPr>
                  <m:t>m</m:t>
                </m:r>
                <m:sSubSup>
                  <m:sSubSupPr>
                    <m:ctrlPr>
                      <w:rPr>
                        <w:rFonts w:ascii="Cambria Math" w:hAnsi="Cambria Math"/>
                      </w:rPr>
                    </m:ctrlPr>
                  </m:sSubSupPr>
                  <m:e>
                    <m:r>
                      <w:rPr>
                        <w:rFonts w:ascii="Cambria Math" w:hAnsi="Cambria Math"/>
                      </w:rPr>
                      <m:t>h</m:t>
                    </m:r>
                  </m:e>
                  <m:sub>
                    <m:r>
                      <m:rPr>
                        <m:nor/>
                      </m:rPr>
                      <m:t>CG</m:t>
                    </m:r>
                  </m:sub>
                  <m:sup>
                    <m:r>
                      <m:rPr>
                        <m:sty m:val="p"/>
                      </m:rPr>
                      <w:rPr>
                        <w:rFonts w:ascii="Cambria Math" w:hAnsi="Cambria Math"/>
                      </w:rPr>
                      <m:t>2</m:t>
                    </m:r>
                  </m:sup>
                </m:sSubSup>
              </m:den>
            </m:f>
          </m:e>
        </m:rad>
      </m:oMath>
      <w:r>
        <w:tab/>
        <w:t>(6-1)</w:t>
      </w:r>
    </w:p>
    <w:p w14:paraId="5BB492A5" w14:textId="2B07EA57" w:rsidR="008A2BB5" w:rsidRDefault="00334AA1" w:rsidP="00A25F9F">
      <w:pPr>
        <w:pStyle w:val="BodyText"/>
      </w:pPr>
      <w:r>
        <w:rPr>
          <w:noProof/>
        </w:rPr>
        <w:drawing>
          <wp:inline distT="0" distB="0" distL="0" distR="0" wp14:anchorId="100C925E" wp14:editId="69B5D123">
            <wp:extent cx="5294376" cy="2679192"/>
            <wp:effectExtent l="0" t="0" r="0" b="0"/>
            <wp:docPr id="120006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4376" cy="2679192"/>
                    </a:xfrm>
                    <a:prstGeom prst="rect">
                      <a:avLst/>
                    </a:prstGeom>
                    <a:noFill/>
                  </pic:spPr>
                </pic:pic>
              </a:graphicData>
            </a:graphic>
          </wp:inline>
        </w:drawing>
      </w:r>
    </w:p>
    <w:p w14:paraId="38AEC957" w14:textId="6BCC0BF4" w:rsidR="00F5464E" w:rsidRDefault="00334AA1" w:rsidP="00DC2823">
      <w:pPr>
        <w:pStyle w:val="Caption"/>
      </w:pPr>
      <w:bookmarkStart w:id="222" w:name="_Ref168346961"/>
      <w:bookmarkStart w:id="223" w:name="_Toc168347927"/>
      <w:r w:rsidRPr="005B5DD0">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bookmarkEnd w:id="222"/>
      <w:r>
        <w:br/>
        <w:t>Concept of graphically obtaining equivalent stiffness and damping ratio.</w:t>
      </w:r>
      <w:bookmarkEnd w:id="223"/>
    </w:p>
    <w:p w14:paraId="03201BCC" w14:textId="77777777" w:rsidR="00A00917" w:rsidRDefault="00A00917" w:rsidP="00F5464E">
      <w:pPr>
        <w:pStyle w:val="BodyText"/>
        <w:sectPr w:rsidR="00A00917" w:rsidSect="001C5748">
          <w:type w:val="oddPage"/>
          <w:pgSz w:w="12240" w:h="15840"/>
          <w:pgMar w:top="1440" w:right="1440" w:bottom="1440" w:left="1440" w:header="720" w:footer="720" w:gutter="0"/>
          <w:pgNumType w:start="1" w:chapStyle="1"/>
          <w:cols w:space="720"/>
        </w:sectPr>
      </w:pPr>
    </w:p>
    <w:p w14:paraId="6510D12D" w14:textId="0CFEEA19" w:rsidR="00E96CE0" w:rsidRDefault="00E96CE0" w:rsidP="00E96CE0">
      <w:pPr>
        <w:pStyle w:val="BodyText"/>
      </w:pPr>
      <w:r>
        <w:rPr>
          <w:noProof/>
        </w:rPr>
        <w:lastRenderedPageBreak/>
        <w:drawing>
          <wp:inline distT="0" distB="0" distL="0" distR="0" wp14:anchorId="2E7C170C" wp14:editId="2A6773BC">
            <wp:extent cx="8339328" cy="4169664"/>
            <wp:effectExtent l="0" t="0" r="0" b="0"/>
            <wp:docPr id="1704484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339328" cy="4169664"/>
                    </a:xfrm>
                    <a:prstGeom prst="rect">
                      <a:avLst/>
                    </a:prstGeom>
                    <a:noFill/>
                  </pic:spPr>
                </pic:pic>
              </a:graphicData>
            </a:graphic>
          </wp:inline>
        </w:drawing>
      </w:r>
    </w:p>
    <w:p w14:paraId="68BA9429" w14:textId="0A26C0A7" w:rsidR="004B63D4" w:rsidRDefault="004B63D4" w:rsidP="004B63D4">
      <w:pPr>
        <w:pStyle w:val="Caption"/>
      </w:pPr>
      <w:bookmarkStart w:id="224" w:name="_Ref168310574"/>
      <w:bookmarkStart w:id="225" w:name="_Toc168347928"/>
      <w:r w:rsidRPr="005B5DD0">
        <w:t xml:space="preserve">Figure </w:t>
      </w:r>
      <w:r>
        <w:rPr>
          <w:noProof/>
        </w:rPr>
        <w:fldChar w:fldCharType="begin"/>
      </w:r>
      <w:r>
        <w:rPr>
          <w:noProof/>
        </w:rPr>
        <w:instrText xml:space="preserve"> STYLEREF 1 \s </w:instrText>
      </w:r>
      <w:r>
        <w:rPr>
          <w:noProof/>
        </w:rPr>
        <w:fldChar w:fldCharType="separate"/>
      </w:r>
      <w:r w:rsidR="00334AA1">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sidR="00334AA1">
        <w:rPr>
          <w:noProof/>
        </w:rPr>
        <w:t>2</w:t>
      </w:r>
      <w:r>
        <w:rPr>
          <w:noProof/>
        </w:rPr>
        <w:fldChar w:fldCharType="end"/>
      </w:r>
      <w:bookmarkEnd w:id="224"/>
      <w:r>
        <w:br/>
        <w:t>Comparison of measurements with linear fit obtained using subspace system identification</w:t>
      </w:r>
      <w:r w:rsidR="001037B3">
        <w:t xml:space="preserve"> for 0.5g CERL excitation in the X direction for 2 units of 2U2D configuration</w:t>
      </w:r>
      <w:r>
        <w:t>.</w:t>
      </w:r>
      <w:bookmarkEnd w:id="225"/>
    </w:p>
    <w:p w14:paraId="11DAFF38" w14:textId="77777777" w:rsidR="00E96CE0" w:rsidRDefault="00E96CE0" w:rsidP="00E96CE0">
      <w:pPr>
        <w:pStyle w:val="BodyText"/>
      </w:pPr>
    </w:p>
    <w:p w14:paraId="3E9AF8A5" w14:textId="5135A3D5" w:rsidR="00E96CE0" w:rsidRDefault="00E96CE0">
      <w:pPr>
        <w:rPr>
          <w:rFonts w:ascii="Times New Roman" w:hAnsi="Times New Roman"/>
          <w:sz w:val="24"/>
        </w:rPr>
      </w:pPr>
      <w:r>
        <w:br w:type="page"/>
      </w:r>
    </w:p>
    <w:p w14:paraId="4898ECE2" w14:textId="77777777" w:rsidR="00F5464E" w:rsidRDefault="00F5464E" w:rsidP="00F5464E">
      <w:pPr>
        <w:pStyle w:val="BodyText"/>
      </w:pPr>
    </w:p>
    <w:p w14:paraId="721DF34D" w14:textId="2F90BDB7" w:rsidR="00E96CE0" w:rsidRPr="00E11FDF" w:rsidRDefault="00E96CE0" w:rsidP="00E96CE0">
      <w:pPr>
        <w:pStyle w:val="Caption"/>
      </w:pPr>
      <w:bookmarkStart w:id="226" w:name="_Ref168310872"/>
      <w:bookmarkStart w:id="227" w:name="_Toc168347936"/>
      <w:r>
        <w:t xml:space="preserve">Table </w:t>
      </w:r>
      <w:r>
        <w:fldChar w:fldCharType="begin"/>
      </w:r>
      <w:r>
        <w:instrText xml:space="preserve"> STYLEREF 1 \s </w:instrText>
      </w:r>
      <w:r>
        <w:fldChar w:fldCharType="separate"/>
      </w:r>
      <w:r w:rsidR="00334AA1">
        <w:rPr>
          <w:noProof/>
        </w:rPr>
        <w:t>6</w:t>
      </w:r>
      <w:r>
        <w:rPr>
          <w:noProof/>
        </w:rPr>
        <w:fldChar w:fldCharType="end"/>
      </w:r>
      <w:r>
        <w:noBreakHyphen/>
      </w:r>
      <w:r>
        <w:fldChar w:fldCharType="begin"/>
      </w:r>
      <w:r>
        <w:instrText xml:space="preserve"> SEQ Table \* ARABIC \s 1 </w:instrText>
      </w:r>
      <w:r>
        <w:fldChar w:fldCharType="separate"/>
      </w:r>
      <w:r w:rsidR="00334AA1">
        <w:rPr>
          <w:noProof/>
        </w:rPr>
        <w:t>1</w:t>
      </w:r>
      <w:r>
        <w:rPr>
          <w:noProof/>
        </w:rPr>
        <w:fldChar w:fldCharType="end"/>
      </w:r>
      <w:bookmarkEnd w:id="226"/>
      <w:r>
        <w:br/>
        <w:t>Summary of findings from experimental measurements and equivalent linear modeling for 0.5g CERL excitation. Damping ratios in parentheses denote those obtained by the procedure in XXX.</w:t>
      </w:r>
      <w:bookmarkEnd w:id="227"/>
    </w:p>
    <w:tbl>
      <w:tblPr>
        <w:tblW w:w="0" w:type="auto"/>
        <w:tblCellMar>
          <w:left w:w="0" w:type="dxa"/>
          <w:right w:w="0" w:type="dxa"/>
        </w:tblCellMar>
        <w:tblLook w:val="0420" w:firstRow="1" w:lastRow="0" w:firstColumn="0" w:lastColumn="0" w:noHBand="0" w:noVBand="1"/>
      </w:tblPr>
      <w:tblGrid>
        <w:gridCol w:w="2420"/>
        <w:gridCol w:w="728"/>
        <w:gridCol w:w="730"/>
        <w:gridCol w:w="826"/>
        <w:gridCol w:w="832"/>
        <w:gridCol w:w="875"/>
        <w:gridCol w:w="875"/>
        <w:gridCol w:w="976"/>
        <w:gridCol w:w="976"/>
        <w:gridCol w:w="875"/>
        <w:gridCol w:w="875"/>
        <w:gridCol w:w="976"/>
        <w:gridCol w:w="976"/>
      </w:tblGrid>
      <w:tr w:rsidR="00E96CE0" w:rsidRPr="00A00917" w14:paraId="379648B5"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0BC797" w14:textId="77777777" w:rsidR="00E96CE0" w:rsidRPr="00A00917" w:rsidRDefault="00E96CE0" w:rsidP="00A27EA1">
            <w:pPr>
              <w:pStyle w:val="BodyText"/>
            </w:pPr>
            <w:r w:rsidRPr="00A00917">
              <w:t>Configuration</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F48DA7" w14:textId="77777777" w:rsidR="00E96CE0" w:rsidRPr="00A00917" w:rsidRDefault="00E96CE0" w:rsidP="00A27EA1">
            <w:pPr>
              <w:pStyle w:val="BodyText"/>
            </w:pPr>
            <w:r w:rsidRPr="00A00917">
              <w:t>CVT fixed on spool</w:t>
            </w:r>
            <w:r>
              <w:t xml:space="preserve"> (reference)</w:t>
            </w:r>
          </w:p>
        </w:tc>
        <w:tc>
          <w:tcPr>
            <w:tcW w:w="5457" w:type="dxa"/>
            <w:gridSpan w:val="6"/>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EAF012" w14:textId="77777777" w:rsidR="00E96CE0" w:rsidRPr="00A00917" w:rsidRDefault="00E96CE0" w:rsidP="00A27EA1">
            <w:pPr>
              <w:pStyle w:val="BodyText"/>
            </w:pPr>
            <w:r w:rsidRPr="00A00917">
              <w:t>K1875</w:t>
            </w:r>
            <w:r>
              <w:t>-G-086</w:t>
            </w:r>
            <w:r w:rsidRPr="00A00917">
              <w:t xml:space="preserve"> 2 units of 2U2D</w:t>
            </w:r>
          </w:p>
        </w:tc>
        <w:tc>
          <w:tcPr>
            <w:tcW w:w="3774" w:type="dxa"/>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08E06B" w14:textId="77777777" w:rsidR="00E96CE0" w:rsidRPr="00A00917" w:rsidRDefault="00E96CE0" w:rsidP="00A27EA1">
            <w:pPr>
              <w:pStyle w:val="BodyText"/>
            </w:pPr>
            <w:r w:rsidRPr="00A00917">
              <w:t>K1875</w:t>
            </w:r>
            <w:r>
              <w:t>-G-086</w:t>
            </w:r>
            <w:r w:rsidRPr="00A00917">
              <w:t xml:space="preserve"> 3 units of 3U3D</w:t>
            </w:r>
          </w:p>
        </w:tc>
      </w:tr>
      <w:tr w:rsidR="00E96CE0" w:rsidRPr="00A00917" w14:paraId="042218B7"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700772" w14:textId="77777777" w:rsidR="00E96CE0" w:rsidRPr="00A00917" w:rsidRDefault="00E96CE0" w:rsidP="00A27EA1">
            <w:pPr>
              <w:pStyle w:val="BodyText"/>
              <w:spacing w:before="100" w:beforeAutospacing="1" w:after="100" w:afterAutospacing="1"/>
            </w:pPr>
            <w:r w:rsidRPr="00A00917">
              <w:t>Preload level</w:t>
            </w:r>
          </w:p>
        </w:tc>
        <w:tc>
          <w:tcPr>
            <w:tcW w:w="147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A6307" w14:textId="77777777" w:rsidR="00E96CE0" w:rsidRPr="00A00917" w:rsidRDefault="00E96CE0" w:rsidP="00A27EA1">
            <w:pPr>
              <w:pStyle w:val="BodyText"/>
              <w:spacing w:before="100" w:beforeAutospacing="1" w:after="100" w:afterAutospacing="1"/>
            </w:pPr>
            <w:r w:rsidRPr="00A00917">
              <w:t>-</w:t>
            </w:r>
          </w:p>
        </w:tc>
        <w:tc>
          <w:tcPr>
            <w:tcW w:w="1683"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15C960" w14:textId="77777777" w:rsidR="00E96CE0" w:rsidRPr="00A00917" w:rsidRDefault="00E96CE0" w:rsidP="00A27EA1">
            <w:pPr>
              <w:pStyle w:val="BodyText"/>
              <w:spacing w:before="100" w:beforeAutospacing="1" w:after="100" w:afterAutospacing="1"/>
            </w:pPr>
            <w:r w:rsidRPr="00A00917">
              <w:t>0%</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DB4CCE" w14:textId="77777777" w:rsidR="00E96CE0" w:rsidRPr="00A00917" w:rsidRDefault="00E96CE0" w:rsidP="00A27EA1">
            <w:pPr>
              <w:pStyle w:val="BodyText"/>
              <w:spacing w:before="100" w:beforeAutospacing="1" w:after="100" w:afterAutospacing="1"/>
            </w:pPr>
            <w:r w:rsidRPr="00A00917">
              <w:t>25%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A1E4803" w14:textId="77777777" w:rsidR="00E96CE0" w:rsidRPr="00A00917" w:rsidRDefault="00E96CE0" w:rsidP="00A27EA1">
            <w:pPr>
              <w:pStyle w:val="BodyText"/>
              <w:spacing w:before="100" w:beforeAutospacing="1" w:after="100" w:afterAutospacing="1"/>
            </w:pPr>
            <w:r w:rsidRPr="00A00917">
              <w:t>50% (1000lbs)</w:t>
            </w:r>
          </w:p>
        </w:tc>
        <w:tc>
          <w:tcPr>
            <w:tcW w:w="1788"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BD7860" w14:textId="77777777" w:rsidR="00E96CE0" w:rsidRPr="00A00917" w:rsidRDefault="00E96CE0" w:rsidP="00A27EA1">
            <w:pPr>
              <w:pStyle w:val="BodyText"/>
              <w:spacing w:before="100" w:beforeAutospacing="1" w:after="100" w:afterAutospacing="1"/>
            </w:pPr>
            <w:r w:rsidRPr="00A00917">
              <w:t>17% (500lbs)</w:t>
            </w:r>
          </w:p>
        </w:tc>
        <w:tc>
          <w:tcPr>
            <w:tcW w:w="1986" w:type="dxa"/>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BFDA2F" w14:textId="77777777" w:rsidR="00E96CE0" w:rsidRPr="00A00917" w:rsidRDefault="00E96CE0" w:rsidP="00A27EA1">
            <w:pPr>
              <w:pStyle w:val="BodyText"/>
              <w:spacing w:before="100" w:beforeAutospacing="1" w:after="100" w:afterAutospacing="1"/>
            </w:pPr>
            <w:r w:rsidRPr="00A00917">
              <w:t>50% (1500lbs)</w:t>
            </w:r>
          </w:p>
        </w:tc>
      </w:tr>
      <w:tr w:rsidR="00E96CE0" w:rsidRPr="00A00917" w14:paraId="18A7DF7B"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1ADD94" w14:textId="77777777" w:rsidR="00E96CE0" w:rsidRPr="00A00917" w:rsidRDefault="00E96CE0" w:rsidP="00A27EA1">
            <w:pPr>
              <w:pStyle w:val="BodyText"/>
              <w:spacing w:before="100" w:beforeAutospacing="1" w:after="100" w:afterAutospacing="1"/>
            </w:pPr>
            <w:r w:rsidRPr="00A00917">
              <w:t>Direction of excitation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B339FA" w14:textId="77777777" w:rsidR="00E96CE0" w:rsidRPr="00A00917" w:rsidRDefault="00E96CE0" w:rsidP="00A27EA1">
            <w:pPr>
              <w:pStyle w:val="BodyText"/>
              <w:spacing w:before="100" w:beforeAutospacing="1" w:after="100" w:afterAutospacing="1"/>
              <w:rPr>
                <w:i/>
                <w:iCs/>
              </w:rPr>
            </w:pPr>
            <w:r w:rsidRPr="00A00917">
              <w:rPr>
                <w:i/>
                <w:iCs/>
              </w:rPr>
              <w:t>X</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6C4030A" w14:textId="77777777" w:rsidR="00E96CE0" w:rsidRPr="00A00917" w:rsidRDefault="00E96CE0" w:rsidP="00A27EA1">
            <w:pPr>
              <w:pStyle w:val="BodyText"/>
              <w:spacing w:before="100" w:beforeAutospacing="1" w:after="100" w:afterAutospacing="1"/>
              <w:rPr>
                <w:i/>
                <w:iCs/>
              </w:rPr>
            </w:pPr>
            <w:r>
              <w:rPr>
                <w:i/>
                <w:iCs/>
              </w:rPr>
              <w:t>Y</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B55A98" w14:textId="77777777" w:rsidR="00E96CE0" w:rsidRPr="00A00917" w:rsidRDefault="00E96CE0" w:rsidP="00A27EA1">
            <w:pPr>
              <w:pStyle w:val="BodyText"/>
              <w:spacing w:before="100" w:beforeAutospacing="1" w:after="100" w:afterAutospacing="1"/>
              <w:rPr>
                <w:i/>
                <w:iCs/>
              </w:rPr>
            </w:pPr>
            <w:r w:rsidRPr="00A00917">
              <w:rPr>
                <w:i/>
                <w:iCs/>
              </w:rPr>
              <w:t>X</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14965"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F4968CE"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E467AC2"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E0371F"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4AF8784" w14:textId="77777777" w:rsidR="00E96CE0" w:rsidRPr="00A00917" w:rsidRDefault="00E96CE0" w:rsidP="00A27EA1">
            <w:pPr>
              <w:pStyle w:val="BodyText"/>
              <w:spacing w:before="100" w:beforeAutospacing="1" w:after="100" w:afterAutospacing="1"/>
            </w:pPr>
            <w:r>
              <w:rPr>
                <w:i/>
                <w:iCs/>
              </w:rPr>
              <w:t>Y</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EE91F8" w14:textId="77777777" w:rsidR="00E96CE0" w:rsidRPr="00A00917" w:rsidRDefault="00E96CE0" w:rsidP="00A27EA1">
            <w:pPr>
              <w:pStyle w:val="BodyText"/>
              <w:spacing w:before="100" w:beforeAutospacing="1" w:after="100" w:afterAutospacing="1"/>
            </w:pPr>
            <w:r w:rsidRPr="00A00917">
              <w:rPr>
                <w:i/>
                <w:iCs/>
              </w:rPr>
              <w:t>X</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62A7B7" w14:textId="77777777" w:rsidR="00E96CE0" w:rsidRPr="00A00917" w:rsidRDefault="00E96CE0" w:rsidP="00A27EA1">
            <w:pPr>
              <w:pStyle w:val="BodyText"/>
              <w:spacing w:before="100" w:beforeAutospacing="1" w:after="100" w:afterAutospacing="1"/>
            </w:pPr>
            <w:r>
              <w:rPr>
                <w:i/>
                <w:iCs/>
              </w:rPr>
              <w:t>Y</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90266" w14:textId="77777777" w:rsidR="00E96CE0" w:rsidRPr="00A00917" w:rsidRDefault="00E96CE0" w:rsidP="00A27EA1">
            <w:pPr>
              <w:pStyle w:val="BodyText"/>
              <w:spacing w:before="100" w:beforeAutospacing="1" w:after="100" w:afterAutospacing="1"/>
            </w:pPr>
            <w:r w:rsidRPr="00A00917">
              <w:rPr>
                <w:i/>
                <w:iCs/>
              </w:rPr>
              <w:t>X</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06E0AFB" w14:textId="77777777" w:rsidR="00E96CE0" w:rsidRPr="00A00917" w:rsidRDefault="00E96CE0" w:rsidP="00A27EA1">
            <w:pPr>
              <w:pStyle w:val="BodyText"/>
              <w:spacing w:before="100" w:beforeAutospacing="1" w:after="100" w:afterAutospacing="1"/>
            </w:pPr>
            <w:r>
              <w:rPr>
                <w:i/>
                <w:iCs/>
              </w:rPr>
              <w:t>Y</w:t>
            </w:r>
          </w:p>
        </w:tc>
      </w:tr>
      <w:tr w:rsidR="00E96CE0" w:rsidRPr="00A00917" w14:paraId="02B60353" w14:textId="77777777" w:rsidTr="00A27EA1">
        <w:trPr>
          <w:trHeight w:val="652"/>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35302C" w14:textId="77777777" w:rsidR="00E96CE0" w:rsidRPr="00A00917" w:rsidRDefault="00E96CE0" w:rsidP="00A27EA1">
            <w:pPr>
              <w:pStyle w:val="BodyText"/>
              <w:spacing w:before="100" w:beforeAutospacing="1" w:after="100" w:afterAutospacing="1"/>
            </w:pPr>
            <w:r w:rsidRPr="00A00917">
              <w:t>Natural frequency (Hz)</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6000F" w14:textId="77777777" w:rsidR="00E96CE0" w:rsidRPr="00A00917" w:rsidRDefault="00E96CE0" w:rsidP="00A27EA1">
            <w:pPr>
              <w:pStyle w:val="BodyText"/>
              <w:spacing w:before="100" w:beforeAutospacing="1" w:after="100" w:afterAutospacing="1"/>
            </w:pPr>
            <w:r w:rsidRPr="00A00917">
              <w:t>6.9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9BD0941" w14:textId="77777777" w:rsidR="00E96CE0" w:rsidRPr="00A00917" w:rsidRDefault="00E96CE0" w:rsidP="00A27EA1">
            <w:pPr>
              <w:pStyle w:val="BodyText"/>
              <w:spacing w:before="100" w:beforeAutospacing="1" w:after="100" w:afterAutospacing="1"/>
            </w:pPr>
            <w:r w:rsidRPr="00A00917">
              <w:t>9.4</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18D93B" w14:textId="77777777" w:rsidR="00E96CE0" w:rsidRPr="00A00917" w:rsidRDefault="00E96CE0" w:rsidP="00A27EA1">
            <w:pPr>
              <w:pStyle w:val="BodyText"/>
              <w:spacing w:before="100" w:beforeAutospacing="1" w:after="100" w:afterAutospacing="1"/>
            </w:pPr>
            <w:r w:rsidRPr="00A00917">
              <w:t>2.9</w:t>
            </w:r>
          </w:p>
          <w:p w14:paraId="5852855F" w14:textId="77777777" w:rsidR="00E96CE0" w:rsidRPr="00A00917" w:rsidRDefault="00E96CE0" w:rsidP="00A27EA1">
            <w:pPr>
              <w:pStyle w:val="BodyText"/>
              <w:spacing w:before="100" w:beforeAutospacing="1" w:after="100" w:afterAutospacing="1"/>
            </w:pPr>
            <w:r w:rsidRPr="00A00917">
              <w:t>(3.0)</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0D37EA7" w14:textId="77777777" w:rsidR="00E96CE0" w:rsidRPr="00A00917" w:rsidRDefault="00E96CE0" w:rsidP="00A27EA1">
            <w:pPr>
              <w:pStyle w:val="BodyText"/>
              <w:spacing w:before="100" w:beforeAutospacing="1" w:after="100" w:afterAutospacing="1"/>
            </w:pPr>
            <w:r w:rsidRPr="00A00917">
              <w:t>4.0</w:t>
            </w:r>
          </w:p>
          <w:p w14:paraId="7CAEB125" w14:textId="77777777" w:rsidR="00E96CE0" w:rsidRPr="00A00917" w:rsidRDefault="00E96CE0" w:rsidP="00A27EA1">
            <w:pPr>
              <w:pStyle w:val="BodyText"/>
              <w:spacing w:before="100" w:beforeAutospacing="1" w:after="100" w:afterAutospacing="1"/>
            </w:pPr>
            <w:r w:rsidRPr="00A00917">
              <w:t>(4.3)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CEC89C" w14:textId="77777777" w:rsidR="00E96CE0" w:rsidRPr="00A00917" w:rsidRDefault="00E96CE0" w:rsidP="00A27EA1">
            <w:pPr>
              <w:pStyle w:val="BodyText"/>
              <w:spacing w:before="100" w:beforeAutospacing="1" w:after="100" w:afterAutospacing="1"/>
            </w:pPr>
            <w:r w:rsidRPr="00A00917">
              <w:t>3.6</w:t>
            </w:r>
          </w:p>
          <w:p w14:paraId="1BF2DF5E" w14:textId="77777777" w:rsidR="00E96CE0" w:rsidRPr="00A00917" w:rsidRDefault="00E96CE0" w:rsidP="00A27EA1">
            <w:pPr>
              <w:pStyle w:val="BodyText"/>
              <w:spacing w:before="100" w:beforeAutospacing="1" w:after="100" w:afterAutospacing="1"/>
            </w:pPr>
            <w:r w:rsidRPr="00A00917">
              <w:t>(3.5)</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4F6FD2B1" w14:textId="77777777" w:rsidR="00E96CE0" w:rsidRPr="00A00917" w:rsidRDefault="00E96CE0" w:rsidP="00A27EA1">
            <w:pPr>
              <w:pStyle w:val="BodyText"/>
              <w:spacing w:before="100" w:beforeAutospacing="1" w:after="100" w:afterAutospacing="1"/>
            </w:pPr>
            <w:r w:rsidRPr="00A00917">
              <w:t>5.1</w:t>
            </w:r>
          </w:p>
          <w:p w14:paraId="0FF2BD53" w14:textId="77777777" w:rsidR="00E96CE0" w:rsidRPr="00A00917" w:rsidRDefault="00E96CE0" w:rsidP="00A27EA1">
            <w:pPr>
              <w:pStyle w:val="BodyText"/>
              <w:spacing w:before="100" w:beforeAutospacing="1" w:after="100" w:afterAutospacing="1"/>
            </w:pPr>
            <w:r w:rsidRPr="00A00917">
              <w:t>(5.1)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55D7A4" w14:textId="77777777" w:rsidR="00E96CE0" w:rsidRPr="00A00917" w:rsidRDefault="00E96CE0" w:rsidP="00A27EA1">
            <w:pPr>
              <w:pStyle w:val="BodyText"/>
              <w:spacing w:before="100" w:beforeAutospacing="1" w:after="100" w:afterAutospacing="1"/>
            </w:pPr>
            <w:r w:rsidRPr="00A00917">
              <w:t>4.1</w:t>
            </w:r>
          </w:p>
          <w:p w14:paraId="6E3E9B26" w14:textId="77777777" w:rsidR="00E96CE0" w:rsidRPr="00A00917" w:rsidRDefault="00E96CE0" w:rsidP="00A27EA1">
            <w:pPr>
              <w:pStyle w:val="BodyText"/>
              <w:spacing w:before="100" w:beforeAutospacing="1" w:after="100" w:afterAutospacing="1"/>
            </w:pPr>
            <w:r w:rsidRPr="00A00917">
              <w:t>(3.8)</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72D2E249" w14:textId="77777777" w:rsidR="00E96CE0" w:rsidRPr="00A00917" w:rsidRDefault="00E96CE0" w:rsidP="00A27EA1">
            <w:pPr>
              <w:pStyle w:val="BodyText"/>
              <w:spacing w:before="100" w:beforeAutospacing="1" w:after="100" w:afterAutospacing="1"/>
            </w:pPr>
            <w:r w:rsidRPr="00A00917">
              <w:t>5.5</w:t>
            </w:r>
          </w:p>
          <w:p w14:paraId="1F3FF080" w14:textId="77777777" w:rsidR="00E96CE0" w:rsidRPr="00A00917" w:rsidRDefault="00E96CE0" w:rsidP="00A27EA1">
            <w:pPr>
              <w:pStyle w:val="BodyText"/>
              <w:spacing w:before="100" w:beforeAutospacing="1" w:after="100" w:afterAutospacing="1"/>
            </w:pPr>
            <w:r w:rsidRPr="00A00917">
              <w:t>(5.4)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FA1A37" w14:textId="77777777" w:rsidR="00E96CE0" w:rsidRPr="00A00917" w:rsidRDefault="00E96CE0" w:rsidP="00A27EA1">
            <w:pPr>
              <w:pStyle w:val="BodyText"/>
              <w:spacing w:before="100" w:beforeAutospacing="1" w:after="100" w:afterAutospacing="1"/>
            </w:pPr>
            <w:r w:rsidRPr="00A00917">
              <w:t>3.6</w:t>
            </w:r>
          </w:p>
          <w:p w14:paraId="7FCCA743" w14:textId="77777777" w:rsidR="00E96CE0" w:rsidRPr="00A00917" w:rsidRDefault="00E96CE0" w:rsidP="00A27EA1">
            <w:pPr>
              <w:pStyle w:val="BodyText"/>
              <w:spacing w:before="100" w:beforeAutospacing="1" w:after="100" w:afterAutospacing="1"/>
            </w:pPr>
            <w:r w:rsidRPr="00A00917">
              <w:t>(3.6)</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6939BC22" w14:textId="77777777" w:rsidR="00E96CE0" w:rsidRPr="00A00917" w:rsidRDefault="00E96CE0" w:rsidP="00A27EA1">
            <w:pPr>
              <w:pStyle w:val="BodyText"/>
              <w:spacing w:before="100" w:beforeAutospacing="1" w:after="100" w:afterAutospacing="1"/>
            </w:pPr>
            <w:r w:rsidRPr="00A00917">
              <w:t>5.1</w:t>
            </w:r>
          </w:p>
          <w:p w14:paraId="66F35BDC" w14:textId="77777777" w:rsidR="00E96CE0" w:rsidRPr="00A00917" w:rsidRDefault="00E96CE0" w:rsidP="00A27EA1">
            <w:pPr>
              <w:pStyle w:val="BodyText"/>
              <w:spacing w:before="100" w:beforeAutospacing="1" w:after="100" w:afterAutospacing="1"/>
            </w:pPr>
            <w:r w:rsidRPr="00A00917">
              <w:t>(5.0)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17FC43" w14:textId="77777777" w:rsidR="00E96CE0" w:rsidRPr="00A00917" w:rsidRDefault="00E96CE0" w:rsidP="00A27EA1">
            <w:pPr>
              <w:pStyle w:val="BodyText"/>
              <w:spacing w:before="100" w:beforeAutospacing="1" w:after="100" w:afterAutospacing="1"/>
            </w:pPr>
            <w:r w:rsidRPr="00A00917">
              <w:t>4.5</w:t>
            </w:r>
          </w:p>
          <w:p w14:paraId="30355B0D" w14:textId="77777777" w:rsidR="00E96CE0" w:rsidRPr="00A00917" w:rsidRDefault="00E96CE0" w:rsidP="00A27EA1">
            <w:pPr>
              <w:pStyle w:val="BodyText"/>
              <w:spacing w:before="100" w:beforeAutospacing="1" w:after="100" w:afterAutospacing="1"/>
            </w:pPr>
            <w:r w:rsidRPr="00A00917">
              <w:t>(4.7)</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9F2CADB" w14:textId="77777777" w:rsidR="00E96CE0" w:rsidRPr="00A00917" w:rsidRDefault="00E96CE0" w:rsidP="00A27EA1">
            <w:pPr>
              <w:pStyle w:val="BodyText"/>
              <w:spacing w:before="100" w:beforeAutospacing="1" w:after="100" w:afterAutospacing="1"/>
            </w:pPr>
            <w:r w:rsidRPr="00A00917">
              <w:t>5.9</w:t>
            </w:r>
          </w:p>
          <w:p w14:paraId="425CF1D3" w14:textId="77777777" w:rsidR="00E96CE0" w:rsidRPr="00A00917" w:rsidRDefault="00E96CE0" w:rsidP="00A27EA1">
            <w:pPr>
              <w:pStyle w:val="BodyText"/>
              <w:spacing w:before="100" w:beforeAutospacing="1" w:after="100" w:afterAutospacing="1"/>
            </w:pPr>
            <w:r w:rsidRPr="00A00917">
              <w:t>(5.6)</w:t>
            </w:r>
          </w:p>
        </w:tc>
      </w:tr>
      <w:tr w:rsidR="00E96CE0" w:rsidRPr="00A00917" w14:paraId="43491D1A"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A2833" w14:textId="77777777" w:rsidR="00E96CE0" w:rsidRPr="00A00917" w:rsidRDefault="00E96CE0" w:rsidP="00A27EA1">
            <w:pPr>
              <w:pStyle w:val="BodyText"/>
              <w:spacing w:before="100" w:beforeAutospacing="1" w:after="100" w:afterAutospacing="1"/>
            </w:pPr>
            <w:r w:rsidRPr="00A00917">
              <w:t>Damping ratio (%)</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D4E3F9" w14:textId="77777777" w:rsidR="00E96CE0" w:rsidRPr="00A00917" w:rsidRDefault="00E96CE0" w:rsidP="00A27EA1">
            <w:pPr>
              <w:pStyle w:val="BodyText"/>
              <w:spacing w:before="100" w:beforeAutospacing="1" w:after="100" w:afterAutospacing="1"/>
            </w:pPr>
            <w:r w:rsidRPr="00A00917">
              <w:t>0.5</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73AC830"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1E8F2A" w14:textId="77777777" w:rsidR="00E96CE0" w:rsidRPr="00A00917" w:rsidRDefault="00E96CE0" w:rsidP="00A27EA1">
            <w:pPr>
              <w:pStyle w:val="BodyText"/>
              <w:spacing w:before="100" w:beforeAutospacing="1" w:after="100" w:afterAutospacing="1"/>
            </w:pPr>
            <w:r w:rsidRPr="00A00917">
              <w:t>3.9</w:t>
            </w:r>
          </w:p>
          <w:p w14:paraId="5066FACD" w14:textId="77777777" w:rsidR="00E96CE0" w:rsidRPr="00A00917" w:rsidRDefault="00E96CE0" w:rsidP="00A27EA1">
            <w:pPr>
              <w:pStyle w:val="BodyText"/>
              <w:spacing w:before="100" w:beforeAutospacing="1" w:after="100" w:afterAutospacing="1"/>
            </w:pPr>
            <w:r w:rsidRPr="00A00917">
              <w:t>(3.6)</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9B05B53" w14:textId="77777777" w:rsidR="00E96CE0" w:rsidRPr="00A00917" w:rsidRDefault="00E96CE0" w:rsidP="00A27EA1">
            <w:pPr>
              <w:pStyle w:val="BodyText"/>
              <w:spacing w:before="100" w:beforeAutospacing="1" w:after="100" w:afterAutospacing="1"/>
            </w:pPr>
            <w:r w:rsidRPr="00A00917">
              <w:t>3.7</w:t>
            </w:r>
          </w:p>
          <w:p w14:paraId="1DAC3242" w14:textId="77777777" w:rsidR="00E96CE0" w:rsidRPr="00A00917" w:rsidRDefault="00E96CE0" w:rsidP="00A27EA1">
            <w:pPr>
              <w:pStyle w:val="BodyText"/>
              <w:spacing w:before="100" w:beforeAutospacing="1" w:after="100" w:afterAutospacing="1"/>
            </w:pPr>
            <w:r w:rsidRPr="00A00917">
              <w:t>(3.4)</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10BCCE" w14:textId="77777777" w:rsidR="00E96CE0" w:rsidRPr="00A00917" w:rsidRDefault="00E96CE0" w:rsidP="00A27EA1">
            <w:pPr>
              <w:pStyle w:val="BodyText"/>
              <w:spacing w:before="100" w:beforeAutospacing="1" w:after="100" w:afterAutospacing="1"/>
            </w:pPr>
            <w:r w:rsidRPr="00A00917">
              <w:t>6.5</w:t>
            </w:r>
          </w:p>
          <w:p w14:paraId="072818D6" w14:textId="77777777" w:rsidR="00E96CE0" w:rsidRPr="00A00917" w:rsidRDefault="00E96CE0" w:rsidP="00A27EA1">
            <w:pPr>
              <w:pStyle w:val="BodyText"/>
              <w:spacing w:before="100" w:beforeAutospacing="1" w:after="100" w:afterAutospacing="1"/>
            </w:pPr>
            <w:r w:rsidRPr="00A00917">
              <w:t>(7.1)</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284D6FBC" w14:textId="77777777" w:rsidR="00E96CE0" w:rsidRPr="00A00917" w:rsidRDefault="00E96CE0" w:rsidP="00A27EA1">
            <w:pPr>
              <w:pStyle w:val="BodyText"/>
              <w:spacing w:before="100" w:beforeAutospacing="1" w:after="100" w:afterAutospacing="1"/>
            </w:pPr>
            <w:r w:rsidRPr="00A00917">
              <w:t>6.4</w:t>
            </w:r>
          </w:p>
          <w:p w14:paraId="3DC4364B" w14:textId="77777777" w:rsidR="00E96CE0" w:rsidRPr="00A00917" w:rsidRDefault="00E96CE0" w:rsidP="00A27EA1">
            <w:pPr>
              <w:pStyle w:val="BodyText"/>
              <w:spacing w:before="100" w:beforeAutospacing="1" w:after="100" w:afterAutospacing="1"/>
            </w:pPr>
            <w:r w:rsidRPr="00A00917">
              <w:t>(8.7)</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63C186" w14:textId="77777777" w:rsidR="00E96CE0" w:rsidRPr="00A00917" w:rsidRDefault="00E96CE0" w:rsidP="00A27EA1">
            <w:pPr>
              <w:pStyle w:val="BodyText"/>
              <w:spacing w:before="100" w:beforeAutospacing="1" w:after="100" w:afterAutospacing="1"/>
            </w:pPr>
            <w:r w:rsidRPr="00A00917">
              <w:t>9.9</w:t>
            </w:r>
          </w:p>
          <w:p w14:paraId="2D040933" w14:textId="77777777" w:rsidR="00E96CE0" w:rsidRPr="00A00917" w:rsidRDefault="00E96CE0" w:rsidP="00A27EA1">
            <w:pPr>
              <w:pStyle w:val="BodyText"/>
              <w:spacing w:before="100" w:beforeAutospacing="1" w:after="100" w:afterAutospacing="1"/>
            </w:pPr>
            <w:r w:rsidRPr="00A00917">
              <w:t>(14.2)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0EE1A300" w14:textId="77777777" w:rsidR="00E96CE0" w:rsidRPr="00A00917" w:rsidRDefault="00E96CE0" w:rsidP="00A27EA1">
            <w:pPr>
              <w:pStyle w:val="BodyText"/>
              <w:spacing w:before="100" w:beforeAutospacing="1" w:after="100" w:afterAutospacing="1"/>
            </w:pPr>
            <w:r w:rsidRPr="00A00917">
              <w:t>8.1</w:t>
            </w:r>
          </w:p>
          <w:p w14:paraId="0136F6B1" w14:textId="77777777" w:rsidR="00E96CE0" w:rsidRPr="00A00917" w:rsidRDefault="00E96CE0" w:rsidP="00A27EA1">
            <w:pPr>
              <w:pStyle w:val="BodyText"/>
              <w:spacing w:before="100" w:beforeAutospacing="1" w:after="100" w:afterAutospacing="1"/>
            </w:pPr>
            <w:r w:rsidRPr="00A00917">
              <w:t>(13.6)</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A2A6EA" w14:textId="77777777" w:rsidR="00E96CE0" w:rsidRPr="00A00917" w:rsidRDefault="00E96CE0" w:rsidP="00A27EA1">
            <w:pPr>
              <w:pStyle w:val="BodyText"/>
              <w:spacing w:before="100" w:beforeAutospacing="1" w:after="100" w:afterAutospacing="1"/>
            </w:pPr>
            <w:r w:rsidRPr="00A00917">
              <w:t>7.8</w:t>
            </w:r>
          </w:p>
          <w:p w14:paraId="5EEA24D7" w14:textId="77777777" w:rsidR="00E96CE0" w:rsidRPr="00A00917" w:rsidRDefault="00E96CE0" w:rsidP="00A27EA1">
            <w:pPr>
              <w:pStyle w:val="BodyText"/>
              <w:spacing w:before="100" w:beforeAutospacing="1" w:after="100" w:afterAutospacing="1"/>
            </w:pPr>
            <w:r w:rsidRPr="00A00917">
              <w:t>(8.2)</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57943C89" w14:textId="77777777" w:rsidR="00E96CE0" w:rsidRPr="00A00917" w:rsidRDefault="00E96CE0" w:rsidP="00A27EA1">
            <w:pPr>
              <w:pStyle w:val="BodyText"/>
              <w:spacing w:before="100" w:beforeAutospacing="1" w:after="100" w:afterAutospacing="1"/>
            </w:pPr>
            <w:r w:rsidRPr="00A00917">
              <w:t>7.3</w:t>
            </w:r>
          </w:p>
          <w:p w14:paraId="6CE32FA1" w14:textId="77777777" w:rsidR="00E96CE0" w:rsidRPr="00A00917" w:rsidRDefault="00E96CE0" w:rsidP="00A27EA1">
            <w:pPr>
              <w:pStyle w:val="BodyText"/>
              <w:spacing w:before="100" w:beforeAutospacing="1" w:after="100" w:afterAutospacing="1"/>
            </w:pPr>
            <w:r w:rsidRPr="00A00917">
              <w:t>(9.9)</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A727DA" w14:textId="77777777" w:rsidR="00E96CE0" w:rsidRPr="00A00917" w:rsidRDefault="00E96CE0" w:rsidP="00A27EA1">
            <w:pPr>
              <w:pStyle w:val="BodyText"/>
              <w:spacing w:before="100" w:beforeAutospacing="1" w:after="100" w:afterAutospacing="1"/>
            </w:pPr>
            <w:r w:rsidRPr="00A00917">
              <w:t>9.3</w:t>
            </w:r>
          </w:p>
          <w:p w14:paraId="41B0B37B" w14:textId="77777777" w:rsidR="00E96CE0" w:rsidRPr="00A00917" w:rsidRDefault="00E96CE0" w:rsidP="00A27EA1">
            <w:pPr>
              <w:pStyle w:val="BodyText"/>
              <w:spacing w:before="100" w:beforeAutospacing="1" w:after="100" w:afterAutospacing="1"/>
            </w:pPr>
            <w:r w:rsidRPr="00A00917">
              <w:t>(24.2)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32E254FE" w14:textId="77777777" w:rsidR="00E96CE0" w:rsidRPr="00A00917" w:rsidRDefault="00E96CE0" w:rsidP="00A27EA1">
            <w:pPr>
              <w:pStyle w:val="BodyText"/>
              <w:spacing w:before="100" w:beforeAutospacing="1" w:after="100" w:afterAutospacing="1"/>
            </w:pPr>
            <w:r w:rsidRPr="00A00917">
              <w:t>6.0</w:t>
            </w:r>
          </w:p>
          <w:p w14:paraId="2FE36FE9" w14:textId="77777777" w:rsidR="00E96CE0" w:rsidRPr="00A00917" w:rsidRDefault="00E96CE0" w:rsidP="00A27EA1">
            <w:pPr>
              <w:pStyle w:val="BodyText"/>
              <w:spacing w:before="100" w:beforeAutospacing="1" w:after="100" w:afterAutospacing="1"/>
            </w:pPr>
            <w:r w:rsidRPr="00A00917">
              <w:t>(20.0)</w:t>
            </w:r>
          </w:p>
        </w:tc>
      </w:tr>
      <w:tr w:rsidR="00E96CE0" w:rsidRPr="00A00917" w14:paraId="259FE8C2"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EE5804" w14:textId="77777777" w:rsidR="00E96CE0" w:rsidRPr="00A00917" w:rsidRDefault="00E96CE0" w:rsidP="00A27EA1">
            <w:pPr>
              <w:pStyle w:val="BodyText"/>
              <w:spacing w:before="100" w:beforeAutospacing="1" w:after="100" w:afterAutospacing="1"/>
            </w:pPr>
            <w:r w:rsidRPr="00A00917">
              <w:t>Maximum insulator base moment (×10</w:t>
            </w:r>
            <w:r w:rsidRPr="00A00917">
              <w:rPr>
                <w:vertAlign w:val="superscript"/>
              </w:rPr>
              <w:t>4</w:t>
            </w:r>
            <w:r w:rsidRPr="00A00917">
              <w:t xml:space="preserve"> </w:t>
            </w:r>
            <w:proofErr w:type="spellStart"/>
            <w:r w:rsidRPr="00A00917">
              <w:t>lb</w:t>
            </w:r>
            <w:proofErr w:type="spellEnd"/>
            <w:r w:rsidRPr="00A00917">
              <w:t>-in)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0B38F08" w14:textId="77777777" w:rsidR="00E96CE0" w:rsidRPr="00A00917" w:rsidRDefault="00E96CE0" w:rsidP="00A27EA1">
            <w:pPr>
              <w:pStyle w:val="BodyText"/>
              <w:spacing w:before="100" w:beforeAutospacing="1" w:after="100" w:afterAutospacing="1"/>
            </w:pPr>
            <w:r w:rsidRPr="00A00917">
              <w:t>5.1</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6383103A" w14:textId="77777777" w:rsidR="00E96CE0" w:rsidRPr="00A00917" w:rsidRDefault="00E96CE0" w:rsidP="00A27EA1">
            <w:pPr>
              <w:pStyle w:val="BodyText"/>
              <w:spacing w:before="100" w:beforeAutospacing="1" w:after="100" w:afterAutospacing="1"/>
            </w:pPr>
            <w:r w:rsidRPr="00A00917">
              <w:t>4.5</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12779C" w14:textId="77777777" w:rsidR="00E96CE0" w:rsidRPr="00A00917" w:rsidRDefault="00E96CE0" w:rsidP="00A27EA1">
            <w:pPr>
              <w:pStyle w:val="BodyText"/>
              <w:spacing w:before="100" w:beforeAutospacing="1" w:after="100" w:afterAutospacing="1"/>
            </w:pPr>
            <w:r w:rsidRPr="00A00917">
              <w:t>3.5</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D835CC8" w14:textId="77777777" w:rsidR="00E96CE0" w:rsidRPr="00A00917" w:rsidRDefault="00E96CE0" w:rsidP="00A27EA1">
            <w:pPr>
              <w:pStyle w:val="BodyText"/>
              <w:spacing w:before="100" w:beforeAutospacing="1" w:after="100" w:afterAutospacing="1"/>
            </w:pPr>
            <w:r w:rsidRPr="00A00917">
              <w:t>4.0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8B5EF1" w14:textId="77777777" w:rsidR="00E96CE0" w:rsidRPr="00A00917" w:rsidRDefault="00E96CE0" w:rsidP="00A27EA1">
            <w:pPr>
              <w:pStyle w:val="BodyText"/>
              <w:spacing w:before="100" w:beforeAutospacing="1" w:after="100" w:afterAutospacing="1"/>
            </w:pPr>
            <w:r w:rsidRPr="00A00917">
              <w:t>2.9</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C607D0" w14:textId="77777777" w:rsidR="00E96CE0" w:rsidRPr="00A00917" w:rsidRDefault="00E96CE0" w:rsidP="00A27EA1">
            <w:pPr>
              <w:pStyle w:val="BodyText"/>
              <w:spacing w:before="100" w:beforeAutospacing="1" w:after="100" w:afterAutospacing="1"/>
            </w:pPr>
            <w:r w:rsidRPr="00A00917">
              <w:t>3.2</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267C3F"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2B7953E1" w14:textId="77777777" w:rsidR="00E96CE0" w:rsidRPr="00A00917" w:rsidRDefault="00E96CE0" w:rsidP="00A27EA1">
            <w:pPr>
              <w:pStyle w:val="BodyText"/>
              <w:spacing w:before="100" w:beforeAutospacing="1" w:after="100" w:afterAutospacing="1"/>
            </w:pPr>
            <w:r w:rsidRPr="00A00917">
              <w:t>3.3</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893B428" w14:textId="77777777" w:rsidR="00E96CE0" w:rsidRPr="00A00917" w:rsidRDefault="00E96CE0" w:rsidP="00A27EA1">
            <w:pPr>
              <w:pStyle w:val="BodyText"/>
              <w:spacing w:before="100" w:beforeAutospacing="1" w:after="100" w:afterAutospacing="1"/>
            </w:pPr>
            <w:r w:rsidRPr="00A00917">
              <w:t>2.7</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5733F12" w14:textId="77777777" w:rsidR="00E96CE0" w:rsidRPr="00A00917" w:rsidRDefault="00E96CE0" w:rsidP="00A27EA1">
            <w:pPr>
              <w:pStyle w:val="BodyText"/>
              <w:spacing w:before="100" w:beforeAutospacing="1" w:after="100" w:afterAutospacing="1"/>
            </w:pPr>
            <w:r w:rsidRPr="00A00917">
              <w:t>3.0</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475587" w14:textId="77777777" w:rsidR="00E96CE0" w:rsidRPr="00A00917" w:rsidRDefault="00E96CE0" w:rsidP="00A27EA1">
            <w:pPr>
              <w:pStyle w:val="BodyText"/>
              <w:spacing w:before="100" w:beforeAutospacing="1" w:after="100" w:afterAutospacing="1"/>
            </w:pPr>
            <w:r w:rsidRPr="00A00917">
              <w:t>2.4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18A8FA88" w14:textId="77777777" w:rsidR="00E96CE0" w:rsidRPr="00A00917" w:rsidRDefault="00E96CE0" w:rsidP="00A27EA1">
            <w:pPr>
              <w:pStyle w:val="BodyText"/>
              <w:spacing w:before="100" w:beforeAutospacing="1" w:after="100" w:afterAutospacing="1"/>
            </w:pPr>
            <w:r w:rsidRPr="00A00917">
              <w:t>2.9</w:t>
            </w:r>
          </w:p>
        </w:tc>
      </w:tr>
      <w:tr w:rsidR="00E96CE0" w:rsidRPr="00A00917" w14:paraId="6DCE7B9C" w14:textId="77777777" w:rsidTr="00A27EA1">
        <w:trPr>
          <w:trHeight w:val="584"/>
        </w:trPr>
        <w:tc>
          <w:tcPr>
            <w:tcW w:w="25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B11A8B" w14:textId="77777777" w:rsidR="00E96CE0" w:rsidRPr="00A00917" w:rsidRDefault="00E96CE0" w:rsidP="00A27EA1">
            <w:pPr>
              <w:pStyle w:val="BodyText"/>
              <w:spacing w:before="100" w:beforeAutospacing="1" w:after="100" w:afterAutospacing="1"/>
            </w:pPr>
            <w:r w:rsidRPr="00A00917">
              <w:t>Maximum relative terminal displacement (in)</w:t>
            </w:r>
          </w:p>
        </w:tc>
        <w:tc>
          <w:tcPr>
            <w:tcW w:w="73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F540596" w14:textId="77777777" w:rsidR="00E96CE0" w:rsidRPr="00A00917" w:rsidRDefault="00E96CE0" w:rsidP="00A27EA1">
            <w:pPr>
              <w:pStyle w:val="BodyText"/>
              <w:spacing w:before="100" w:beforeAutospacing="1" w:after="100" w:afterAutospacing="1"/>
            </w:pPr>
            <w:r w:rsidRPr="00A00917">
              <w:t>0.9</w:t>
            </w:r>
          </w:p>
        </w:tc>
        <w:tc>
          <w:tcPr>
            <w:tcW w:w="742"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5672316" w14:textId="77777777" w:rsidR="00E96CE0" w:rsidRPr="00A00917" w:rsidRDefault="00E96CE0" w:rsidP="00A27EA1">
            <w:pPr>
              <w:pStyle w:val="BodyText"/>
              <w:spacing w:before="100" w:beforeAutospacing="1" w:after="100" w:afterAutospacing="1"/>
            </w:pPr>
            <w:r w:rsidRPr="00A00917">
              <w:t>0.6</w:t>
            </w:r>
          </w:p>
        </w:tc>
        <w:tc>
          <w:tcPr>
            <w:tcW w:w="83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B9DA6F" w14:textId="77777777" w:rsidR="00E96CE0" w:rsidRPr="00A00917" w:rsidRDefault="00E96CE0" w:rsidP="00A27EA1">
            <w:pPr>
              <w:pStyle w:val="BodyText"/>
              <w:spacing w:before="100" w:beforeAutospacing="1" w:after="100" w:afterAutospacing="1"/>
            </w:pPr>
            <w:r w:rsidRPr="00A00917">
              <w:t>3.4</w:t>
            </w:r>
          </w:p>
        </w:tc>
        <w:tc>
          <w:tcPr>
            <w:tcW w:w="845"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4FDAD31" w14:textId="77777777" w:rsidR="00E96CE0" w:rsidRPr="00A00917" w:rsidRDefault="00E96CE0" w:rsidP="00A27EA1">
            <w:pPr>
              <w:pStyle w:val="BodyText"/>
              <w:spacing w:before="100" w:beforeAutospacing="1" w:after="100" w:afterAutospacing="1"/>
            </w:pPr>
            <w:r w:rsidRPr="00A00917">
              <w:t>2.1</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E9F49D"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459ED46"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F05FC8" w14:textId="77777777" w:rsidR="00E96CE0" w:rsidRPr="00A00917" w:rsidRDefault="00E96CE0" w:rsidP="00A27EA1">
            <w:pPr>
              <w:pStyle w:val="BodyText"/>
              <w:spacing w:before="100" w:beforeAutospacing="1" w:after="100" w:afterAutospacing="1"/>
            </w:pPr>
            <w:r w:rsidRPr="00A00917">
              <w:t>1.4</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38977531" w14:textId="77777777" w:rsidR="00E96CE0" w:rsidRPr="00A00917" w:rsidRDefault="00E96CE0" w:rsidP="00A27EA1">
            <w:pPr>
              <w:pStyle w:val="BodyText"/>
              <w:spacing w:before="100" w:beforeAutospacing="1" w:after="100" w:afterAutospacing="1"/>
            </w:pPr>
            <w:r w:rsidRPr="00A00917">
              <w:t>1.0</w:t>
            </w:r>
          </w:p>
        </w:tc>
        <w:tc>
          <w:tcPr>
            <w:tcW w:w="8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77A441" w14:textId="77777777" w:rsidR="00E96CE0" w:rsidRPr="00A00917" w:rsidRDefault="00E96CE0" w:rsidP="00A27EA1">
            <w:pPr>
              <w:pStyle w:val="BodyText"/>
              <w:spacing w:before="100" w:beforeAutospacing="1" w:after="100" w:afterAutospacing="1"/>
            </w:pPr>
            <w:r w:rsidRPr="00A00917">
              <w:t>1.8</w:t>
            </w:r>
          </w:p>
        </w:tc>
        <w:tc>
          <w:tcPr>
            <w:tcW w:w="894"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79E52814" w14:textId="77777777" w:rsidR="00E96CE0" w:rsidRPr="00A00917" w:rsidRDefault="00E96CE0" w:rsidP="00A27EA1">
            <w:pPr>
              <w:pStyle w:val="BodyText"/>
              <w:spacing w:before="100" w:beforeAutospacing="1" w:after="100" w:afterAutospacing="1"/>
            </w:pPr>
            <w:r w:rsidRPr="00A00917">
              <w:t>1.1</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73F78A1" w14:textId="77777777" w:rsidR="00E96CE0" w:rsidRPr="00A00917" w:rsidRDefault="00E96CE0" w:rsidP="00A27EA1">
            <w:pPr>
              <w:pStyle w:val="BodyText"/>
              <w:spacing w:before="100" w:beforeAutospacing="1" w:after="100" w:afterAutospacing="1"/>
            </w:pPr>
            <w:r w:rsidRPr="00A00917">
              <w:t>1.2</w:t>
            </w:r>
          </w:p>
        </w:tc>
        <w:tc>
          <w:tcPr>
            <w:tcW w:w="993"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vAlign w:val="center"/>
            <w:hideMark/>
          </w:tcPr>
          <w:p w14:paraId="0903B1F3" w14:textId="77777777" w:rsidR="00E96CE0" w:rsidRPr="00A00917" w:rsidRDefault="00E96CE0" w:rsidP="00A27EA1">
            <w:pPr>
              <w:pStyle w:val="BodyText"/>
              <w:spacing w:before="100" w:beforeAutospacing="1" w:after="100" w:afterAutospacing="1"/>
            </w:pPr>
            <w:r w:rsidRPr="00A00917">
              <w:t>0.9</w:t>
            </w:r>
          </w:p>
        </w:tc>
      </w:tr>
    </w:tbl>
    <w:p w14:paraId="520A9E5F" w14:textId="77777777" w:rsidR="004E1FD7" w:rsidRDefault="004E1FD7" w:rsidP="00F5464E">
      <w:pPr>
        <w:pStyle w:val="BodyText"/>
      </w:pPr>
    </w:p>
    <w:p w14:paraId="458EE279" w14:textId="77777777" w:rsidR="00F056C7" w:rsidRDefault="00F056C7" w:rsidP="00F5464E">
      <w:pPr>
        <w:pStyle w:val="BodyText"/>
        <w:sectPr w:rsidR="00F056C7" w:rsidSect="00A00917">
          <w:pgSz w:w="15840" w:h="12240" w:orient="landscape"/>
          <w:pgMar w:top="1440" w:right="1440" w:bottom="1440" w:left="1440" w:header="720" w:footer="720" w:gutter="0"/>
          <w:pgNumType w:chapStyle="1"/>
          <w:cols w:space="720"/>
          <w:docGrid w:linePitch="272"/>
        </w:sectPr>
      </w:pPr>
    </w:p>
    <w:p w14:paraId="1283AC71" w14:textId="39C69164" w:rsidR="00DC2823" w:rsidRDefault="00DC2823" w:rsidP="00DC2823">
      <w:pPr>
        <w:pStyle w:val="BodyText"/>
      </w:pPr>
      <w:r>
        <w:lastRenderedPageBreak/>
        <w:t xml:space="preserve">and the damping ratio is obtained by equating the area of the hysteresis, </w:t>
      </w:r>
      <w:r w:rsidRPr="00DC2823">
        <w:rPr>
          <w:i/>
          <w:iCs/>
        </w:rPr>
        <w:t>A</w:t>
      </w:r>
      <w:r w:rsidRPr="00DC2823">
        <w:rPr>
          <w:vertAlign w:val="subscript"/>
        </w:rPr>
        <w:t>h</w:t>
      </w:r>
      <w:r>
        <w:t xml:space="preserve">, to that of a viscous damper undergoing the same peak displacement at steady state with frequency </w:t>
      </w:r>
      <w:r w:rsidRPr="00DC2823">
        <w:rPr>
          <w:i/>
          <w:iCs/>
        </w:rPr>
        <w:t>f</w:t>
      </w:r>
      <w:r>
        <w:t xml:space="preserve"> </w:t>
      </w:r>
      <w:r w:rsidR="00811FC9">
        <w:fldChar w:fldCharType="begin"/>
      </w:r>
      <w:r w:rsidR="00811FC9">
        <w:instrText xml:space="preserve"> ADDIN EN.CITE &lt;EndNote&gt;&lt;Cite&gt;&lt;Author&gt;Chopra&lt;/Author&gt;&lt;Year&gt;2023&lt;/Year&gt;&lt;RecNum&gt;40&lt;/RecNum&gt;&lt;DisplayText&gt;[30]&lt;/DisplayText&gt;&lt;record&gt;&lt;rec-number&gt;40&lt;/rec-number&gt;&lt;foreign-keys&gt;&lt;key app="EN" db-id="e2zwdx9fkvp0pue5sa1p5tdwv0edavvpdpft" timestamp="1717469855"&gt;40&lt;/key&gt;&lt;/foreign-keys&gt;&lt;ref-type name="Book"&gt;6&lt;/ref-type&gt;&lt;contributors&gt;&lt;authors&gt;&lt;author&gt;Chopra, Anil K.&lt;/author&gt;&lt;/authors&gt;&lt;/contributors&gt;&lt;titles&gt;&lt;title&gt;Dynamics of structures : theory and applications to earthquake engineering&lt;/title&gt;&lt;secondary-title&gt;Prentice Hall international series in civil engineering and engineering mechanics&lt;/secondary-title&gt;&lt;/titles&gt;&lt;pages&gt;pages cm.&lt;/pages&gt;&lt;edition&gt;Sixth edition.&lt;/edition&gt;&lt;keywords&gt;&lt;keyword&gt;Earthquake engineering.&lt;/keyword&gt;&lt;keyword&gt;Structural dynamics.&lt;/keyword&gt;&lt;/keywords&gt;&lt;dates&gt;&lt;year&gt;2023&lt;/year&gt;&lt;/dates&gt;&lt;pub-location&gt;Hoboken, NJ&lt;/pub-location&gt;&lt;publisher&gt;Pearson&lt;/publisher&gt;&lt;isbn&gt;9780137602513&amp;#xD;9780137602551&lt;/isbn&gt;&lt;accession-num&gt;22262777&lt;/accession-num&gt;&lt;call-num&gt;TA654.6 .C466 2023&lt;/call-num&gt;&lt;urls&gt;&lt;/urls&gt;&lt;/record&gt;&lt;/Cite&gt;&lt;/EndNote&gt;</w:instrText>
      </w:r>
      <w:r w:rsidR="00811FC9">
        <w:fldChar w:fldCharType="separate"/>
      </w:r>
      <w:r w:rsidR="00811FC9">
        <w:rPr>
          <w:noProof/>
        </w:rPr>
        <w:t>[30]</w:t>
      </w:r>
      <w:r w:rsidR="00811FC9">
        <w:fldChar w:fldCharType="end"/>
      </w:r>
    </w:p>
    <w:p w14:paraId="1990B16D" w14:textId="1CE3A7CA" w:rsidR="00DC2823" w:rsidRPr="00DC2823" w:rsidRDefault="00DC2823" w:rsidP="00DC2823">
      <w:pPr>
        <w:pStyle w:val="Equation"/>
      </w:pPr>
      <w:r>
        <w:rPr>
          <w:iCs/>
        </w:rPr>
        <w:tab/>
      </w:r>
      <m:oMath>
        <m:r>
          <w:rPr>
            <w:rFonts w:ascii="Cambria Math" w:hAnsi="Cambria Math"/>
          </w:rPr>
          <m:t>ζ</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ctrlPr>
                  <w:rPr>
                    <w:rFonts w:ascii="Cambria Math" w:hAnsi="Cambria Math"/>
                    <w:lang w:val="el-GR"/>
                  </w:rPr>
                </m:ctrlPr>
              </m:e>
              <m:sub>
                <m:r>
                  <m:rPr>
                    <m:nor/>
                  </m:rPr>
                  <m:t>h</m:t>
                </m:r>
              </m:sub>
            </m:sSub>
            <m:ctrlPr>
              <w:rPr>
                <w:rFonts w:ascii="Cambria Math" w:hAnsi="Cambria Math"/>
                <w:lang w:val="el-GR"/>
              </w:rPr>
            </m:ctrlP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k</m:t>
                </m:r>
              </m:e>
              <m:sub>
                <m:r>
                  <m:rPr>
                    <m:nor/>
                  </m:rPr>
                  <m:t>eq</m:t>
                </m:r>
              </m:sub>
            </m:sSub>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m:rPr>
                    <m:sty m:val="p"/>
                  </m:rPr>
                  <w:rPr>
                    <w:rFonts w:ascii="Cambria Math" w:hAnsi="Cambria Math"/>
                  </w:rPr>
                  <m:t>2</m:t>
                </m:r>
              </m:sup>
            </m:sSubSup>
            <m:ctrlPr>
              <w:rPr>
                <w:rFonts w:ascii="Cambria Math" w:hAnsi="Cambria Math"/>
                <w:lang w:val="el-GR"/>
              </w:rPr>
            </m:ctrlPr>
          </m:den>
        </m:f>
      </m:oMath>
      <w:r>
        <w:tab/>
        <w:t>(6-2)</w:t>
      </w:r>
    </w:p>
    <w:p w14:paraId="47AC398A" w14:textId="3A52040F" w:rsidR="00DC2823" w:rsidRDefault="00DC2823" w:rsidP="00DC2823">
      <w:pPr>
        <w:pStyle w:val="BodyText"/>
      </w:pPr>
      <w:r>
        <w:t xml:space="preserve">where These formulas parallel equations (17.2-4) and (17.2-4) of Chapter 17 of ASC 7-16 on Seismically Isolated Structures </w:t>
      </w:r>
      <w:r>
        <w:fldChar w:fldCharType="begin"/>
      </w:r>
      <w:r w:rsidR="00811FC9">
        <w:instrText xml:space="preserve"> ADDIN EN.CITE &lt;EndNote&gt;&lt;Cite&gt;&lt;Author&gt;American Society of Civil Engineers&lt;/Author&gt;&lt;Year&gt;2017&lt;/Year&gt;&lt;RecNum&gt;39&lt;/RecNum&gt;&lt;DisplayText&gt;[31]&lt;/DisplayText&gt;&lt;record&gt;&lt;rec-number&gt;39&lt;/rec-number&gt;&lt;foreign-keys&gt;&lt;key app="EN" db-id="e2zwdx9fkvp0pue5sa1p5tdwv0edavvpdpft" timestamp="1717468320"&gt;39&lt;/key&gt;&lt;/foreign-keys&gt;&lt;ref-type name="Book"&gt;6&lt;/ref-type&gt;&lt;contributors&gt;&lt;authors&gt;&lt;author&gt;American Society of Civil Engineers,,&lt;/author&gt;&lt;/authors&gt;&lt;/contributors&gt;&lt;titles&gt;&lt;title&gt;Minimum Design Loads and Associated Criteria for Buildings and Other Structures, ASCE 7-16&lt;/title&gt;&lt;/titles&gt;&lt;dates&gt;&lt;year&gt;2017&lt;/year&gt;&lt;/dates&gt;&lt;isbn&gt;9780784414248&lt;/isbn&gt;&lt;work-type&gt;doi:10.1061/9780784414248&lt;/work-type&gt;&lt;urls&gt;&lt;related-urls&gt;&lt;url&gt;https://doi.org/10.1061/9780784414248&lt;/url&gt;&lt;/related-urls&gt;&lt;/urls&gt;&lt;electronic-resource-num&gt;doi:10.1061/9780784414248&lt;/electronic-resource-num&gt;&lt;access-date&gt;2024/06/03&lt;/access-date&gt;&lt;/record&gt;&lt;/Cite&gt;&lt;/EndNote&gt;</w:instrText>
      </w:r>
      <w:r>
        <w:fldChar w:fldCharType="separate"/>
      </w:r>
      <w:r w:rsidR="00811FC9">
        <w:rPr>
          <w:noProof/>
        </w:rPr>
        <w:t>[31]</w:t>
      </w:r>
      <w:r>
        <w:fldChar w:fldCharType="end"/>
      </w:r>
      <w:r>
        <w:t xml:space="preserve">. </w:t>
      </w:r>
    </w:p>
    <w:p w14:paraId="35283AE0" w14:textId="77777777" w:rsidR="00DC2823" w:rsidRDefault="00DC2823" w:rsidP="00DC2823">
      <w:pPr>
        <w:pStyle w:val="Heading2"/>
      </w:pPr>
      <w:bookmarkStart w:id="228" w:name="_Toc168346919"/>
      <w:r>
        <w:t>Response-spectrum interpretation</w:t>
      </w:r>
      <w:bookmarkEnd w:id="228"/>
    </w:p>
    <w:p w14:paraId="6F443FF1" w14:textId="2AE86D38" w:rsidR="00CF6508" w:rsidRDefault="00E7527D" w:rsidP="00F5464E">
      <w:pPr>
        <w:pStyle w:val="BodyText"/>
      </w:pPr>
      <w:r>
        <w:t xml:space="preserve">It can be seen from </w:t>
      </w:r>
      <w:r>
        <w:fldChar w:fldCharType="begin"/>
      </w:r>
      <w:r>
        <w:instrText xml:space="preserve"> REF _Ref168310872 \h </w:instrText>
      </w:r>
      <w:r>
        <w:fldChar w:fldCharType="separate"/>
      </w:r>
      <w:r>
        <w:t xml:space="preserve">Table </w:t>
      </w:r>
      <w:r>
        <w:rPr>
          <w:noProof/>
        </w:rPr>
        <w:t>6</w:t>
      </w:r>
      <w:r>
        <w:noBreakHyphen/>
      </w:r>
      <w:r>
        <w:rPr>
          <w:noProof/>
        </w:rPr>
        <w:t>1</w:t>
      </w:r>
      <w:r>
        <w:fldChar w:fldCharType="end"/>
      </w:r>
      <w:r>
        <w:t xml:space="preserve"> that the insulator base moment is reduced in all configurations relative to the fixed base case, and by over 50% in the </w:t>
      </w:r>
      <w:r>
        <w:rPr>
          <w:i/>
          <w:iCs/>
        </w:rPr>
        <w:t>X</w:t>
      </w:r>
      <w:r>
        <w:t xml:space="preserve"> direction and by over 25% in the </w:t>
      </w:r>
      <w:r>
        <w:rPr>
          <w:i/>
          <w:iCs/>
        </w:rPr>
        <w:t>Y</w:t>
      </w:r>
      <w:r>
        <w:t xml:space="preserve"> direction</w:t>
      </w:r>
      <w:r w:rsidR="009C4D41">
        <w:t xml:space="preserve"> for the cases with sufficient preload. This however comes at the expense of greater terminal displacement, about 50% greater for the cases with highest preload. These effects are </w:t>
      </w:r>
      <w:proofErr w:type="gramStart"/>
      <w:r w:rsidR="009C4D41">
        <w:t>similar to</w:t>
      </w:r>
      <w:proofErr w:type="gramEnd"/>
      <w:r w:rsidR="009C4D41">
        <w:t xml:space="preserve"> that of seismic isolation. These effects can be better understood by mapping the frequencies and damping ratios of the different configurations on a spectral plot as seen in </w:t>
      </w:r>
      <w:r w:rsidR="00F26DA5">
        <w:fldChar w:fldCharType="begin"/>
      </w:r>
      <w:r w:rsidR="00F26DA5">
        <w:instrText xml:space="preserve"> REF _Ref168385536 \h </w:instrText>
      </w:r>
      <w:r w:rsidR="00F26DA5">
        <w:fldChar w:fldCharType="separate"/>
      </w:r>
      <w:r w:rsidR="00F26DA5" w:rsidRPr="005B5DD0">
        <w:t xml:space="preserve">Figure </w:t>
      </w:r>
      <w:r w:rsidR="00F26DA5">
        <w:rPr>
          <w:noProof/>
        </w:rPr>
        <w:t>6</w:t>
      </w:r>
      <w:r w:rsidR="00F26DA5" w:rsidRPr="005B5DD0">
        <w:noBreakHyphen/>
      </w:r>
      <w:r w:rsidR="00F26DA5">
        <w:rPr>
          <w:noProof/>
        </w:rPr>
        <w:t>2</w:t>
      </w:r>
      <w:r w:rsidR="00F26DA5">
        <w:fldChar w:fldCharType="end"/>
      </w:r>
      <w:r w:rsidR="009C4D41">
        <w:t xml:space="preserve">. </w:t>
      </w:r>
      <w:r w:rsidR="00F26DA5">
        <w:t xml:space="preserve">For each configuration, the abscissa is the frequency and the ordinate is the spectral acceleration obtained from the equations in </w:t>
      </w:r>
      <w:r w:rsidR="00F26DA5">
        <w:fldChar w:fldCharType="begin"/>
      </w:r>
      <w:r w:rsidR="00F26DA5">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rsidR="00F26DA5">
        <w:fldChar w:fldCharType="separate"/>
      </w:r>
      <w:r w:rsidR="00F26DA5">
        <w:rPr>
          <w:noProof/>
        </w:rPr>
        <w:t>[32]</w:t>
      </w:r>
      <w:r w:rsidR="00F26DA5">
        <w:fldChar w:fldCharType="end"/>
      </w:r>
      <w:r w:rsidR="00F26DA5">
        <w:t xml:space="preserve"> for the damping ratio of that configuration.</w:t>
      </w:r>
    </w:p>
    <w:p w14:paraId="68532448" w14:textId="09628F85" w:rsidR="009C4D41" w:rsidRDefault="009C4D41" w:rsidP="00F5464E">
      <w:pPr>
        <w:pStyle w:val="BodyText"/>
      </w:pPr>
      <w:r>
        <w:rPr>
          <w:noProof/>
        </w:rPr>
        <w:drawing>
          <wp:inline distT="0" distB="0" distL="0" distR="0" wp14:anchorId="1EAF7730" wp14:editId="25289E3C">
            <wp:extent cx="5504688" cy="4123944"/>
            <wp:effectExtent l="0" t="0" r="0" b="0"/>
            <wp:docPr id="1509530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4688" cy="4123944"/>
                    </a:xfrm>
                    <a:prstGeom prst="rect">
                      <a:avLst/>
                    </a:prstGeom>
                    <a:noFill/>
                  </pic:spPr>
                </pic:pic>
              </a:graphicData>
            </a:graphic>
          </wp:inline>
        </w:drawing>
      </w:r>
    </w:p>
    <w:p w14:paraId="01E788D6" w14:textId="74D59AF1" w:rsidR="009C4D41" w:rsidRDefault="009C4D41" w:rsidP="009C4D41">
      <w:pPr>
        <w:pStyle w:val="Caption"/>
      </w:pPr>
      <w:bookmarkStart w:id="229" w:name="_Ref168385536"/>
      <w:r w:rsidRPr="005B5DD0">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B5DD0">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bookmarkEnd w:id="229"/>
      <w:r>
        <w:br/>
        <w:t xml:space="preserve">Frequencies and damping ratios corresponding to different Belleville </w:t>
      </w:r>
      <w:del w:id="230" w:author="Nelson,Mark D (BPA) - TELD-TPP-3" w:date="2024-06-19T23:04:00Z" w16du:dateUtc="2024-06-20T06:04:00Z">
        <w:r w:rsidDel="00C66020">
          <w:delText>washer</w:delText>
        </w:r>
      </w:del>
      <w:ins w:id="231" w:author="Nelson,Mark D (BPA) - TELD-TPP-3" w:date="2024-06-19T23:04:00Z" w16du:dateUtc="2024-06-20T06:04:00Z">
        <w:r w:rsidR="00C66020">
          <w:t>Washer</w:t>
        </w:r>
      </w:ins>
      <w:r>
        <w:t xml:space="preserve"> configurations overplotted on the 2%- and 5%-damped required response spectrum (RRS) from IEEE 693-2018 </w:t>
      </w:r>
      <w:r>
        <w:fldChar w:fldCharType="begin"/>
      </w:r>
      <w:r>
        <w:instrText xml:space="preserve"> ADDIN EN.CITE &lt;EndNote&gt;&lt;Cite&gt;&lt;Author&gt;Institute of Electrical and Electronics Engineers&lt;/Author&gt;&lt;Year&gt;2019&lt;/Year&gt;&lt;RecNum&gt;41&lt;/RecNum&gt;&lt;DisplayText&gt;[32]&lt;/DisplayText&gt;&lt;record&gt;&lt;rec-number&gt;41&lt;/rec-number&gt;&lt;foreign-keys&gt;&lt;key app="EN" db-id="e2zwdx9fkvp0pue5sa1p5tdwv0edavvpdpft" timestamp="1717470502"&gt;41&lt;/key&gt;&lt;/foreign-keys&gt;&lt;ref-type name="Book"&gt;6&lt;/ref-type&gt;&lt;contributors&gt;&lt;authors&gt;&lt;author&gt;Institute of Electrical and Electronics Engineers,,&lt;/author&gt;&lt;/authors&gt;&lt;/contributors&gt;&lt;titles&gt;&lt;title&gt;IEEE Recommended Practice for Seismic Design of Substations Std 693-2018&lt;/title&gt;&lt;/titles&gt;&lt;dates&gt;&lt;year&gt;2019&lt;/year&gt;&lt;/dates&gt;&lt;urls&gt;&lt;/urls&gt;&lt;electronic-resource-num&gt;10.1109/IEEESTD.2019.8686442&lt;/electronic-resource-num&gt;&lt;/record&gt;&lt;/Cite&gt;&lt;/EndNote&gt;</w:instrText>
      </w:r>
      <w:r>
        <w:fldChar w:fldCharType="separate"/>
      </w:r>
      <w:r>
        <w:rPr>
          <w:noProof/>
        </w:rPr>
        <w:t>[32]</w:t>
      </w:r>
      <w:r>
        <w:fldChar w:fldCharType="end"/>
      </w:r>
      <w:r>
        <w:t>.</w:t>
      </w:r>
    </w:p>
    <w:p w14:paraId="7CD99909" w14:textId="0EA2BB17" w:rsidR="00F26DA5" w:rsidRDefault="007E4EF1" w:rsidP="00F26DA5">
      <w:pPr>
        <w:pStyle w:val="BodyText"/>
      </w:pPr>
      <w:r>
        <w:lastRenderedPageBreak/>
        <w:t>T</w:t>
      </w:r>
      <w:r w:rsidR="00F26DA5">
        <w:t xml:space="preserve">he </w:t>
      </w:r>
      <w:del w:id="232" w:author="Nelson,Mark D (BPA) - TELD-TPP-3" w:date="2024-06-19T22:40:00Z" w16du:dateUtc="2024-06-20T05:40:00Z">
        <w:r w:rsidR="00F26DA5" w:rsidDel="00935AA8">
          <w:delText xml:space="preserve">picture </w:delText>
        </w:r>
      </w:del>
      <w:ins w:id="233" w:author="Nelson,Mark D (BPA) - TELD-TPP-3" w:date="2024-06-19T22:40:00Z" w16du:dateUtc="2024-06-20T05:40:00Z">
        <w:r w:rsidR="00935AA8">
          <w:t xml:space="preserve">figure(?) </w:t>
        </w:r>
      </w:ins>
      <w:r w:rsidR="00F26DA5">
        <w:t xml:space="preserve">conveys the relative effectiveness of the different Belleville </w:t>
      </w:r>
      <w:del w:id="234" w:author="Nelson,Mark D (BPA) - TELD-TPP-3" w:date="2024-06-19T23:04:00Z" w16du:dateUtc="2024-06-20T06:04:00Z">
        <w:r w:rsidR="00F26DA5" w:rsidDel="00C66020">
          <w:delText>washer</w:delText>
        </w:r>
      </w:del>
      <w:ins w:id="235" w:author="Nelson,Mark D (BPA) - TELD-TPP-3" w:date="2024-06-19T23:04:00Z" w16du:dateUtc="2024-06-20T06:04:00Z">
        <w:r w:rsidR="00C66020">
          <w:t>Washer</w:t>
        </w:r>
      </w:ins>
      <w:r w:rsidR="00F26DA5">
        <w:t xml:space="preserve"> configurations with respect to the reference configuration</w:t>
      </w:r>
      <w:r>
        <w:t>. There is a frequency reduction that for the configurations tested does not play a major role in reducing base moments. The biggest effect is the increased damping.</w:t>
      </w:r>
      <w:r w:rsidR="00F26DA5">
        <w:t xml:space="preserve"> </w:t>
      </w:r>
      <w:r>
        <w:t xml:space="preserve">While such deductions can be made from the figure, </w:t>
      </w:r>
      <w:r w:rsidR="00F26DA5">
        <w:t>the main takeaway is that with the tools developed in this project, a similar evaluation can be done for any other arrangement of washers by modeling and analysis.</w:t>
      </w:r>
      <w:r>
        <w:t xml:space="preserve"> For example, a different configuration may be designed that further reduces frequency while increasing damping, trading off lower insulator base moment with increased terminal displacement.</w:t>
      </w:r>
    </w:p>
    <w:p w14:paraId="5260F48B" w14:textId="77777777" w:rsidR="00DC2823" w:rsidRPr="005B5DD0" w:rsidRDefault="00DC2823" w:rsidP="00F5464E">
      <w:pPr>
        <w:pStyle w:val="BodyText"/>
      </w:pPr>
    </w:p>
    <w:p w14:paraId="5A41A02A" w14:textId="77777777" w:rsidR="00F5464E" w:rsidRPr="005B5DD0" w:rsidRDefault="00F5464E" w:rsidP="00F5464E">
      <w:pPr>
        <w:pStyle w:val="BodyText"/>
        <w:sectPr w:rsidR="00F5464E" w:rsidRPr="005B5DD0" w:rsidSect="00F056C7">
          <w:pgSz w:w="12240" w:h="15840"/>
          <w:pgMar w:top="1440" w:right="1440" w:bottom="1440" w:left="1440" w:header="720" w:footer="720" w:gutter="0"/>
          <w:pgNumType w:chapStyle="1"/>
          <w:cols w:space="720"/>
          <w:docGrid w:linePitch="272"/>
        </w:sectPr>
      </w:pPr>
    </w:p>
    <w:p w14:paraId="5C4192E0" w14:textId="25B48653" w:rsidR="005A157E" w:rsidRDefault="005A157E" w:rsidP="005A157E">
      <w:pPr>
        <w:pStyle w:val="Heading1"/>
      </w:pPr>
      <w:r>
        <w:lastRenderedPageBreak/>
        <w:br/>
      </w:r>
      <w:bookmarkStart w:id="236" w:name="_Ref166675381"/>
      <w:bookmarkStart w:id="237" w:name="_Toc168346920"/>
      <w:r>
        <w:t>Summary and concluding remarks</w:t>
      </w:r>
      <w:bookmarkEnd w:id="236"/>
      <w:bookmarkEnd w:id="237"/>
    </w:p>
    <w:p w14:paraId="32A67DA5" w14:textId="34EBE90E" w:rsidR="008E0316" w:rsidRDefault="00764FE4" w:rsidP="008E0316">
      <w:pPr>
        <w:pStyle w:val="Heading2"/>
      </w:pPr>
      <w:r>
        <w:t>Exec</w:t>
      </w:r>
      <w:r w:rsidR="00AA76FF">
        <w:t>u</w:t>
      </w:r>
      <w:r>
        <w:t>tive s</w:t>
      </w:r>
      <w:r w:rsidR="008E0316">
        <w:t>ummary</w:t>
      </w:r>
    </w:p>
    <w:p w14:paraId="0F0983C7" w14:textId="20D9BB20" w:rsidR="008E0316" w:rsidRDefault="00E04623" w:rsidP="005A157E">
      <w:pPr>
        <w:pStyle w:val="BodyText"/>
      </w:pPr>
      <w:r>
        <w:t xml:space="preserve">A modeling procedure has been developed to predict the seismic response of rigid equipment such as CVTs equipped with Belleville </w:t>
      </w:r>
      <w:del w:id="238" w:author="Nelson,Mark D (BPA) - TELD-TPP-3" w:date="2024-06-19T23:04:00Z" w16du:dateUtc="2024-06-20T06:04:00Z">
        <w:r w:rsidDel="00C66020">
          <w:delText>washer</w:delText>
        </w:r>
      </w:del>
      <w:ins w:id="239" w:author="Nelson,Mark D (BPA) - TELD-TPP-3" w:date="2024-06-19T23:04:00Z" w16du:dateUtc="2024-06-20T06:04:00Z">
        <w:r w:rsidR="00C66020">
          <w:t>Washer</w:t>
        </w:r>
      </w:ins>
      <w:r>
        <w:t xml:space="preserve"> stacks at the base for seismic protection. The procedure allows for nonlinear dynamic analysis or an equivalent linear </w:t>
      </w:r>
      <w:proofErr w:type="gramStart"/>
      <w:r>
        <w:t>analysis, and</w:t>
      </w:r>
      <w:proofErr w:type="gramEnd"/>
      <w:r>
        <w:t xml:space="preserve"> is outlined in Chapter </w:t>
      </w:r>
      <w:r>
        <w:fldChar w:fldCharType="begin"/>
      </w:r>
      <w:r>
        <w:instrText xml:space="preserve"> REF _Ref166674583 \r \h </w:instrText>
      </w:r>
      <w:r>
        <w:fldChar w:fldCharType="separate"/>
      </w:r>
      <w:r>
        <w:t>2</w:t>
      </w:r>
      <w:r>
        <w:fldChar w:fldCharType="end"/>
      </w:r>
      <w:r>
        <w:t xml:space="preserve">. The starting points are (a) the force-displacement hysteretic behavior of an individual stack that can be readily obtained by cyclic loading in a materials test machine, </w:t>
      </w:r>
      <w:ins w:id="240" w:author="Nelson,Mark D (BPA) - TELD-TPP-3" w:date="2024-06-19T22:42:00Z" w16du:dateUtc="2024-06-20T05:42:00Z">
        <w:r w:rsidR="00935AA8">
          <w:t xml:space="preserve">and </w:t>
        </w:r>
      </w:ins>
      <w:r>
        <w:t xml:space="preserve">(b) inertia properties of the CVT – mass, mass moment of inertial and center of mass location. With this, the seismic response can be predicted reliably. This has been validated with experiments on an earthquake simulator (shake table). Special instrumentation was developed </w:t>
      </w:r>
      <w:r w:rsidR="008E0316">
        <w:t xml:space="preserve">to obtained detailed in situ measurements of the behavior of the washer stacks in the shake table experiments. Validation using these measurements provides confidence that the analysis procedure can be used to inform decisions when installing Belleville </w:t>
      </w:r>
      <w:del w:id="241" w:author="Nelson,Mark D (BPA) - TELD-TPP-3" w:date="2024-06-19T23:04:00Z" w16du:dateUtc="2024-06-20T06:04:00Z">
        <w:r w:rsidR="008E0316" w:rsidDel="00C66020">
          <w:delText>washer</w:delText>
        </w:r>
      </w:del>
      <w:ins w:id="242" w:author="Nelson,Mark D (BPA) - TELD-TPP-3" w:date="2024-06-19T23:04:00Z" w16du:dateUtc="2024-06-20T06:04:00Z">
        <w:r w:rsidR="00C66020">
          <w:t>Washer</w:t>
        </w:r>
      </w:ins>
      <w:r w:rsidR="008E0316">
        <w:t xml:space="preserve"> devices in the field. The process also parallels procedures in ASCE 7-16 for seismic isolators.</w:t>
      </w:r>
    </w:p>
    <w:p w14:paraId="4A579E4B" w14:textId="2A1641DA" w:rsidR="005A157E" w:rsidRDefault="008E0316" w:rsidP="005A157E">
      <w:pPr>
        <w:pStyle w:val="BodyText"/>
      </w:pPr>
      <w:r>
        <w:t xml:space="preserve">The washer stacks essentially act as seismic isolators, reducing the frequency and increasing the damping. They are effective in reducing the insulator base moment. As is the case with seismic isolation systems, reduction </w:t>
      </w:r>
      <w:proofErr w:type="gramStart"/>
      <w:r>
        <w:t>is</w:t>
      </w:r>
      <w:proofErr w:type="gramEnd"/>
      <w:r>
        <w:t xml:space="preserve"> base moment </w:t>
      </w:r>
      <w:proofErr w:type="gramStart"/>
      <w:r>
        <w:t>has to</w:t>
      </w:r>
      <w:proofErr w:type="gramEnd"/>
      <w:r>
        <w:t xml:space="preserve"> be traded off with increase in terminal displacement.</w:t>
      </w:r>
    </w:p>
    <w:p w14:paraId="77FCE2CD" w14:textId="3B8364DB" w:rsidR="005A157E" w:rsidRDefault="005A157E" w:rsidP="005A157E">
      <w:pPr>
        <w:pStyle w:val="Heading2"/>
      </w:pPr>
      <w:bookmarkStart w:id="243" w:name="_Toc168346922"/>
      <w:r>
        <w:t>Outstanding research questions</w:t>
      </w:r>
      <w:bookmarkEnd w:id="243"/>
    </w:p>
    <w:p w14:paraId="19EA5408" w14:textId="678D23F7" w:rsidR="005A157E" w:rsidRDefault="008116B2" w:rsidP="005A157E">
      <w:pPr>
        <w:pStyle w:val="BodyText"/>
      </w:pPr>
      <w:r>
        <w:t>Some outstanding research questions remain:</w:t>
      </w:r>
    </w:p>
    <w:p w14:paraId="09A0647B" w14:textId="029E0312" w:rsidR="008116B2" w:rsidRDefault="008116B2" w:rsidP="008116B2">
      <w:pPr>
        <w:pStyle w:val="BodyText"/>
      </w:pPr>
      <w:r>
        <w:t xml:space="preserve">Testing and modeling with different washer types; only one washer type has been studied completely (K1875-G-086). A second washer type has been studied partially (K1750-J-057), but some issues were discovered and are being remedied. It will be useful to complete the study with the K1750 washer type, as well as one other washer type from a different vendor. </w:t>
      </w:r>
    </w:p>
    <w:p w14:paraId="693B8BA9" w14:textId="24A6B2E8" w:rsidR="008116B2" w:rsidRDefault="008116B2" w:rsidP="008116B2">
      <w:pPr>
        <w:pStyle w:val="BodyText"/>
      </w:pPr>
      <w:r>
        <w:t xml:space="preserve">Testing and modeling beyond flattening load: When subject to earthquake larger than what the spring washer protective system is designed for, the washer is likely to flatten, causing a different type of dynamics. It will be useful to study this performance under extreme loading. This is </w:t>
      </w:r>
      <w:proofErr w:type="gramStart"/>
      <w:r>
        <w:t>similar to</w:t>
      </w:r>
      <w:proofErr w:type="gramEnd"/>
      <w:r>
        <w:t xml:space="preserve"> when a base isolation system hits its displacement limit, which is considered it the design.</w:t>
      </w:r>
    </w:p>
    <w:p w14:paraId="068673B9" w14:textId="5C2D3592" w:rsidR="008116B2" w:rsidRPr="005A157E" w:rsidRDefault="008116B2" w:rsidP="008116B2">
      <w:pPr>
        <w:pStyle w:val="BodyText"/>
      </w:pPr>
      <w:r>
        <w:t>Testing and modeling single acting configuration: Thus far, we have only test cases with the spring washers in a single acting configuration, but that one configuration revealed promising behavior consisting of flag-shaped hysteretic behavior. It will be useful to study this further.</w:t>
      </w:r>
    </w:p>
    <w:p w14:paraId="76388BD6" w14:textId="77777777" w:rsidR="005A157E" w:rsidRPr="005A157E" w:rsidRDefault="005A157E" w:rsidP="005A157E">
      <w:pPr>
        <w:pStyle w:val="BodyText"/>
      </w:pPr>
    </w:p>
    <w:p w14:paraId="77CB9FEB" w14:textId="77777777" w:rsidR="0096528F" w:rsidRPr="005B5DD0" w:rsidRDefault="0096528F" w:rsidP="00D7150D">
      <w:pPr>
        <w:pStyle w:val="BodyText"/>
        <w:sectPr w:rsidR="0096528F" w:rsidRPr="005B5DD0" w:rsidSect="001C5748">
          <w:type w:val="oddPage"/>
          <w:pgSz w:w="12240" w:h="15840"/>
          <w:pgMar w:top="1440" w:right="1440" w:bottom="1440" w:left="1440" w:header="720" w:footer="720" w:gutter="0"/>
          <w:pgNumType w:start="1" w:chapStyle="1"/>
          <w:cols w:space="720"/>
        </w:sectPr>
      </w:pPr>
    </w:p>
    <w:p w14:paraId="59C2E538" w14:textId="0DAFA2C2" w:rsidR="0047422A" w:rsidRPr="005B5DD0" w:rsidRDefault="0047422A" w:rsidP="0047422A">
      <w:pPr>
        <w:pStyle w:val="Heading1"/>
      </w:pPr>
      <w:r>
        <w:lastRenderedPageBreak/>
        <w:br/>
      </w:r>
      <w:bookmarkStart w:id="244" w:name="_Toc168346923"/>
      <w:r w:rsidR="005A157E">
        <w:t>REFERENCES</w:t>
      </w:r>
      <w:bookmarkEnd w:id="244"/>
    </w:p>
    <w:p w14:paraId="46A26BC2" w14:textId="77777777" w:rsidR="00F26DA5" w:rsidRPr="00F26DA5" w:rsidRDefault="008E7694" w:rsidP="00F26DA5">
      <w:pPr>
        <w:pStyle w:val="EndNoteBibliography"/>
        <w:spacing w:after="0"/>
        <w:ind w:left="720" w:hanging="720"/>
      </w:pPr>
      <w:r>
        <w:fldChar w:fldCharType="begin"/>
      </w:r>
      <w:r>
        <w:instrText xml:space="preserve"> MACROBUTTON  AcceptAllChangesInDocAndStopTracking </w:instrText>
      </w:r>
      <w:r>
        <w:fldChar w:fldCharType="end"/>
      </w:r>
      <w:r w:rsidR="003C0080">
        <w:fldChar w:fldCharType="begin"/>
      </w:r>
      <w:r w:rsidR="003C0080">
        <w:instrText xml:space="preserve"> ADDIN EN.REFLIST </w:instrText>
      </w:r>
      <w:r w:rsidR="003C0080">
        <w:fldChar w:fldCharType="separate"/>
      </w:r>
      <w:r w:rsidR="00F26DA5" w:rsidRPr="00F26DA5">
        <w:t>1.</w:t>
      </w:r>
      <w:r w:rsidR="00F26DA5" w:rsidRPr="00F26DA5">
        <w:tab/>
        <w:t xml:space="preserve">Couch, R. and R. Deacon, </w:t>
      </w:r>
      <w:r w:rsidR="00F26DA5" w:rsidRPr="00F26DA5">
        <w:rPr>
          <w:i/>
        </w:rPr>
        <w:t>Procedures and criteria for increasing the earthquake resistance level of electrical substations and special installations</w:t>
      </w:r>
      <w:r w:rsidR="00F26DA5" w:rsidRPr="00F26DA5">
        <w:t>. 1973, Agbabian Associates, El Segundo, CA (USA).</w:t>
      </w:r>
    </w:p>
    <w:p w14:paraId="16287C80" w14:textId="77777777" w:rsidR="00F26DA5" w:rsidRPr="00F26DA5" w:rsidRDefault="00F26DA5" w:rsidP="00F26DA5">
      <w:pPr>
        <w:pStyle w:val="EndNoteBibliography"/>
        <w:spacing w:after="0"/>
        <w:ind w:left="720" w:hanging="720"/>
      </w:pPr>
      <w:r w:rsidRPr="00F26DA5">
        <w:t>2.</w:t>
      </w:r>
      <w:r w:rsidRPr="00F26DA5">
        <w:tab/>
        <w:t xml:space="preserve">Cochran, R., </w:t>
      </w:r>
      <w:r w:rsidRPr="00F26DA5">
        <w:rPr>
          <w:i/>
        </w:rPr>
        <w:t>Seismic Base Isolation of a High Voltage Transformer</w:t>
      </w:r>
      <w:r w:rsidRPr="00F26DA5">
        <w:t xml:space="preserve">, in </w:t>
      </w:r>
      <w:r w:rsidRPr="00F26DA5">
        <w:rPr>
          <w:i/>
        </w:rPr>
        <w:t>Electrical Transmission and Substation Structures 2015</w:t>
      </w:r>
      <w:r w:rsidRPr="00F26DA5">
        <w:t>. 2015. p. 413-425.</w:t>
      </w:r>
    </w:p>
    <w:p w14:paraId="0217583E" w14:textId="77777777" w:rsidR="00F26DA5" w:rsidRPr="00F26DA5" w:rsidRDefault="00F26DA5" w:rsidP="00F26DA5">
      <w:pPr>
        <w:pStyle w:val="EndNoteBibliography"/>
        <w:spacing w:after="0"/>
        <w:ind w:left="720" w:hanging="720"/>
      </w:pPr>
      <w:r w:rsidRPr="00F26DA5">
        <w:t>3.</w:t>
      </w:r>
      <w:r w:rsidRPr="00F26DA5">
        <w:tab/>
        <w:t xml:space="preserve">Kempner Jr., L. and M.J. Riley. </w:t>
      </w:r>
      <w:r w:rsidRPr="00F26DA5">
        <w:rPr>
          <w:i/>
        </w:rPr>
        <w:t>High voltage transformer base isolation</w:t>
      </w:r>
      <w:r w:rsidRPr="00F26DA5">
        <w:t xml:space="preserve">. in </w:t>
      </w:r>
      <w:r w:rsidRPr="00F26DA5">
        <w:rPr>
          <w:i/>
        </w:rPr>
        <w:t xml:space="preserve">Proceedings of the Canadian Association for Earthquake Engineering </w:t>
      </w:r>
      <w:r w:rsidRPr="00F26DA5">
        <w:t>2015.</w:t>
      </w:r>
    </w:p>
    <w:p w14:paraId="0E7EA384" w14:textId="77777777" w:rsidR="00F26DA5" w:rsidRPr="00F26DA5" w:rsidRDefault="00F26DA5" w:rsidP="00F26DA5">
      <w:pPr>
        <w:pStyle w:val="EndNoteBibliography"/>
        <w:spacing w:after="0"/>
        <w:ind w:left="720" w:hanging="720"/>
      </w:pPr>
      <w:r w:rsidRPr="00F26DA5">
        <w:t>4.</w:t>
      </w:r>
      <w:r w:rsidRPr="00F26DA5">
        <w:tab/>
        <w:t xml:space="preserve">Oikonomou, K., et al., </w:t>
      </w:r>
      <w:r w:rsidRPr="00F26DA5">
        <w:rPr>
          <w:i/>
        </w:rPr>
        <w:t>Seismic isolation of high voltage electrical power transformers</w:t>
      </w:r>
      <w:r w:rsidRPr="00F26DA5">
        <w:t xml:space="preserve">, in </w:t>
      </w:r>
      <w:r w:rsidRPr="00F26DA5">
        <w:rPr>
          <w:i/>
        </w:rPr>
        <w:t xml:space="preserve">Techincal Report </w:t>
      </w:r>
      <w:r w:rsidRPr="00F26DA5">
        <w:t>2016.</w:t>
      </w:r>
    </w:p>
    <w:p w14:paraId="226C81A3" w14:textId="77777777" w:rsidR="00F26DA5" w:rsidRPr="00F26DA5" w:rsidRDefault="00F26DA5" w:rsidP="00F26DA5">
      <w:pPr>
        <w:pStyle w:val="EndNoteBibliography"/>
        <w:spacing w:after="0"/>
        <w:ind w:left="720" w:hanging="720"/>
      </w:pPr>
      <w:r w:rsidRPr="00F26DA5">
        <w:t>5.</w:t>
      </w:r>
      <w:r w:rsidRPr="00F26DA5">
        <w:tab/>
        <w:t xml:space="preserve">Saadeghvaziri, M.A., et al., </w:t>
      </w:r>
      <w:r w:rsidRPr="00F26DA5">
        <w:rPr>
          <w:i/>
        </w:rPr>
        <w:t>On Seismic Response of Substation Equipment and Application of Base Isolation to Transformers.</w:t>
      </w:r>
      <w:r w:rsidRPr="00F26DA5">
        <w:t xml:space="preserve"> IEEE Transactions on Power Delivery, 2010. </w:t>
      </w:r>
      <w:r w:rsidRPr="00F26DA5">
        <w:rPr>
          <w:b/>
        </w:rPr>
        <w:t>25</w:t>
      </w:r>
      <w:r w:rsidRPr="00F26DA5">
        <w:t>(1): p. 177-186.</w:t>
      </w:r>
    </w:p>
    <w:p w14:paraId="5BEEFFAE" w14:textId="77777777" w:rsidR="00F26DA5" w:rsidRPr="00F26DA5" w:rsidRDefault="00F26DA5" w:rsidP="00F26DA5">
      <w:pPr>
        <w:pStyle w:val="EndNoteBibliography"/>
        <w:spacing w:after="0"/>
        <w:ind w:left="720" w:hanging="720"/>
      </w:pPr>
      <w:r w:rsidRPr="00F26DA5">
        <w:t>6.</w:t>
      </w:r>
      <w:r w:rsidRPr="00F26DA5">
        <w:tab/>
        <w:t xml:space="preserve">Blunt, N. </w:t>
      </w:r>
      <w:r w:rsidRPr="00F26DA5">
        <w:rPr>
          <w:i/>
        </w:rPr>
        <w:t>The Difference Between Disc Springs and Belleville Washers</w:t>
      </w:r>
      <w:r w:rsidRPr="00F26DA5">
        <w:t>. 2021.</w:t>
      </w:r>
    </w:p>
    <w:p w14:paraId="20CB9A16" w14:textId="77777777" w:rsidR="00F26DA5" w:rsidRPr="00F26DA5" w:rsidRDefault="00F26DA5" w:rsidP="00F26DA5">
      <w:pPr>
        <w:pStyle w:val="EndNoteBibliography"/>
        <w:spacing w:after="0"/>
        <w:ind w:left="720" w:hanging="720"/>
      </w:pPr>
      <w:r w:rsidRPr="00F26DA5">
        <w:t>7.</w:t>
      </w:r>
      <w:r w:rsidRPr="00F26DA5">
        <w:tab/>
        <w:t xml:space="preserve">Shigley, J.E. and C.R. Mischke, </w:t>
      </w:r>
      <w:r w:rsidRPr="00F26DA5">
        <w:rPr>
          <w:i/>
        </w:rPr>
        <w:t>Standard handbook of machine design</w:t>
      </w:r>
      <w:r w:rsidRPr="00F26DA5">
        <w:t>. 1996: McGraw-Hill.</w:t>
      </w:r>
    </w:p>
    <w:p w14:paraId="7F09F3DA" w14:textId="77777777" w:rsidR="00F26DA5" w:rsidRPr="00F26DA5" w:rsidRDefault="00F26DA5" w:rsidP="00F26DA5">
      <w:pPr>
        <w:pStyle w:val="EndNoteBibliography"/>
        <w:spacing w:after="0"/>
        <w:ind w:left="720" w:hanging="720"/>
      </w:pPr>
      <w:r w:rsidRPr="00F26DA5">
        <w:t>8.</w:t>
      </w:r>
      <w:r w:rsidRPr="00F26DA5">
        <w:tab/>
        <w:t xml:space="preserve">Ashworth, G., </w:t>
      </w:r>
      <w:r w:rsidRPr="00F26DA5">
        <w:rPr>
          <w:i/>
        </w:rPr>
        <w:t>The Disk Spring or Belleville Washer.</w:t>
      </w:r>
      <w:r w:rsidRPr="00F26DA5">
        <w:t xml:space="preserve"> Proceedings of the Institution of Mechanical Engineers, 1946. </w:t>
      </w:r>
      <w:r w:rsidRPr="00F26DA5">
        <w:rPr>
          <w:b/>
        </w:rPr>
        <w:t>155</w:t>
      </w:r>
      <w:r w:rsidRPr="00F26DA5">
        <w:t>(1): p. 93-100.</w:t>
      </w:r>
    </w:p>
    <w:p w14:paraId="27F85175" w14:textId="77777777" w:rsidR="00F26DA5" w:rsidRPr="00F26DA5" w:rsidRDefault="00F26DA5" w:rsidP="00F26DA5">
      <w:pPr>
        <w:pStyle w:val="EndNoteBibliography"/>
        <w:spacing w:after="0"/>
        <w:ind w:left="720" w:hanging="720"/>
      </w:pPr>
      <w:r w:rsidRPr="00F26DA5">
        <w:t>9.</w:t>
      </w:r>
      <w:r w:rsidRPr="00F26DA5">
        <w:tab/>
        <w:t xml:space="preserve">Almen, J.O. and A. Laszlo, </w:t>
      </w:r>
      <w:r w:rsidRPr="00F26DA5">
        <w:rPr>
          <w:i/>
        </w:rPr>
        <w:t>The uniform-section disk spring.</w:t>
      </w:r>
      <w:r w:rsidRPr="00F26DA5">
        <w:t xml:space="preserve"> Transactions of the American society of mechanical engineers, 1936. </w:t>
      </w:r>
      <w:r w:rsidRPr="00F26DA5">
        <w:rPr>
          <w:b/>
        </w:rPr>
        <w:t>58</w:t>
      </w:r>
      <w:r w:rsidRPr="00F26DA5">
        <w:t>(4): p. 305-314.</w:t>
      </w:r>
    </w:p>
    <w:p w14:paraId="509A9807" w14:textId="77777777" w:rsidR="00F26DA5" w:rsidRPr="00F26DA5" w:rsidRDefault="00F26DA5" w:rsidP="00F26DA5">
      <w:pPr>
        <w:pStyle w:val="EndNoteBibliography"/>
        <w:spacing w:after="0"/>
        <w:ind w:left="720" w:hanging="720"/>
      </w:pPr>
      <w:r w:rsidRPr="00F26DA5">
        <w:t>10.</w:t>
      </w:r>
      <w:r w:rsidRPr="00F26DA5">
        <w:tab/>
        <w:t xml:space="preserve">Zhou, Y., et al., </w:t>
      </w:r>
      <w:r w:rsidRPr="00F26DA5">
        <w:rPr>
          <w:i/>
        </w:rPr>
        <w:t>Modeling of disc springs based on energy method considering asymmetric frictional boundary.</w:t>
      </w:r>
      <w:r w:rsidRPr="00F26DA5">
        <w:t xml:space="preserve"> Thin-Walled Structures, 2023. </w:t>
      </w:r>
      <w:r w:rsidRPr="00F26DA5">
        <w:rPr>
          <w:b/>
        </w:rPr>
        <w:t>190</w:t>
      </w:r>
      <w:r w:rsidRPr="00F26DA5">
        <w:t>: p. 110971.</w:t>
      </w:r>
    </w:p>
    <w:p w14:paraId="2E497F85" w14:textId="77777777" w:rsidR="00F26DA5" w:rsidRPr="00F26DA5" w:rsidRDefault="00F26DA5" w:rsidP="00F26DA5">
      <w:pPr>
        <w:pStyle w:val="EndNoteBibliography"/>
        <w:spacing w:after="0"/>
        <w:ind w:left="720" w:hanging="720"/>
      </w:pPr>
      <w:r w:rsidRPr="00F26DA5">
        <w:t>11.</w:t>
      </w:r>
      <w:r w:rsidRPr="00F26DA5">
        <w:tab/>
        <w:t xml:space="preserve">Korytov, M., et al. </w:t>
      </w:r>
      <w:r w:rsidRPr="00F26DA5">
        <w:rPr>
          <w:i/>
        </w:rPr>
        <w:t>Use of the Belleville spring package in the vibration protection mechanism of the operator’s seat</w:t>
      </w:r>
      <w:r w:rsidRPr="00F26DA5">
        <w:t xml:space="preserve">. in </w:t>
      </w:r>
      <w:r w:rsidRPr="00F26DA5">
        <w:rPr>
          <w:i/>
        </w:rPr>
        <w:t>Journal of Physics: Conference Series</w:t>
      </w:r>
      <w:r w:rsidRPr="00F26DA5">
        <w:t>. 2022. IOP Publishing.</w:t>
      </w:r>
    </w:p>
    <w:p w14:paraId="46E116BE" w14:textId="77777777" w:rsidR="00F26DA5" w:rsidRPr="00F26DA5" w:rsidRDefault="00F26DA5" w:rsidP="00F26DA5">
      <w:pPr>
        <w:pStyle w:val="EndNoteBibliography"/>
        <w:spacing w:after="0"/>
        <w:ind w:left="720" w:hanging="720"/>
      </w:pPr>
      <w:r w:rsidRPr="00F26DA5">
        <w:t>12.</w:t>
      </w:r>
      <w:r w:rsidRPr="00F26DA5">
        <w:tab/>
        <w:t xml:space="preserve">Maletta, C., L. Filice, and F. Furgiuele, </w:t>
      </w:r>
      <w:r w:rsidRPr="00F26DA5">
        <w:rPr>
          <w:i/>
        </w:rPr>
        <w:t>NiTi Belleville washers: Design, manufacturing and testing.</w:t>
      </w:r>
      <w:r w:rsidRPr="00F26DA5">
        <w:t xml:space="preserve"> Journal of intelligent material systems and structures, 2013. </w:t>
      </w:r>
      <w:r w:rsidRPr="00F26DA5">
        <w:rPr>
          <w:b/>
        </w:rPr>
        <w:t>24</w:t>
      </w:r>
      <w:r w:rsidRPr="00F26DA5">
        <w:t>(6): p. 695-703.</w:t>
      </w:r>
    </w:p>
    <w:p w14:paraId="5918A2AC" w14:textId="5FB61483" w:rsidR="00F26DA5" w:rsidRPr="00F26DA5" w:rsidRDefault="00F26DA5" w:rsidP="00F26DA5">
      <w:pPr>
        <w:pStyle w:val="EndNoteBibliography"/>
        <w:spacing w:after="0"/>
        <w:ind w:left="720" w:hanging="720"/>
      </w:pPr>
      <w:r w:rsidRPr="00F26DA5">
        <w:t>13.</w:t>
      </w:r>
      <w:r w:rsidRPr="00F26DA5">
        <w:tab/>
        <w:t xml:space="preserve">Solon Manufacturing Co. </w:t>
      </w:r>
      <w:r w:rsidRPr="00F26DA5">
        <w:rPr>
          <w:i/>
        </w:rPr>
        <w:t>Belleville Spring Washer Applications &amp; Solutions</w:t>
      </w:r>
      <w:r w:rsidRPr="00F26DA5">
        <w:t xml:space="preserve">. 2024; Available from: </w:t>
      </w:r>
      <w:hyperlink r:id="rId91" w:history="1">
        <w:r w:rsidRPr="00F26DA5">
          <w:rPr>
            <w:rStyle w:val="Hyperlink"/>
          </w:rPr>
          <w:t>https://www.solonmfg.com/washer-applications</w:t>
        </w:r>
      </w:hyperlink>
      <w:r w:rsidRPr="00F26DA5">
        <w:t>.</w:t>
      </w:r>
    </w:p>
    <w:p w14:paraId="42DF9360" w14:textId="77777777" w:rsidR="00F26DA5" w:rsidRPr="00F26DA5" w:rsidRDefault="00F26DA5" w:rsidP="00F26DA5">
      <w:pPr>
        <w:pStyle w:val="EndNoteBibliography"/>
        <w:spacing w:after="0"/>
        <w:ind w:left="720" w:hanging="720"/>
      </w:pPr>
      <w:r w:rsidRPr="00F26DA5">
        <w:t>14.</w:t>
      </w:r>
      <w:r w:rsidRPr="00F26DA5">
        <w:tab/>
        <w:t xml:space="preserve">Fujita, T., et al. </w:t>
      </w:r>
      <w:r w:rsidRPr="00F26DA5">
        <w:rPr>
          <w:i/>
        </w:rPr>
        <w:t>Fundamental study of three-dimensional seismic isolation system for nuclear power plants</w:t>
      </w:r>
      <w:r w:rsidRPr="00F26DA5">
        <w:t xml:space="preserve">. in </w:t>
      </w:r>
      <w:r w:rsidRPr="00F26DA5">
        <w:rPr>
          <w:i/>
        </w:rPr>
        <w:t>Proceedings, 11th world conference on earthquake engineering, Acapulco, Mexico</w:t>
      </w:r>
      <w:r w:rsidRPr="00F26DA5">
        <w:t>. 1996.</w:t>
      </w:r>
    </w:p>
    <w:p w14:paraId="3C8DBA96" w14:textId="77777777" w:rsidR="00F26DA5" w:rsidRPr="00F26DA5" w:rsidRDefault="00F26DA5" w:rsidP="00F26DA5">
      <w:pPr>
        <w:pStyle w:val="EndNoteBibliography"/>
        <w:spacing w:after="0"/>
        <w:ind w:left="720" w:hanging="720"/>
      </w:pPr>
      <w:r w:rsidRPr="00F26DA5">
        <w:t>15.</w:t>
      </w:r>
      <w:r w:rsidRPr="00F26DA5">
        <w:tab/>
        <w:t xml:space="preserve">Kitamura, S., et al., </w:t>
      </w:r>
      <w:r w:rsidRPr="00F26DA5">
        <w:rPr>
          <w:i/>
        </w:rPr>
        <w:t>Experimental Study on Coned Disk Springs for Vertical Seismic Isolation System (K143).</w:t>
      </w:r>
      <w:r w:rsidRPr="00F26DA5">
        <w:t xml:space="preserve"> 2003.</w:t>
      </w:r>
    </w:p>
    <w:p w14:paraId="3DEA429A" w14:textId="77777777" w:rsidR="00F26DA5" w:rsidRPr="00F26DA5" w:rsidRDefault="00F26DA5" w:rsidP="00F26DA5">
      <w:pPr>
        <w:pStyle w:val="EndNoteBibliography"/>
        <w:spacing w:after="0"/>
        <w:ind w:left="720" w:hanging="720"/>
      </w:pPr>
      <w:r w:rsidRPr="00F26DA5">
        <w:t>16.</w:t>
      </w:r>
      <w:r w:rsidRPr="00F26DA5">
        <w:tab/>
        <w:t xml:space="preserve">Kitamura, S., S. Okamura, and K. Takahashi. </w:t>
      </w:r>
      <w:r w:rsidRPr="00F26DA5">
        <w:rPr>
          <w:i/>
        </w:rPr>
        <w:t>Experimental Study on Vertical Component Seismic Isolation System With Coned Disk Spring</w:t>
      </w:r>
      <w:r w:rsidRPr="00F26DA5">
        <w:t xml:space="preserve">. in </w:t>
      </w:r>
      <w:r w:rsidRPr="00F26DA5">
        <w:rPr>
          <w:i/>
        </w:rPr>
        <w:t>ASME 2005 Pressure Vessels and Piping Conference</w:t>
      </w:r>
      <w:r w:rsidRPr="00F26DA5">
        <w:t>. 2005.</w:t>
      </w:r>
    </w:p>
    <w:p w14:paraId="2279B5A6" w14:textId="77777777" w:rsidR="00F26DA5" w:rsidRPr="00F26DA5" w:rsidRDefault="00F26DA5" w:rsidP="00F26DA5">
      <w:pPr>
        <w:pStyle w:val="EndNoteBibliography"/>
        <w:spacing w:after="0"/>
        <w:ind w:left="720" w:hanging="720"/>
      </w:pPr>
      <w:r w:rsidRPr="00F26DA5">
        <w:t>17.</w:t>
      </w:r>
      <w:r w:rsidRPr="00F26DA5">
        <w:tab/>
        <w:t xml:space="preserve">Ramhormozian, S., et al., </w:t>
      </w:r>
      <w:r w:rsidRPr="00F26DA5">
        <w:rPr>
          <w:i/>
        </w:rPr>
        <w:t>Stiffness-based approach for Belleville springs use in friction sliding structural connections.</w:t>
      </w:r>
      <w:r w:rsidRPr="00F26DA5">
        <w:t xml:space="preserve"> Journal of Constructional Steel Research, 2017. </w:t>
      </w:r>
      <w:r w:rsidRPr="00F26DA5">
        <w:rPr>
          <w:b/>
        </w:rPr>
        <w:t>138</w:t>
      </w:r>
      <w:r w:rsidRPr="00F26DA5">
        <w:t>: p. 340-356.</w:t>
      </w:r>
    </w:p>
    <w:p w14:paraId="43B58BA3" w14:textId="77777777" w:rsidR="00F26DA5" w:rsidRPr="00F26DA5" w:rsidRDefault="00F26DA5" w:rsidP="00F26DA5">
      <w:pPr>
        <w:pStyle w:val="EndNoteBibliography"/>
        <w:spacing w:after="0"/>
        <w:ind w:left="720" w:hanging="720"/>
      </w:pPr>
      <w:r w:rsidRPr="00F26DA5">
        <w:t>18.</w:t>
      </w:r>
      <w:r w:rsidRPr="00F26DA5">
        <w:tab/>
        <w:t xml:space="preserve">Speicher, M., et al., </w:t>
      </w:r>
      <w:r w:rsidRPr="00F26DA5">
        <w:rPr>
          <w:i/>
        </w:rPr>
        <w:t>Shape Memory Alloy Tension/Compression Device for Seismic Retrofit of Buildings.</w:t>
      </w:r>
      <w:r w:rsidRPr="00F26DA5">
        <w:t xml:space="preserve"> Journal of Materials Engineering and Performance, 2009. </w:t>
      </w:r>
      <w:r w:rsidRPr="00F26DA5">
        <w:rPr>
          <w:b/>
        </w:rPr>
        <w:t>18</w:t>
      </w:r>
      <w:r w:rsidRPr="00F26DA5">
        <w:t>(5-6): p. 746-753.</w:t>
      </w:r>
    </w:p>
    <w:p w14:paraId="66F67120" w14:textId="77777777" w:rsidR="00F26DA5" w:rsidRPr="00F26DA5" w:rsidRDefault="00F26DA5" w:rsidP="00F26DA5">
      <w:pPr>
        <w:pStyle w:val="EndNoteBibliography"/>
        <w:spacing w:after="0"/>
        <w:ind w:left="720" w:hanging="720"/>
      </w:pPr>
      <w:r w:rsidRPr="00F26DA5">
        <w:t>19.</w:t>
      </w:r>
      <w:r w:rsidRPr="00F26DA5">
        <w:tab/>
        <w:t xml:space="preserve">Hill, K.E., </w:t>
      </w:r>
      <w:r w:rsidRPr="00F26DA5">
        <w:rPr>
          <w:i/>
        </w:rPr>
        <w:t>The utility of ring springs in seismic isolation systems</w:t>
      </w:r>
      <w:r w:rsidRPr="00F26DA5">
        <w:t xml:space="preserve">, in </w:t>
      </w:r>
      <w:r w:rsidRPr="00F26DA5">
        <w:rPr>
          <w:i/>
        </w:rPr>
        <w:t>Department of Mechanical Engineering</w:t>
      </w:r>
      <w:r w:rsidRPr="00F26DA5">
        <w:t>. 1995, University of Canterbury, Christchurch, New Zealand.</w:t>
      </w:r>
    </w:p>
    <w:p w14:paraId="045144E7" w14:textId="77777777" w:rsidR="00F26DA5" w:rsidRPr="00F26DA5" w:rsidRDefault="00F26DA5" w:rsidP="00F26DA5">
      <w:pPr>
        <w:pStyle w:val="EndNoteBibliography"/>
        <w:spacing w:after="0"/>
        <w:ind w:left="720" w:hanging="720"/>
      </w:pPr>
      <w:r w:rsidRPr="00F26DA5">
        <w:t>20.</w:t>
      </w:r>
      <w:r w:rsidRPr="00F26DA5">
        <w:tab/>
        <w:t xml:space="preserve">Ma, K., Y. Zhou, and D. Lu, </w:t>
      </w:r>
      <w:r w:rsidRPr="00F26DA5">
        <w:rPr>
          <w:i/>
        </w:rPr>
        <w:t>Theoretical and experimental investigation on disc spring isolation system with loading rings.</w:t>
      </w:r>
      <w:r w:rsidRPr="00F26DA5">
        <w:t xml:space="preserve"> Soil Dynamics and Earthquake Engineering, 2023. </w:t>
      </w:r>
      <w:r w:rsidRPr="00F26DA5">
        <w:rPr>
          <w:b/>
        </w:rPr>
        <w:t>165</w:t>
      </w:r>
      <w:r w:rsidRPr="00F26DA5">
        <w:t>: p. 107655.</w:t>
      </w:r>
    </w:p>
    <w:p w14:paraId="3BFD9905" w14:textId="77777777" w:rsidR="00F26DA5" w:rsidRPr="00F26DA5" w:rsidRDefault="00F26DA5" w:rsidP="00F26DA5">
      <w:pPr>
        <w:pStyle w:val="EndNoteBibliography"/>
        <w:spacing w:after="0"/>
        <w:ind w:left="720" w:hanging="720"/>
      </w:pPr>
      <w:r w:rsidRPr="00F26DA5">
        <w:t>21.</w:t>
      </w:r>
      <w:r w:rsidRPr="00F26DA5">
        <w:tab/>
        <w:t xml:space="preserve">Institute of Electrical and Electronics Engineers, </w:t>
      </w:r>
      <w:r w:rsidRPr="00F26DA5">
        <w:rPr>
          <w:i/>
        </w:rPr>
        <w:t>IEEE Recommended Practices for Seismic Design of Substations Std 693-1984</w:t>
      </w:r>
      <w:r w:rsidRPr="00F26DA5">
        <w:t>. 1984. p. 1-13.</w:t>
      </w:r>
    </w:p>
    <w:p w14:paraId="6BAB798F" w14:textId="015E5037" w:rsidR="00F26DA5" w:rsidRPr="00F26DA5" w:rsidRDefault="00F26DA5" w:rsidP="00F26DA5">
      <w:pPr>
        <w:pStyle w:val="EndNoteBibliography"/>
        <w:spacing w:after="0"/>
        <w:ind w:left="720" w:hanging="720"/>
      </w:pPr>
      <w:r w:rsidRPr="00F26DA5">
        <w:t>22.</w:t>
      </w:r>
      <w:r w:rsidRPr="00F26DA5">
        <w:tab/>
        <w:t xml:space="preserve">Key Bellevilles. </w:t>
      </w:r>
      <w:r w:rsidRPr="00F26DA5">
        <w:rPr>
          <w:i/>
        </w:rPr>
        <w:t>Belleville Products Sample Catalog</w:t>
      </w:r>
      <w:r w:rsidRPr="00F26DA5">
        <w:t xml:space="preserve">. 2024; Available from: </w:t>
      </w:r>
      <w:hyperlink r:id="rId92" w:history="1">
        <w:r w:rsidRPr="00F26DA5">
          <w:rPr>
            <w:rStyle w:val="Hyperlink"/>
          </w:rPr>
          <w:t>https://keybellevilles.com/bellevilles/sampleCatalog</w:t>
        </w:r>
      </w:hyperlink>
      <w:r w:rsidRPr="00F26DA5">
        <w:t>.</w:t>
      </w:r>
    </w:p>
    <w:p w14:paraId="5B5439B0" w14:textId="77777777" w:rsidR="00F26DA5" w:rsidRPr="00F26DA5" w:rsidRDefault="00F26DA5" w:rsidP="00F26DA5">
      <w:pPr>
        <w:pStyle w:val="EndNoteBibliography"/>
        <w:spacing w:after="0"/>
        <w:ind w:left="720" w:hanging="720"/>
      </w:pPr>
      <w:r w:rsidRPr="00F26DA5">
        <w:t>23.</w:t>
      </w:r>
      <w:r w:rsidRPr="00F26DA5">
        <w:tab/>
        <w:t xml:space="preserve">Bouc, R. </w:t>
      </w:r>
      <w:r w:rsidRPr="00F26DA5">
        <w:rPr>
          <w:i/>
        </w:rPr>
        <w:t>Forced vibrations of mechanical systems with hysteresis</w:t>
      </w:r>
      <w:r w:rsidRPr="00F26DA5">
        <w:t xml:space="preserve">. in </w:t>
      </w:r>
      <w:r w:rsidRPr="00F26DA5">
        <w:rPr>
          <w:i/>
        </w:rPr>
        <w:t>Proc. of the Fourth Conference on Nonlinear Oscillations, Prague, 1967</w:t>
      </w:r>
      <w:r w:rsidRPr="00F26DA5">
        <w:t>. 1967.</w:t>
      </w:r>
    </w:p>
    <w:p w14:paraId="3937EA60" w14:textId="77777777" w:rsidR="00F26DA5" w:rsidRPr="00F26DA5" w:rsidRDefault="00F26DA5" w:rsidP="00F26DA5">
      <w:pPr>
        <w:pStyle w:val="EndNoteBibliography"/>
        <w:spacing w:after="0"/>
        <w:ind w:left="720" w:hanging="720"/>
      </w:pPr>
      <w:r w:rsidRPr="00F26DA5">
        <w:t>24.</w:t>
      </w:r>
      <w:r w:rsidRPr="00F26DA5">
        <w:tab/>
        <w:t xml:space="preserve">Wen, Y.-K., </w:t>
      </w:r>
      <w:r w:rsidRPr="00F26DA5">
        <w:rPr>
          <w:i/>
        </w:rPr>
        <w:t>Method for random vibration of hysteretic systems.</w:t>
      </w:r>
      <w:r w:rsidRPr="00F26DA5">
        <w:t xml:space="preserve"> Journal of the engineering mechanics division, 1976. </w:t>
      </w:r>
      <w:r w:rsidRPr="00F26DA5">
        <w:rPr>
          <w:b/>
        </w:rPr>
        <w:t>102</w:t>
      </w:r>
      <w:r w:rsidRPr="00F26DA5">
        <w:t>(2): p. 249-263.</w:t>
      </w:r>
    </w:p>
    <w:p w14:paraId="0403E7F5" w14:textId="77777777" w:rsidR="00F26DA5" w:rsidRPr="00F26DA5" w:rsidRDefault="00F26DA5" w:rsidP="00F26DA5">
      <w:pPr>
        <w:pStyle w:val="EndNoteBibliography"/>
        <w:spacing w:after="0"/>
        <w:ind w:left="720" w:hanging="720"/>
      </w:pPr>
      <w:r w:rsidRPr="00F26DA5">
        <w:t>25.</w:t>
      </w:r>
      <w:r w:rsidRPr="00F26DA5">
        <w:tab/>
        <w:t xml:space="preserve">Sivaselvan, M.V. and A.M. Reinhorn, </w:t>
      </w:r>
      <w:r w:rsidRPr="00F26DA5">
        <w:rPr>
          <w:i/>
        </w:rPr>
        <w:t>Hysteretic models for deteriorating inelastic structures.</w:t>
      </w:r>
      <w:r w:rsidRPr="00F26DA5">
        <w:t xml:space="preserve"> Journal of engineering mechanics, 2000. </w:t>
      </w:r>
      <w:r w:rsidRPr="00F26DA5">
        <w:rPr>
          <w:b/>
        </w:rPr>
        <w:t>126</w:t>
      </w:r>
      <w:r w:rsidRPr="00F26DA5">
        <w:t>(6): p. 633-640.</w:t>
      </w:r>
    </w:p>
    <w:p w14:paraId="33504285" w14:textId="77777777" w:rsidR="00F26DA5" w:rsidRPr="00F26DA5" w:rsidRDefault="00F26DA5" w:rsidP="00F26DA5">
      <w:pPr>
        <w:pStyle w:val="EndNoteBibliography"/>
        <w:spacing w:after="0"/>
        <w:ind w:left="720" w:hanging="720"/>
      </w:pPr>
      <w:r w:rsidRPr="00F26DA5">
        <w:t>26.</w:t>
      </w:r>
      <w:r w:rsidRPr="00F26DA5">
        <w:tab/>
        <w:t xml:space="preserve">Sivaselvan, M.V. and A.M. Reinhorn, </w:t>
      </w:r>
      <w:r w:rsidRPr="00F26DA5">
        <w:rPr>
          <w:i/>
        </w:rPr>
        <w:t>Nonlinear structural analysis towards collapse simulation: A dynamical systems approach.</w:t>
      </w:r>
      <w:r w:rsidRPr="00F26DA5">
        <w:t xml:space="preserve"> 2004.</w:t>
      </w:r>
    </w:p>
    <w:p w14:paraId="25FD02CC" w14:textId="77777777" w:rsidR="00F26DA5" w:rsidRPr="00F26DA5" w:rsidRDefault="00F26DA5" w:rsidP="00F26DA5">
      <w:pPr>
        <w:pStyle w:val="EndNoteBibliography"/>
        <w:spacing w:after="0"/>
        <w:ind w:left="720" w:hanging="720"/>
      </w:pPr>
      <w:r w:rsidRPr="00F26DA5">
        <w:t>27.</w:t>
      </w:r>
      <w:r w:rsidRPr="00F26DA5">
        <w:tab/>
        <w:t xml:space="preserve">Constantinou, M.C. and M. Adnane, </w:t>
      </w:r>
      <w:r w:rsidRPr="00F26DA5">
        <w:rPr>
          <w:i/>
        </w:rPr>
        <w:t>Dynamics of Soil-base-isolated-structure Systems: Evaluation of Two Models for Yielding Systems. Report 4</w:t>
      </w:r>
      <w:r w:rsidRPr="00F26DA5">
        <w:t>. 1987: [Department of Civil Engineering], Drexel University.</w:t>
      </w:r>
    </w:p>
    <w:p w14:paraId="42291130" w14:textId="77777777" w:rsidR="00F26DA5" w:rsidRPr="00F26DA5" w:rsidRDefault="00F26DA5" w:rsidP="00F26DA5">
      <w:pPr>
        <w:pStyle w:val="EndNoteBibliography"/>
        <w:spacing w:after="0"/>
        <w:ind w:left="720" w:hanging="720"/>
      </w:pPr>
      <w:r w:rsidRPr="00F26DA5">
        <w:t>28.</w:t>
      </w:r>
      <w:r w:rsidRPr="00F26DA5">
        <w:tab/>
        <w:t xml:space="preserve">The Mathworks Inc, </w:t>
      </w:r>
      <w:r w:rsidRPr="00F26DA5">
        <w:rPr>
          <w:i/>
        </w:rPr>
        <w:t>MATLAB version: 9.13.0 (R2022b)</w:t>
      </w:r>
      <w:r w:rsidRPr="00F26DA5">
        <w:t>. 2022, The MathWorks Inc.: Natick, Massachusetts, United States.</w:t>
      </w:r>
    </w:p>
    <w:p w14:paraId="5E25E974" w14:textId="77777777" w:rsidR="00F26DA5" w:rsidRPr="00F26DA5" w:rsidRDefault="00F26DA5" w:rsidP="00F26DA5">
      <w:pPr>
        <w:pStyle w:val="EndNoteBibliography"/>
        <w:spacing w:after="0"/>
        <w:ind w:left="720" w:hanging="720"/>
      </w:pPr>
      <w:r w:rsidRPr="00F26DA5">
        <w:t>29.</w:t>
      </w:r>
      <w:r w:rsidRPr="00F26DA5">
        <w:tab/>
        <w:t xml:space="preserve">Van Overschee, P. and B. De Moor, </w:t>
      </w:r>
      <w:r w:rsidRPr="00F26DA5">
        <w:rPr>
          <w:i/>
        </w:rPr>
        <w:t>Subspace identification for linear systems: Theory—Implementation—Applications</w:t>
      </w:r>
      <w:r w:rsidRPr="00F26DA5">
        <w:t>. 2012: Springer Science &amp; Business Media.</w:t>
      </w:r>
    </w:p>
    <w:p w14:paraId="4495E62D" w14:textId="77777777" w:rsidR="00F26DA5" w:rsidRPr="00F26DA5" w:rsidRDefault="00F26DA5" w:rsidP="00F26DA5">
      <w:pPr>
        <w:pStyle w:val="EndNoteBibliography"/>
        <w:spacing w:after="0"/>
        <w:ind w:left="720" w:hanging="720"/>
      </w:pPr>
      <w:r w:rsidRPr="00F26DA5">
        <w:lastRenderedPageBreak/>
        <w:t>30.</w:t>
      </w:r>
      <w:r w:rsidRPr="00F26DA5">
        <w:tab/>
        <w:t xml:space="preserve">Chopra, A.K., </w:t>
      </w:r>
      <w:r w:rsidRPr="00F26DA5">
        <w:rPr>
          <w:i/>
        </w:rPr>
        <w:t>Dynamics of structures : theory and applications to earthquake engineering</w:t>
      </w:r>
      <w:r w:rsidRPr="00F26DA5">
        <w:t>. Sixth edition. ed. Prentice Hall international series in civil engineering and engineering mechanics. 2023, Hoboken, NJ: Pearson. pages cm.</w:t>
      </w:r>
    </w:p>
    <w:p w14:paraId="09EDF50D" w14:textId="77777777" w:rsidR="00F26DA5" w:rsidRPr="00F26DA5" w:rsidRDefault="00F26DA5" w:rsidP="00F26DA5">
      <w:pPr>
        <w:pStyle w:val="EndNoteBibliography"/>
        <w:spacing w:after="0"/>
        <w:ind w:left="720" w:hanging="720"/>
      </w:pPr>
      <w:r w:rsidRPr="00F26DA5">
        <w:t>31.</w:t>
      </w:r>
      <w:r w:rsidRPr="00F26DA5">
        <w:tab/>
        <w:t xml:space="preserve">American Society of Civil Engineers, </w:t>
      </w:r>
      <w:r w:rsidRPr="00F26DA5">
        <w:rPr>
          <w:i/>
        </w:rPr>
        <w:t>Minimum Design Loads and Associated Criteria for Buildings and Other Structures, ASCE 7-16</w:t>
      </w:r>
      <w:r w:rsidRPr="00F26DA5">
        <w:t>. 2017.</w:t>
      </w:r>
    </w:p>
    <w:p w14:paraId="63E5FCFC" w14:textId="77777777" w:rsidR="00F26DA5" w:rsidRPr="00F26DA5" w:rsidRDefault="00F26DA5" w:rsidP="00F26DA5">
      <w:pPr>
        <w:pStyle w:val="EndNoteBibliography"/>
        <w:ind w:left="720" w:hanging="720"/>
      </w:pPr>
      <w:r w:rsidRPr="00F26DA5">
        <w:t>32.</w:t>
      </w:r>
      <w:r w:rsidRPr="00F26DA5">
        <w:tab/>
        <w:t xml:space="preserve">Institute of Electrical and Electronics Engineers, </w:t>
      </w:r>
      <w:r w:rsidRPr="00F26DA5">
        <w:rPr>
          <w:i/>
        </w:rPr>
        <w:t>IEEE Recommended Practice for Seismic Design of Substations Std 693-2018</w:t>
      </w:r>
      <w:r w:rsidRPr="00F26DA5">
        <w:t>. 2019.</w:t>
      </w:r>
    </w:p>
    <w:p w14:paraId="77138674" w14:textId="08DEBC2F" w:rsidR="00ED1033" w:rsidRPr="005B5DD0" w:rsidRDefault="003C0080" w:rsidP="00C75E4F">
      <w:pPr>
        <w:pStyle w:val="Heading2"/>
        <w:numPr>
          <w:ilvl w:val="0"/>
          <w:numId w:val="0"/>
        </w:numPr>
      </w:pPr>
      <w:r>
        <w:fldChar w:fldCharType="end"/>
      </w:r>
    </w:p>
    <w:p w14:paraId="431A16F0" w14:textId="77777777" w:rsidR="00ED1033" w:rsidRPr="005B5DD0" w:rsidRDefault="00ED1033" w:rsidP="00C619CA">
      <w:pPr>
        <w:pStyle w:val="BodyText"/>
        <w:sectPr w:rsidR="00ED1033" w:rsidRPr="005B5DD0" w:rsidSect="001C5748">
          <w:type w:val="oddPage"/>
          <w:pgSz w:w="12240" w:h="15840"/>
          <w:pgMar w:top="1440" w:right="1440" w:bottom="1440" w:left="1440" w:header="720" w:footer="720" w:gutter="0"/>
          <w:pgNumType w:start="1" w:chapStyle="1"/>
          <w:cols w:space="720"/>
        </w:sectPr>
      </w:pPr>
    </w:p>
    <w:tbl>
      <w:tblPr>
        <w:tblW w:w="9405" w:type="dxa"/>
        <w:tblInd w:w="63" w:type="dxa"/>
        <w:tblLayout w:type="fixed"/>
        <w:tblLook w:val="0000" w:firstRow="0" w:lastRow="0" w:firstColumn="0" w:lastColumn="0" w:noHBand="0" w:noVBand="0"/>
      </w:tblPr>
      <w:tblGrid>
        <w:gridCol w:w="5085"/>
        <w:gridCol w:w="4320"/>
      </w:tblGrid>
      <w:tr w:rsidR="0035666C" w:rsidRPr="00924543" w14:paraId="7078BD7A" w14:textId="77777777">
        <w:trPr>
          <w:trHeight w:val="10975"/>
        </w:trPr>
        <w:tc>
          <w:tcPr>
            <w:tcW w:w="5085" w:type="dxa"/>
            <w:shd w:val="clear" w:color="auto" w:fill="auto"/>
          </w:tcPr>
          <w:p w14:paraId="1DA5185F" w14:textId="77777777" w:rsidR="00D83C97" w:rsidRPr="006076FC" w:rsidRDefault="00D83C97" w:rsidP="00D83C97">
            <w:pPr>
              <w:pStyle w:val="ExportControlText"/>
              <w:rPr>
                <w:b/>
              </w:rPr>
            </w:pPr>
            <w:r>
              <w:rPr>
                <w:b/>
                <w:noProof/>
              </w:rPr>
              <w:lastRenderedPageBreak/>
              <w:drawing>
                <wp:anchor distT="0" distB="0" distL="114300" distR="114300" simplePos="0" relativeHeight="251658752" behindDoc="0" locked="0" layoutInCell="1" allowOverlap="1" wp14:anchorId="79462D7A" wp14:editId="69D7EE92">
                  <wp:simplePos x="0" y="0"/>
                  <wp:positionH relativeFrom="column">
                    <wp:posOffset>17145</wp:posOffset>
                  </wp:positionH>
                  <wp:positionV relativeFrom="paragraph">
                    <wp:posOffset>0</wp:posOffset>
                  </wp:positionV>
                  <wp:extent cx="649224" cy="685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ort control logo v3.tif"/>
                          <pic:cNvPicPr/>
                        </pic:nvPicPr>
                        <pic:blipFill rotWithShape="1">
                          <a:blip r:embed="rId93" cstate="print">
                            <a:extLst>
                              <a:ext uri="{28A0092B-C50C-407E-A947-70E740481C1C}">
                                <a14:useLocalDpi xmlns:a14="http://schemas.microsoft.com/office/drawing/2010/main" val="0"/>
                              </a:ext>
                            </a:extLst>
                          </a:blip>
                          <a:srcRect b="66864"/>
                          <a:stretch/>
                        </pic:blipFill>
                        <pic:spPr bwMode="auto">
                          <a:xfrm>
                            <a:off x="0" y="0"/>
                            <a:ext cx="649224" cy="68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76FC">
              <w:rPr>
                <w:b/>
              </w:rPr>
              <w:t>Export Control Restrictions</w:t>
            </w:r>
          </w:p>
          <w:p w14:paraId="61A4C1FC" w14:textId="77777777" w:rsidR="00D83C97" w:rsidRDefault="00D83C97" w:rsidP="00D83C97">
            <w:pPr>
              <w:pStyle w:val="ExportControlText"/>
            </w:pPr>
            <w:r>
              <w:t>Access to and use of this EPRI product is granted with the specific understanding and requirement that responsibility for ensuring full compliance with all applicable U.S. and foreign export laws and regulations is being undertaken by you and your company. This includes an obligation to ensure that any individual receiving access hereunder who is not a U.S. citizen or U.S. permanent resident is permitted access under applicable U.S. and foreign export laws and regulations.</w:t>
            </w:r>
          </w:p>
          <w:p w14:paraId="08B2D9B6" w14:textId="77777777" w:rsidR="00D83C97" w:rsidRDefault="00D83C97" w:rsidP="00D83C97">
            <w:pPr>
              <w:pStyle w:val="ExportControlText"/>
            </w:pPr>
          </w:p>
          <w:p w14:paraId="5056C394" w14:textId="77777777" w:rsidR="00D83C97" w:rsidRDefault="00D83C97" w:rsidP="00D83C97">
            <w:pPr>
              <w:pStyle w:val="ExportControlText"/>
            </w:pPr>
            <w:r>
              <w:t>In the event you are uncertain whether you or your company may lawfully obtain access to this EPRI product, you acknowledge that it is your obligation to consult with your company’s legal counsel to determine whether this access is lawful. Although EPRI may make available on a case by case basis an informal assessment of the applicable U.S. export classification for specific EPRI products, you and your company acknowledge that this assessment is solely for informational purposes and not for reliance purposes.</w:t>
            </w:r>
          </w:p>
          <w:p w14:paraId="2B99E1E7" w14:textId="77777777" w:rsidR="00D83C97" w:rsidRDefault="00D83C97" w:rsidP="00D83C97">
            <w:pPr>
              <w:pStyle w:val="ExportControlText"/>
            </w:pPr>
            <w:r>
              <w:t xml:space="preserve"> </w:t>
            </w:r>
          </w:p>
          <w:p w14:paraId="497C2C4A" w14:textId="77777777" w:rsidR="00D83C97" w:rsidRDefault="00D83C97" w:rsidP="00D83C97">
            <w:pPr>
              <w:pStyle w:val="ExportControlText"/>
            </w:pPr>
            <w:r>
              <w:t xml:space="preserve">Your obligations regarding U.S. export control requirements apply during and after you and your company’s engagement with EPRI. To be clear, the obligations continue after your retirement or other departure from your company, and include any knowledge retained after gaining access to EPRI products. </w:t>
            </w:r>
          </w:p>
          <w:p w14:paraId="3BBBF6C3" w14:textId="77777777" w:rsidR="00D83C97" w:rsidRDefault="00D83C97" w:rsidP="00D83C97">
            <w:pPr>
              <w:pStyle w:val="ExportControlText"/>
            </w:pPr>
            <w:r>
              <w:t xml:space="preserve"> </w:t>
            </w:r>
          </w:p>
          <w:p w14:paraId="34F6758D" w14:textId="77777777" w:rsidR="0035666C" w:rsidRPr="00D620C8" w:rsidRDefault="00D83C97" w:rsidP="00D83C97">
            <w:pPr>
              <w:pStyle w:val="ExportControlText"/>
              <w:rPr>
                <w:b/>
                <w:bCs/>
              </w:rPr>
            </w:pPr>
            <w:r>
              <w:t>You and your company understand and acknowledge your obligations to make a prompt report to EPRI and the appropriate authorities regarding any access to or use of this EPRI product hereunder that may be in violation of applicable U.S. or foreign export laws or regulations.</w:t>
            </w:r>
          </w:p>
        </w:tc>
        <w:tc>
          <w:tcPr>
            <w:tcW w:w="4320" w:type="dxa"/>
          </w:tcPr>
          <w:p w14:paraId="6E086C79" w14:textId="77777777" w:rsidR="000D1B86" w:rsidRPr="000D1B86" w:rsidRDefault="0035666C" w:rsidP="000D1B86">
            <w:pPr>
              <w:pStyle w:val="AboutEPRI"/>
              <w:jc w:val="both"/>
              <w:rPr>
                <w:b/>
                <w:bCs/>
              </w:rPr>
            </w:pPr>
            <w:r w:rsidRPr="005B5DD0">
              <w:br w:type="page"/>
            </w:r>
            <w:r w:rsidRPr="005B5DD0">
              <w:br w:type="page"/>
            </w:r>
            <w:r w:rsidRPr="005B5DD0">
              <w:br w:type="page"/>
            </w:r>
            <w:r w:rsidRPr="005B5DD0">
              <w:br w:type="page"/>
            </w:r>
            <w:r w:rsidRPr="005B5DD0">
              <w:br w:type="page"/>
            </w:r>
            <w:r w:rsidR="00280D49" w:rsidRPr="00182814">
              <w:rPr>
                <w:rFonts w:cs="Futura Book"/>
                <w:b/>
                <w:bCs/>
                <w:szCs w:val="18"/>
              </w:rPr>
              <w:t>The Electric Power Research Institute, Inc.</w:t>
            </w:r>
            <w:r w:rsidR="00280D49" w:rsidRPr="00182814">
              <w:rPr>
                <w:rFonts w:cs="Futura Book"/>
                <w:szCs w:val="18"/>
              </w:rPr>
              <w:t xml:space="preserve"> </w:t>
            </w:r>
            <w:r w:rsidR="00150F11">
              <w:t xml:space="preserve">(EPRI, www.epri.com) conducts research and development relating to the generation, delivery and use of electricity for the benefit of the public. An independent, nonprofit organization, EPRI brings together its scientists and engineers as well as experts from academia and industry to help address challenges in electricity, including reliability, efficiency, affordability, health, safety and the environment. EPRI members represent 90% of the electric utility revenue in the United States with international participation in 35 countries. EPRI’s principal offices and laboratories </w:t>
            </w:r>
            <w:proofErr w:type="gramStart"/>
            <w:r w:rsidR="00150F11">
              <w:t>are located in</w:t>
            </w:r>
            <w:proofErr w:type="gramEnd"/>
            <w:r w:rsidR="00150F11">
              <w:t xml:space="preserve"> Palo Alto, Calif.; Charlotte, N.C.; Knoxville, Tenn.; and Lenox, Mass.</w:t>
            </w:r>
          </w:p>
          <w:p w14:paraId="54365E62" w14:textId="77777777" w:rsidR="0035666C" w:rsidRPr="005B5DD0" w:rsidRDefault="0035666C" w:rsidP="00784238">
            <w:pPr>
              <w:pStyle w:val="AboutEPRI"/>
              <w:tabs>
                <w:tab w:val="right" w:pos="4320"/>
              </w:tabs>
              <w:spacing w:line="240" w:lineRule="exact"/>
            </w:pPr>
            <w:r w:rsidRPr="005B5DD0">
              <w:t>Together…Shaping the Future of Electricity</w:t>
            </w:r>
          </w:p>
          <w:p w14:paraId="44CFBC54" w14:textId="77777777" w:rsidR="0035666C" w:rsidRPr="005B5DD0" w:rsidRDefault="0035666C" w:rsidP="00784238">
            <w:pPr>
              <w:pStyle w:val="AboutEPRI"/>
              <w:widowControl/>
              <w:spacing w:before="0" w:after="0" w:line="240" w:lineRule="auto"/>
              <w:ind w:right="252"/>
            </w:pPr>
          </w:p>
        </w:tc>
      </w:tr>
      <w:tr w:rsidR="0035666C" w:rsidRPr="00453F9B" w14:paraId="102C944B" w14:textId="77777777">
        <w:trPr>
          <w:trHeight w:val="1080"/>
        </w:trPr>
        <w:tc>
          <w:tcPr>
            <w:tcW w:w="5085" w:type="dxa"/>
            <w:vAlign w:val="bottom"/>
          </w:tcPr>
          <w:p w14:paraId="6309DECA" w14:textId="77777777" w:rsidR="0035666C" w:rsidRPr="005B5DD0" w:rsidRDefault="0035666C" w:rsidP="00761B59">
            <w:pPr>
              <w:pStyle w:val="Copyright"/>
            </w:pPr>
            <w:r>
              <w:t xml:space="preserve">© </w:t>
            </w:r>
            <w:r w:rsidR="004C62DD">
              <w:t>2019</w:t>
            </w:r>
            <w:r w:rsidRPr="005B5DD0">
              <w:t xml:space="preserve"> Electric Power Research Institute (EPRI), Inc. All rights reserved. Electric Power Research Institute, EPRI, and TOGETHER</w:t>
            </w:r>
            <w:r>
              <w:rPr>
                <w:rFonts w:cs="Helvetica"/>
              </w:rPr>
              <w:sym w:font="Symbol" w:char="F0BC"/>
            </w:r>
            <w:r w:rsidRPr="005B5DD0">
              <w:t>SHAPING THE FUTURE OF ELECTRICITY are registered service marks of the Electric Power Research Institute, Inc.</w:t>
            </w:r>
          </w:p>
        </w:tc>
        <w:bookmarkStart w:id="245" w:name="Text20"/>
        <w:tc>
          <w:tcPr>
            <w:tcW w:w="4320" w:type="dxa"/>
            <w:vAlign w:val="bottom"/>
          </w:tcPr>
          <w:p w14:paraId="0CB4D3C3" w14:textId="396E82FD" w:rsidR="0035666C" w:rsidRPr="00453F9B" w:rsidRDefault="00683680" w:rsidP="00BF72F1">
            <w:pPr>
              <w:pStyle w:val="BackCoverProductID"/>
            </w:pPr>
            <w:r>
              <w:fldChar w:fldCharType="begin">
                <w:ffData>
                  <w:name w:val="Text20"/>
                  <w:enabled/>
                  <w:calcOnExit w:val="0"/>
                  <w:textInput>
                    <w:default w:val="10xxxxx"/>
                  </w:textInput>
                </w:ffData>
              </w:fldChar>
            </w:r>
            <w:r w:rsidR="000035C6">
              <w:instrText xml:space="preserve"> FORMTEXT </w:instrText>
            </w:r>
            <w:r>
              <w:fldChar w:fldCharType="separate"/>
            </w:r>
            <w:r w:rsidR="00334AA1">
              <w:rPr>
                <w:noProof/>
              </w:rPr>
              <w:t>10xxxxx</w:t>
            </w:r>
            <w:r>
              <w:fldChar w:fldCharType="end"/>
            </w:r>
            <w:bookmarkEnd w:id="245"/>
          </w:p>
        </w:tc>
      </w:tr>
      <w:bookmarkEnd w:id="1"/>
    </w:tbl>
    <w:p w14:paraId="52411BE4" w14:textId="77777777" w:rsidR="003C0080" w:rsidRDefault="003C0080" w:rsidP="00BF72F1">
      <w:pPr>
        <w:pStyle w:val="ExportControlText"/>
      </w:pPr>
    </w:p>
    <w:p w14:paraId="3F92A7CC" w14:textId="77777777" w:rsidR="003C0080" w:rsidRDefault="003C0080" w:rsidP="00BF72F1">
      <w:pPr>
        <w:pStyle w:val="ExportControlText"/>
      </w:pPr>
    </w:p>
    <w:p w14:paraId="1941BA6B" w14:textId="1394D73D" w:rsidR="0035666C" w:rsidRPr="00474169" w:rsidRDefault="0035666C" w:rsidP="003C0080">
      <w:pPr>
        <w:pStyle w:val="ExportControlText"/>
        <w:ind w:left="0"/>
      </w:pPr>
    </w:p>
    <w:sectPr w:rsidR="0035666C" w:rsidRPr="00474169" w:rsidSect="001C5748">
      <w:headerReference w:type="even" r:id="rId94"/>
      <w:footerReference w:type="even" r:id="rId95"/>
      <w:footerReference w:type="default" r:id="rId96"/>
      <w:type w:val="evenPag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 w:author="Nelson,Mark D (BPA) - TELD-TPP-3" w:date="2024-06-20T06:01:00Z" w:initials="ND(TT3">
    <w:p w14:paraId="1A44F53A" w14:textId="77777777" w:rsidR="00036617" w:rsidRDefault="00036617" w:rsidP="00036617">
      <w:pPr>
        <w:pStyle w:val="CommentText"/>
      </w:pPr>
      <w:r>
        <w:rPr>
          <w:rStyle w:val="CommentReference"/>
        </w:rPr>
        <w:annotationRef/>
      </w:r>
      <w:r>
        <w:t xml:space="preserve">Do we want to use the “Belleville Washer” format with capital W throughout?  Noticed the alternate “Belleville washer” format is used in other areas.  Suggest selecting one format and applying everywhere in document for consistency. </w:t>
      </w:r>
    </w:p>
  </w:comment>
  <w:comment w:id="71" w:author="Nelson,Mark D (BPA) - TELD-TPP-3" w:date="2024-06-19T22:00:00Z" w:initials="ND(TT3">
    <w:p w14:paraId="1109ADFF" w14:textId="0AD76B6C" w:rsidR="007D6561" w:rsidRDefault="007D6561" w:rsidP="007D6561">
      <w:pPr>
        <w:pStyle w:val="CommentText"/>
      </w:pPr>
      <w:r>
        <w:rPr>
          <w:rStyle w:val="CommentReference"/>
        </w:rPr>
        <w:annotationRef/>
      </w:r>
      <w:r>
        <w:t>Update reference</w:t>
      </w:r>
    </w:p>
  </w:comment>
  <w:comment w:id="104" w:author="Nelson,Mark D (BPA) - TELD-TPP-3" w:date="2024-06-19T22:04:00Z" w:initials="ND(TT3">
    <w:p w14:paraId="2C3C8B49" w14:textId="77777777" w:rsidR="00061CD4" w:rsidRDefault="00061CD4" w:rsidP="00061CD4">
      <w:pPr>
        <w:pStyle w:val="CommentText"/>
      </w:pPr>
      <w:r>
        <w:rPr>
          <w:rStyle w:val="CommentReference"/>
        </w:rPr>
        <w:annotationRef/>
      </w:r>
      <w:r>
        <w:t>Reference error</w:t>
      </w:r>
    </w:p>
  </w:comment>
  <w:comment w:id="110" w:author="Nelson,Mark D (BPA) - TELD-TPP-3" w:date="2024-06-19T22:22:00Z" w:initials="ND(TT3">
    <w:p w14:paraId="7F7CA785" w14:textId="77777777" w:rsidR="00FD7D3E" w:rsidRDefault="00FD7D3E" w:rsidP="00FD7D3E">
      <w:pPr>
        <w:pStyle w:val="CommentText"/>
      </w:pPr>
      <w:r>
        <w:rPr>
          <w:rStyle w:val="CommentReference"/>
        </w:rPr>
        <w:annotationRef/>
      </w:r>
      <w:r>
        <w:t>Word choice?</w:t>
      </w:r>
    </w:p>
  </w:comment>
  <w:comment w:id="126" w:author="Nelson,Mark D (BPA) - TELD-TPP-3" w:date="2024-06-19T22:28:00Z" w:initials="ND(TT3">
    <w:p w14:paraId="6FC834FA" w14:textId="77777777" w:rsidR="00FD7D3E" w:rsidRDefault="00FD7D3E" w:rsidP="00FD7D3E">
      <w:pPr>
        <w:pStyle w:val="CommentText"/>
      </w:pPr>
      <w:r>
        <w:rPr>
          <w:rStyle w:val="CommentReference"/>
        </w:rPr>
        <w:annotationRef/>
      </w:r>
      <w:r>
        <w:t>comment</w:t>
      </w:r>
    </w:p>
  </w:comment>
  <w:comment w:id="155" w:author="Nelson,Mark D (BPA) - TELD-TPP-3" w:date="2024-06-19T22:28:00Z" w:initials="ND(TT3">
    <w:p w14:paraId="61184D74" w14:textId="77777777" w:rsidR="00FD7D3E" w:rsidRDefault="00FD7D3E" w:rsidP="00FD7D3E">
      <w:pPr>
        <w:pStyle w:val="CommentText"/>
      </w:pPr>
      <w:r>
        <w:rPr>
          <w:rStyle w:val="CommentReference"/>
        </w:rPr>
        <w:annotationRef/>
      </w:r>
      <w:r>
        <w:t>Reference needed.</w:t>
      </w:r>
    </w:p>
  </w:comment>
  <w:comment w:id="169" w:author="Nelson,Mark D (BPA) - TELD-TPP-3" w:date="2024-06-19T22:30:00Z" w:initials="ND(TT3">
    <w:p w14:paraId="3D7A23A1" w14:textId="77777777" w:rsidR="00FD7D3E" w:rsidRDefault="00FD7D3E" w:rsidP="00FD7D3E">
      <w:pPr>
        <w:pStyle w:val="CommentText"/>
      </w:pPr>
      <w:r>
        <w:rPr>
          <w:rStyle w:val="CommentReference"/>
        </w:rPr>
        <w:annotationRef/>
      </w:r>
      <w:r>
        <w:t>Reference needed</w:t>
      </w:r>
    </w:p>
  </w:comment>
  <w:comment w:id="209" w:author="Nelson,Mark D (BPA) - TELD-TPP-3" w:date="2024-06-19T22:36:00Z" w:initials="ND(TT3">
    <w:p w14:paraId="1B28CB1A" w14:textId="77777777" w:rsidR="00935AA8" w:rsidRDefault="00935AA8" w:rsidP="00935AA8">
      <w:pPr>
        <w:pStyle w:val="CommentText"/>
      </w:pPr>
      <w:r>
        <w:rPr>
          <w:rStyle w:val="CommentReference"/>
        </w:rPr>
        <w:annotationRef/>
      </w:r>
      <w:r>
        <w:t>Font type?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A44F53A" w15:done="0"/>
  <w15:commentEx w15:paraId="1109ADFF" w15:done="0"/>
  <w15:commentEx w15:paraId="2C3C8B49" w15:done="0"/>
  <w15:commentEx w15:paraId="7F7CA785" w15:done="0"/>
  <w15:commentEx w15:paraId="6FC834FA" w15:done="0"/>
  <w15:commentEx w15:paraId="61184D74" w15:done="0"/>
  <w15:commentEx w15:paraId="3D7A23A1" w15:done="0"/>
  <w15:commentEx w15:paraId="1B28CB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FBE0750" w16cex:dateUtc="2024-06-20T13:01:00Z"/>
  <w16cex:commentExtensible w16cex:durableId="33524147" w16cex:dateUtc="2024-06-20T05:00:00Z"/>
  <w16cex:commentExtensible w16cex:durableId="32C96359" w16cex:dateUtc="2024-06-20T05:04:00Z"/>
  <w16cex:commentExtensible w16cex:durableId="291FD94A" w16cex:dateUtc="2024-06-20T05:22:00Z"/>
  <w16cex:commentExtensible w16cex:durableId="222961FD" w16cex:dateUtc="2024-06-20T05:28:00Z"/>
  <w16cex:commentExtensible w16cex:durableId="62C9475D" w16cex:dateUtc="2024-06-20T05:28:00Z"/>
  <w16cex:commentExtensible w16cex:durableId="4F962366" w16cex:dateUtc="2024-06-20T05:30:00Z"/>
  <w16cex:commentExtensible w16cex:durableId="19D6D256" w16cex:dateUtc="2024-06-20T05: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A44F53A" w16cid:durableId="7FBE0750"/>
  <w16cid:commentId w16cid:paraId="1109ADFF" w16cid:durableId="33524147"/>
  <w16cid:commentId w16cid:paraId="2C3C8B49" w16cid:durableId="32C96359"/>
  <w16cid:commentId w16cid:paraId="7F7CA785" w16cid:durableId="291FD94A"/>
  <w16cid:commentId w16cid:paraId="6FC834FA" w16cid:durableId="222961FD"/>
  <w16cid:commentId w16cid:paraId="61184D74" w16cid:durableId="62C9475D"/>
  <w16cid:commentId w16cid:paraId="3D7A23A1" w16cid:durableId="4F962366"/>
  <w16cid:commentId w16cid:paraId="1B28CB1A" w16cid:durableId="19D6D2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7DCC16" w14:textId="77777777" w:rsidR="00B50BC4" w:rsidRDefault="00B50BC4">
      <w:r>
        <w:separator/>
      </w:r>
    </w:p>
    <w:p w14:paraId="600B5935" w14:textId="77777777" w:rsidR="00B50BC4" w:rsidRDefault="00B50BC4"/>
    <w:p w14:paraId="2E6A31B4" w14:textId="77777777" w:rsidR="00B50BC4" w:rsidRDefault="00B50BC4"/>
  </w:endnote>
  <w:endnote w:type="continuationSeparator" w:id="0">
    <w:p w14:paraId="4564AC06" w14:textId="77777777" w:rsidR="00B50BC4" w:rsidRDefault="00B50BC4">
      <w:r>
        <w:continuationSeparator/>
      </w:r>
    </w:p>
    <w:p w14:paraId="42283BB8" w14:textId="77777777" w:rsidR="00B50BC4" w:rsidRDefault="00B50BC4"/>
    <w:p w14:paraId="1C87DE02" w14:textId="77777777" w:rsidR="00B50BC4" w:rsidRDefault="00B50B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3FEEF" w14:textId="77777777" w:rsidR="00F11D53" w:rsidRDefault="00F11D53" w:rsidP="00F11D53">
    <w:pPr>
      <w:pStyle w:val="TitlePageText"/>
      <w:spacing w:after="3000"/>
    </w:pPr>
    <w:r w:rsidRPr="0048428E">
      <w:rPr>
        <w:color w:val="FF0000"/>
      </w:rPr>
      <w:t>Right Click here</w:t>
    </w:r>
    <w:r>
      <w:t xml:space="preserve"> and Choose to </w:t>
    </w:r>
    <w:r w:rsidRPr="0048428E">
      <w:rPr>
        <w:i/>
      </w:rPr>
      <w:t>Edit Footer</w:t>
    </w:r>
    <w:r>
      <w:t xml:space="preserve">. </w:t>
    </w:r>
    <w:r>
      <w:br/>
      <w:t>Replace these two lines of text with the appropriate EPRI Title Page Auto Text entry.</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09BAF" w14:textId="77777777" w:rsidR="00100674" w:rsidRDefault="00100674" w:rsidP="00100674">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vii</w:t>
    </w:r>
    <w:r>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46BAE" w14:textId="77777777" w:rsidR="005C1AF4" w:rsidRPr="000B514D" w:rsidRDefault="005C1AF4" w:rsidP="008C16F5">
    <w:pPr>
      <w:pBdr>
        <w:top w:val="single" w:sz="4" w:space="1" w:color="auto"/>
      </w:pBdr>
      <w:autoSpaceDE w:val="0"/>
      <w:autoSpaceDN w:val="0"/>
      <w:adjustRightInd w:val="0"/>
      <w:spacing w:before="140"/>
      <w:jc w:val="center"/>
      <w:rPr>
        <w:rFonts w:cs="Arial"/>
        <w:i/>
        <w:color w:val="000000"/>
      </w:rPr>
    </w:pPr>
    <w:r w:rsidRPr="000B514D">
      <w:rPr>
        <w:rFonts w:cs="Arial"/>
        <w:i/>
        <w:color w:val="000000"/>
      </w:rPr>
      <w:t>Together...Shaping the Future of Electricity®</w:t>
    </w:r>
  </w:p>
  <w:p w14:paraId="2193C47C" w14:textId="77777777" w:rsidR="005C1AF4" w:rsidRPr="000B514D" w:rsidRDefault="005C1AF4" w:rsidP="008C16F5">
    <w:pPr>
      <w:autoSpaceDE w:val="0"/>
      <w:autoSpaceDN w:val="0"/>
      <w:adjustRightInd w:val="0"/>
      <w:jc w:val="center"/>
      <w:rPr>
        <w:rFonts w:cs="Arial"/>
        <w:i/>
        <w:color w:val="000000"/>
      </w:rPr>
    </w:pPr>
  </w:p>
  <w:p w14:paraId="3CE58D75" w14:textId="77777777" w:rsidR="005C1AF4" w:rsidRPr="000B514D" w:rsidRDefault="005C1AF4" w:rsidP="008C16F5">
    <w:pPr>
      <w:autoSpaceDE w:val="0"/>
      <w:autoSpaceDN w:val="0"/>
      <w:adjustRightInd w:val="0"/>
      <w:jc w:val="center"/>
      <w:rPr>
        <w:rFonts w:cs="Arial"/>
        <w:b/>
        <w:bCs/>
        <w:color w:val="000000"/>
        <w:sz w:val="18"/>
        <w:szCs w:val="18"/>
      </w:rPr>
    </w:pPr>
    <w:r w:rsidRPr="000B514D">
      <w:rPr>
        <w:rFonts w:cs="Arial"/>
        <w:b/>
        <w:bCs/>
        <w:color w:val="000000"/>
        <w:sz w:val="18"/>
        <w:szCs w:val="18"/>
      </w:rPr>
      <w:t>Electric Power Research Institute</w:t>
    </w:r>
  </w:p>
  <w:p w14:paraId="4D709520" w14:textId="77777777" w:rsidR="005C1AF4" w:rsidRPr="000B514D" w:rsidRDefault="005C1AF4" w:rsidP="008C16F5">
    <w:pPr>
      <w:autoSpaceDE w:val="0"/>
      <w:autoSpaceDN w:val="0"/>
      <w:adjustRightInd w:val="0"/>
      <w:jc w:val="center"/>
      <w:rPr>
        <w:rFonts w:cs="Arial"/>
        <w:color w:val="000000"/>
        <w:sz w:val="18"/>
        <w:szCs w:val="18"/>
      </w:rPr>
    </w:pPr>
    <w:r w:rsidRPr="000B514D">
      <w:rPr>
        <w:rFonts w:cs="Arial"/>
        <w:color w:val="000000"/>
        <w:sz w:val="18"/>
        <w:szCs w:val="18"/>
      </w:rPr>
      <w:t>3420 Hillview Avenue, Palo Alto, California 94304-1338 • PO Box 10412, Palo Alto, California 94303-0813 USA</w:t>
    </w:r>
  </w:p>
  <w:p w14:paraId="7315BB5F" w14:textId="77777777" w:rsidR="005C1AF4" w:rsidRPr="000B514D" w:rsidRDefault="005C1AF4" w:rsidP="008C16F5">
    <w:pPr>
      <w:autoSpaceDE w:val="0"/>
      <w:autoSpaceDN w:val="0"/>
      <w:adjustRightInd w:val="0"/>
      <w:jc w:val="center"/>
      <w:rPr>
        <w:rFonts w:cs="Arial"/>
        <w:color w:val="0000FF"/>
        <w:sz w:val="18"/>
        <w:szCs w:val="18"/>
      </w:rPr>
    </w:pPr>
    <w:r w:rsidRPr="000B514D">
      <w:rPr>
        <w:rFonts w:cs="Arial"/>
        <w:color w:val="0000FF"/>
        <w:sz w:val="18"/>
        <w:szCs w:val="18"/>
      </w:rPr>
      <w:t xml:space="preserve">800.313.3774 </w:t>
    </w:r>
    <w:r w:rsidRPr="000B514D">
      <w:rPr>
        <w:rFonts w:cs="Arial"/>
        <w:color w:val="000000"/>
        <w:sz w:val="18"/>
        <w:szCs w:val="18"/>
      </w:rPr>
      <w:t xml:space="preserve">• </w:t>
    </w:r>
    <w:r w:rsidRPr="000B514D">
      <w:rPr>
        <w:rFonts w:cs="Arial"/>
        <w:color w:val="0000FF"/>
        <w:sz w:val="18"/>
        <w:szCs w:val="18"/>
      </w:rPr>
      <w:t xml:space="preserve">650.855.2121 </w:t>
    </w:r>
    <w:r w:rsidRPr="000B514D">
      <w:rPr>
        <w:rFonts w:cs="Arial"/>
        <w:color w:val="000000"/>
        <w:sz w:val="18"/>
        <w:szCs w:val="18"/>
      </w:rPr>
      <w:t xml:space="preserve">• </w:t>
    </w:r>
    <w:r w:rsidRPr="000B514D">
      <w:rPr>
        <w:rFonts w:cs="Arial"/>
        <w:color w:val="0000FF"/>
        <w:sz w:val="18"/>
        <w:szCs w:val="18"/>
      </w:rPr>
      <w:t xml:space="preserve">askepri@epri.com </w:t>
    </w:r>
    <w:r w:rsidRPr="000B514D">
      <w:rPr>
        <w:rFonts w:cs="Arial"/>
        <w:color w:val="000000"/>
        <w:sz w:val="18"/>
        <w:szCs w:val="18"/>
      </w:rPr>
      <w:t xml:space="preserve">• </w:t>
    </w:r>
    <w:r w:rsidRPr="000B514D">
      <w:rPr>
        <w:rFonts w:cs="Arial"/>
        <w:color w:val="0000FF"/>
        <w:sz w:val="18"/>
        <w:szCs w:val="18"/>
      </w:rPr>
      <w:t>www.epri.com</w:t>
    </w:r>
  </w:p>
  <w:p w14:paraId="23C2280B" w14:textId="77777777" w:rsidR="005C1AF4" w:rsidRPr="000B514D" w:rsidRDefault="005C1AF4" w:rsidP="008C16F5">
    <w:pPr>
      <w:autoSpaceDE w:val="0"/>
      <w:autoSpaceDN w:val="0"/>
      <w:adjustRightInd w:val="0"/>
      <w:jc w:val="center"/>
      <w:rPr>
        <w:rFonts w:cs="Arial"/>
        <w:color w:val="000000"/>
        <w:sz w:val="14"/>
        <w:szCs w:val="14"/>
      </w:rPr>
    </w:pPr>
    <w:r w:rsidRPr="000B514D">
      <w:rPr>
        <w:rFonts w:cs="Arial"/>
        <w:color w:val="000000"/>
        <w:sz w:val="14"/>
        <w:szCs w:val="14"/>
      </w:rPr>
      <w:t xml:space="preserve">© </w:t>
    </w:r>
    <w:r w:rsidR="004C62DD">
      <w:rPr>
        <w:rFonts w:cs="Arial"/>
        <w:color w:val="000000"/>
        <w:sz w:val="14"/>
        <w:szCs w:val="14"/>
      </w:rPr>
      <w:t>2019</w:t>
    </w:r>
    <w:r w:rsidRPr="000B514D">
      <w:rPr>
        <w:rFonts w:cs="Arial"/>
        <w:color w:val="000000"/>
        <w:sz w:val="14"/>
        <w:szCs w:val="14"/>
      </w:rPr>
      <w:t xml:space="preserve"> Electric Power Research Institute (EPRI), Inc. All rights reserved. Electric Power Research Institute, EPRI, and</w:t>
    </w:r>
  </w:p>
  <w:p w14:paraId="6A8703A3" w14:textId="77777777" w:rsidR="005C1AF4" w:rsidRPr="000B514D" w:rsidRDefault="005C1AF4" w:rsidP="008C16F5">
    <w:pPr>
      <w:pStyle w:val="Footer"/>
      <w:jc w:val="center"/>
      <w:rPr>
        <w:rStyle w:val="PageNumber"/>
        <w:rFonts w:cs="Arial"/>
      </w:rPr>
    </w:pPr>
    <w:r w:rsidRPr="000B514D">
      <w:rPr>
        <w:rFonts w:cs="Arial"/>
        <w:color w:val="000000"/>
        <w:sz w:val="14"/>
        <w:szCs w:val="14"/>
      </w:rPr>
      <w:t>TOGETHER...SHAPING THE FUTURE OF ELECTRICITY are registered service marks of the Electric Power Research Institute, Inc.</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4A3A4" w14:textId="77777777" w:rsidR="005C1AF4" w:rsidRDefault="005C1AF4" w:rsidP="0002634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ix</w:t>
    </w:r>
    <w:r>
      <w:rPr>
        <w:rStyle w:val="PageNumber"/>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E9419" w14:textId="77777777" w:rsidR="005C1AF4" w:rsidRDefault="005C1AF4" w:rsidP="00262F2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1-2</w:t>
    </w:r>
    <w:r>
      <w:rPr>
        <w:rStyle w:val="PageNumber"/>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FFEE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xv</w:t>
    </w:r>
    <w:r>
      <w:rPr>
        <w:rStyle w:val="PageNumber"/>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D3E86" w14:textId="77777777" w:rsidR="005C1AF4" w:rsidRDefault="005C1AF4" w:rsidP="00034C9C">
    <w:pPr>
      <w:jc w:val="center"/>
      <w:rPr>
        <w:rStyle w:val="PageNumber"/>
      </w:rP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1-3</w:t>
    </w:r>
    <w:r>
      <w:rPr>
        <w:rStyle w:val="PageNumber"/>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D1119" w14:textId="77777777" w:rsidR="005C1AF4" w:rsidRPr="007E56C4" w:rsidRDefault="005C1AF4" w:rsidP="007E56C4">
    <w:pPr>
      <w:pStyle w:val="Address"/>
      <w:rPr>
        <w:rFonts w:eastAsia="SimSun"/>
        <w:b/>
        <w:lang w:eastAsia="zh-CN" w:bidi="th-TH"/>
      </w:rPr>
    </w:pPr>
    <w:r w:rsidRPr="007E56C4">
      <w:rPr>
        <w:rFonts w:eastAsia="SimSun"/>
        <w:b/>
        <w:lang w:eastAsia="zh-CN" w:bidi="th-TH"/>
      </w:rPr>
      <w:t>Electric Power Research Institute</w:t>
    </w:r>
  </w:p>
  <w:p w14:paraId="74E5A7A6" w14:textId="77777777" w:rsidR="005C1AF4" w:rsidRPr="001A5C1B" w:rsidRDefault="005C1AF4" w:rsidP="007E56C4">
    <w:pPr>
      <w:pStyle w:val="Address"/>
      <w:rPr>
        <w:rFonts w:eastAsia="SimSun"/>
        <w:color w:val="000000"/>
        <w:lang w:val="es-ES" w:eastAsia="zh-CN" w:bidi="th-TH"/>
      </w:rPr>
    </w:pPr>
    <w:r w:rsidRPr="001A5C1B">
      <w:rPr>
        <w:rFonts w:eastAsia="SimSun"/>
        <w:lang w:val="es-ES" w:eastAsia="zh-CN" w:bidi="th-TH"/>
      </w:rPr>
      <w:t xml:space="preserve">3420 </w:t>
    </w:r>
    <w:proofErr w:type="spellStart"/>
    <w:r w:rsidRPr="001A5C1B">
      <w:rPr>
        <w:rFonts w:eastAsia="SimSun"/>
        <w:lang w:val="es-ES" w:eastAsia="zh-CN" w:bidi="th-TH"/>
      </w:rPr>
      <w:t>Hillview</w:t>
    </w:r>
    <w:proofErr w:type="spellEnd"/>
    <w:r w:rsidRPr="001A5C1B">
      <w:rPr>
        <w:rFonts w:eastAsia="SimSun"/>
        <w:lang w:val="es-ES" w:eastAsia="zh-CN" w:bidi="th-TH"/>
      </w:rPr>
      <w:t xml:space="preserve"> Avenue, Palo Alto, California 94304-1338 </w:t>
    </w:r>
    <w:r w:rsidRPr="001A5C1B">
      <w:rPr>
        <w:rFonts w:eastAsia="SimSun" w:cs="Arial"/>
        <w:lang w:val="es-ES" w:eastAsia="zh-CN" w:bidi="th-TH"/>
      </w:rPr>
      <w:t>•</w:t>
    </w:r>
    <w:r w:rsidRPr="001A5C1B">
      <w:rPr>
        <w:rFonts w:eastAsia="SimSun"/>
        <w:lang w:val="es-ES" w:eastAsia="zh-CN" w:bidi="th-TH"/>
      </w:rPr>
      <w:t xml:space="preserve"> PO Box 10412, Palo Alto, California 94303-0813 </w:t>
    </w:r>
    <w:r w:rsidRPr="001A5C1B">
      <w:rPr>
        <w:rFonts w:eastAsia="SimSun" w:cs="Arial"/>
        <w:lang w:val="es-ES" w:eastAsia="zh-CN" w:bidi="th-TH"/>
      </w:rPr>
      <w:t>•</w:t>
    </w:r>
    <w:r w:rsidRPr="001A5C1B">
      <w:rPr>
        <w:rFonts w:eastAsia="SimSun"/>
        <w:lang w:val="es-ES" w:eastAsia="zh-CN" w:bidi="th-TH"/>
      </w:rPr>
      <w:t xml:space="preserve"> USA</w:t>
    </w:r>
    <w:r w:rsidRPr="001A5C1B">
      <w:rPr>
        <w:rFonts w:eastAsia="SimSun"/>
        <w:lang w:val="es-ES" w:eastAsia="zh-CN" w:bidi="th-TH"/>
      </w:rPr>
      <w:br/>
      <w:t xml:space="preserve">800.313.3774 </w:t>
    </w:r>
    <w:r w:rsidRPr="001A5C1B">
      <w:rPr>
        <w:rFonts w:eastAsia="SimSun" w:cs="Arial"/>
        <w:lang w:val="es-ES" w:eastAsia="zh-CN" w:bidi="th-TH"/>
      </w:rPr>
      <w:t>•</w:t>
    </w:r>
    <w:r w:rsidRPr="001A5C1B">
      <w:rPr>
        <w:rFonts w:eastAsia="SimSun"/>
        <w:lang w:val="es-ES" w:eastAsia="zh-CN" w:bidi="th-TH"/>
      </w:rPr>
      <w:t xml:space="preserve"> 650.855.2121 </w:t>
    </w:r>
    <w:r w:rsidRPr="001A5C1B">
      <w:rPr>
        <w:rFonts w:eastAsia="SimSun" w:cs="Arial"/>
        <w:lang w:val="es-ES" w:eastAsia="zh-CN" w:bidi="th-TH"/>
      </w:rPr>
      <w:t>•</w:t>
    </w:r>
    <w:r w:rsidRPr="001A5C1B">
      <w:rPr>
        <w:rFonts w:eastAsia="SimSun"/>
        <w:lang w:val="es-ES" w:eastAsia="zh-CN" w:bidi="th-TH"/>
      </w:rPr>
      <w:t xml:space="preserve"> askepri@epri.com </w:t>
    </w:r>
    <w:r w:rsidRPr="001A5C1B">
      <w:rPr>
        <w:rFonts w:eastAsia="SimSun" w:cs="Arial"/>
        <w:lang w:val="es-ES" w:eastAsia="zh-CN" w:bidi="th-TH"/>
      </w:rPr>
      <w:t>•</w:t>
    </w:r>
    <w:r w:rsidRPr="001A5C1B">
      <w:rPr>
        <w:rFonts w:eastAsia="SimSun"/>
        <w:lang w:val="es-ES" w:eastAsia="zh-CN" w:bidi="th-TH"/>
      </w:rPr>
      <w:t xml:space="preserve"> www.epri.com</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1137F" w14:textId="77777777" w:rsidR="005C1AF4" w:rsidRPr="002B5FC8" w:rsidRDefault="005C1AF4" w:rsidP="00784238">
    <w:pPr>
      <w:autoSpaceDE w:val="0"/>
      <w:autoSpaceDN w:val="0"/>
      <w:adjustRightInd w:val="0"/>
      <w:jc w:val="center"/>
      <w:rPr>
        <w:rFonts w:eastAsia="SimSun" w:cs="Helvetica"/>
        <w:sz w:val="14"/>
        <w:szCs w:val="14"/>
        <w:lang w:eastAsia="zh-CN" w:bidi="th-TH"/>
      </w:rPr>
    </w:pPr>
    <w:r w:rsidRPr="002B5FC8">
      <w:rPr>
        <w:rFonts w:eastAsia="SimSun" w:cs="Helvetica"/>
        <w:b/>
        <w:sz w:val="14"/>
        <w:szCs w:val="14"/>
        <w:lang w:eastAsia="zh-CN" w:bidi="th-TH"/>
      </w:rPr>
      <w:t>Electric Power Research Institute</w:t>
    </w:r>
  </w:p>
  <w:p w14:paraId="1E65A709" w14:textId="77777777" w:rsidR="005C1AF4" w:rsidRPr="002B5FC8" w:rsidRDefault="005C1AF4" w:rsidP="00784238">
    <w:pPr>
      <w:autoSpaceDE w:val="0"/>
      <w:autoSpaceDN w:val="0"/>
      <w:adjustRightInd w:val="0"/>
      <w:jc w:val="center"/>
      <w:rPr>
        <w:rFonts w:eastAsia="SimSun" w:cs="Helvetica"/>
        <w:color w:val="000000"/>
        <w:sz w:val="14"/>
        <w:szCs w:val="14"/>
        <w:lang w:eastAsia="zh-CN" w:bidi="th-TH"/>
      </w:rPr>
    </w:pPr>
    <w:r w:rsidRPr="002B5FC8">
      <w:rPr>
        <w:rFonts w:eastAsia="SimSun" w:cs="Helvetica"/>
        <w:sz w:val="14"/>
        <w:szCs w:val="14"/>
        <w:lang w:eastAsia="zh-CN" w:bidi="th-TH"/>
      </w:rPr>
      <w:t xml:space="preserve">3420 Hillview Avenue, Palo Alto, California 94304-1338 </w:t>
    </w:r>
    <w:r w:rsidRPr="002B5FC8">
      <w:rPr>
        <w:rFonts w:eastAsia="SimSun" w:cs="Arial"/>
        <w:sz w:val="14"/>
        <w:szCs w:val="14"/>
        <w:lang w:eastAsia="zh-CN" w:bidi="th-TH"/>
      </w:rPr>
      <w:t>•</w:t>
    </w:r>
    <w:r w:rsidRPr="002B5FC8">
      <w:rPr>
        <w:rFonts w:eastAsia="SimSun" w:cs="Helvetica"/>
        <w:sz w:val="14"/>
        <w:szCs w:val="14"/>
        <w:lang w:eastAsia="zh-CN" w:bidi="th-TH"/>
      </w:rPr>
      <w:t xml:space="preserve"> PO Box 10412, Palo Alto, California 94303-0813 </w:t>
    </w:r>
    <w:r w:rsidRPr="002B5FC8">
      <w:rPr>
        <w:rFonts w:eastAsia="SimSun" w:cs="Arial"/>
        <w:sz w:val="14"/>
        <w:szCs w:val="14"/>
        <w:lang w:eastAsia="zh-CN" w:bidi="th-TH"/>
      </w:rPr>
      <w:t>•</w:t>
    </w:r>
    <w:r w:rsidRPr="002B5FC8">
      <w:rPr>
        <w:rFonts w:eastAsia="SimSun" w:cs="Helvetica"/>
        <w:sz w:val="14"/>
        <w:szCs w:val="14"/>
        <w:lang w:eastAsia="zh-CN" w:bidi="th-TH"/>
      </w:rPr>
      <w:t xml:space="preserve"> USA</w:t>
    </w:r>
    <w:r w:rsidRPr="002B5FC8">
      <w:rPr>
        <w:rFonts w:eastAsia="SimSun" w:cs="Helvetica"/>
        <w:sz w:val="14"/>
        <w:szCs w:val="14"/>
        <w:lang w:eastAsia="zh-CN" w:bidi="th-TH"/>
      </w:rPr>
      <w:br/>
      <w:t xml:space="preserve">800.313.3774 </w:t>
    </w:r>
    <w:r w:rsidRPr="002B5FC8">
      <w:rPr>
        <w:rFonts w:eastAsia="SimSun" w:cs="Arial"/>
        <w:sz w:val="14"/>
        <w:szCs w:val="14"/>
        <w:lang w:eastAsia="zh-CN" w:bidi="th-TH"/>
      </w:rPr>
      <w:t>•</w:t>
    </w:r>
    <w:r w:rsidRPr="002B5FC8">
      <w:rPr>
        <w:rFonts w:eastAsia="SimSun" w:cs="Helvetica"/>
        <w:sz w:val="14"/>
        <w:szCs w:val="14"/>
        <w:lang w:eastAsia="zh-CN" w:bidi="th-TH"/>
      </w:rPr>
      <w:t xml:space="preserve"> 650.855.2121 </w:t>
    </w:r>
    <w:r w:rsidRPr="002B5FC8">
      <w:rPr>
        <w:rFonts w:eastAsia="SimSun" w:cs="Arial"/>
        <w:sz w:val="14"/>
        <w:szCs w:val="14"/>
        <w:lang w:eastAsia="zh-CN" w:bidi="th-TH"/>
      </w:rPr>
      <w:t>•</w:t>
    </w:r>
    <w:r w:rsidRPr="002B5FC8">
      <w:rPr>
        <w:rFonts w:eastAsia="SimSun" w:cs="Helvetica"/>
        <w:sz w:val="14"/>
        <w:szCs w:val="14"/>
        <w:lang w:eastAsia="zh-CN" w:bidi="th-TH"/>
      </w:rPr>
      <w:t xml:space="preserve"> askepri@epri.com </w:t>
    </w:r>
    <w:r w:rsidRPr="002B5FC8">
      <w:rPr>
        <w:rFonts w:eastAsia="SimSun" w:cs="Arial"/>
        <w:sz w:val="14"/>
        <w:szCs w:val="14"/>
        <w:lang w:eastAsia="zh-CN" w:bidi="th-TH"/>
      </w:rPr>
      <w:t>•</w:t>
    </w:r>
    <w:r w:rsidRPr="002B5FC8">
      <w:rPr>
        <w:rFonts w:eastAsia="SimSun" w:cs="Helvetica"/>
        <w:sz w:val="14"/>
        <w:szCs w:val="14"/>
        <w:lang w:eastAsia="zh-CN" w:bidi="th-TH"/>
      </w:rPr>
      <w:t xml:space="preserve"> www.epri.com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7C6FF" w14:textId="77777777" w:rsidR="005C1AF4" w:rsidRDefault="005C1AF4" w:rsidP="00685A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796E3" w14:textId="77777777" w:rsidR="005C1AF4" w:rsidRPr="00685A0C" w:rsidRDefault="005C1AF4" w:rsidP="00685A0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91018" w14:textId="77777777" w:rsidR="005C1AF4" w:rsidRDefault="005C1AF4" w:rsidP="00034C9C">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iv</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8C161" w14:textId="77777777" w:rsidR="005C1AF4" w:rsidRDefault="005C1AF4" w:rsidP="00D02977">
    <w:pPr>
      <w:pStyle w:val="BodyText"/>
      <w:pBdr>
        <w:top w:val="single" w:sz="4" w:space="1" w:color="auto"/>
      </w:pBdr>
    </w:pPr>
    <w:r>
      <w:t>This publication is a corporate document that should be cited in the literature in the following manner:</w:t>
    </w:r>
  </w:p>
  <w:p w14:paraId="449F90DC" w14:textId="4DA2F1C0" w:rsidR="005C1AF4" w:rsidRPr="005B5DD0" w:rsidRDefault="00036617" w:rsidP="00D02977">
    <w:pPr>
      <w:pStyle w:val="BodyText"/>
    </w:pPr>
    <w:sdt>
      <w:sdtPr>
        <w:rPr>
          <w:i/>
        </w:rPr>
        <w:alias w:val="Title"/>
        <w:tag w:val=""/>
        <w:id w:val="-1896426767"/>
        <w:placeholder>
          <w:docPart w:val="299131E3F3064394A169106453F57DCC"/>
        </w:placeholder>
        <w:dataBinding w:prefixMappings="xmlns:ns0='http://purl.org/dc/elements/1.1/' xmlns:ns1='http://schemas.openxmlformats.org/package/2006/metadata/core-properties' " w:xpath="/ns1:coreProperties[1]/ns0:title[1]" w:storeItemID="{6C3C8BC8-F283-45AE-878A-BAB7291924A1}"/>
        <w:text/>
      </w:sdtPr>
      <w:sdtEndPr/>
      <w:sdtContent>
        <w:r w:rsidR="006650CF">
          <w:rPr>
            <w:i/>
          </w:rPr>
          <w:t>Effectiveness of Belleville Washers for Seismic Retrofit of Substation Equipment</w:t>
        </w:r>
      </w:sdtContent>
    </w:sdt>
    <w:r w:rsidR="005C1AF4" w:rsidRPr="005B5DD0">
      <w:rPr>
        <w:i/>
      </w:rPr>
      <w:t>:</w:t>
    </w:r>
    <w:r w:rsidR="005C1AF4">
      <w:rPr>
        <w:i/>
      </w:rPr>
      <w:t xml:space="preserve"> </w:t>
    </w:r>
    <w:sdt>
      <w:sdtPr>
        <w:rPr>
          <w:i/>
        </w:rPr>
        <w:alias w:val="Product Subtitle"/>
        <w:tag w:val="Product Subtitle"/>
        <w:id w:val="-924879667"/>
        <w:placeholder>
          <w:docPart w:val="8DD97E9ADCDD4916979BF6A32049E78A"/>
        </w:placeholder>
        <w:dataBinding w:prefixMappings="xmlns:ns0='http://purl.org/dc/elements/1.1/' xmlns:ns1='http://schemas.openxmlformats.org/package/2006/metadata/core-properties' " w:xpath="/ns1:coreProperties[1]/ns1:contentStatus[1]" w:storeItemID="{6C3C8BC8-F283-45AE-878A-BAB7291924A1}"/>
        <w:text/>
      </w:sdtPr>
      <w:sdtEndPr/>
      <w:sdtContent>
        <w:r w:rsidR="007D6561">
          <w:rPr>
            <w:i/>
          </w:rPr>
          <w:t>Experimental and analytical research results</w:t>
        </w:r>
      </w:sdtContent>
    </w:sdt>
    <w:r w:rsidR="005C1AF4" w:rsidRPr="005B5DD0">
      <w:rPr>
        <w:i/>
      </w:rPr>
      <w:t xml:space="preserve">. </w:t>
    </w:r>
    <w:r w:rsidR="005C1AF4">
      <w:t>EPRI</w:t>
    </w:r>
    <w:r w:rsidR="005C1AF4" w:rsidRPr="003570B3">
      <w:t>, Palo Alto, CA:</w:t>
    </w:r>
    <w:r w:rsidR="005C1AF4">
      <w:t xml:space="preserve"> </w:t>
    </w:r>
    <w:r w:rsidR="004C62DD">
      <w:t>20</w:t>
    </w:r>
    <w:r w:rsidR="00024CAC">
      <w:t>24</w:t>
    </w:r>
    <w:r w:rsidR="005C1AF4" w:rsidRPr="003570B3">
      <w:t>.</w:t>
    </w:r>
    <w:r w:rsidR="005C1AF4">
      <w:t xml:space="preserve"> </w:t>
    </w:r>
    <w:sdt>
      <w:sdtPr>
        <w:alias w:val="InsertSAPNumberHere"/>
        <w:tag w:val="InsertSAPNumberHere"/>
        <w:id w:val="857388283"/>
        <w:placeholder>
          <w:docPart w:val="BDAF32AC2358461B9E7E28FABBF1D9FF"/>
        </w:placeholder>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5C1AF4">
          <w:t>InsertSAPNumberHere</w:t>
        </w:r>
        <w:proofErr w:type="spellEnd"/>
      </w:sdtContent>
    </w:sdt>
    <w:r w:rsidR="005C1AF4">
      <w:t>.</w:t>
    </w:r>
  </w:p>
  <w:p w14:paraId="388533F8"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iii</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6C291" w14:textId="77777777" w:rsidR="005C1AF4" w:rsidRDefault="005C1AF4" w:rsidP="00254328">
    <w:pPr>
      <w:jc w:val="center"/>
    </w:pPr>
    <w:r>
      <w:rPr>
        <w:rStyle w:val="PageNumber"/>
      </w:rPr>
      <w:fldChar w:fldCharType="begin"/>
    </w:r>
    <w:r>
      <w:rPr>
        <w:rStyle w:val="PageNumber"/>
      </w:rPr>
      <w:instrText xml:space="preserve"> PAGE </w:instrText>
    </w:r>
    <w:r>
      <w:rPr>
        <w:rStyle w:val="PageNumber"/>
      </w:rPr>
      <w:fldChar w:fldCharType="separate"/>
    </w:r>
    <w:r w:rsidR="00F11D53">
      <w:rPr>
        <w:rStyle w:val="PageNumber"/>
        <w:noProof/>
      </w:rPr>
      <w:t>v</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329D4" w14:textId="77777777" w:rsidR="005C1AF4" w:rsidRPr="000B514D" w:rsidRDefault="005C1AF4" w:rsidP="008C16F5">
    <w:pPr>
      <w:pStyle w:val="ESCitations"/>
      <w:pBdr>
        <w:top w:val="single" w:sz="4" w:space="1" w:color="auto"/>
      </w:pBdr>
      <w:jc w:val="center"/>
      <w:rPr>
        <w:rFonts w:cs="Arial"/>
      </w:rPr>
    </w:pPr>
    <w:r w:rsidRPr="000B514D">
      <w:rPr>
        <w:rFonts w:cs="Arial"/>
      </w:rPr>
      <w:t>This publication is a corporate document that should be cited in the literature in the following manner:</w:t>
    </w:r>
  </w:p>
  <w:p w14:paraId="6EA85AB7" w14:textId="383C7D12" w:rsidR="005C1AF4" w:rsidRDefault="00036617" w:rsidP="00B6496A">
    <w:pPr>
      <w:jc w:val="center"/>
    </w:pPr>
    <w:sdt>
      <w:sdtPr>
        <w:rPr>
          <w:i/>
        </w:rPr>
        <w:alias w:val="Product Title"/>
        <w:tag w:val="Product Title"/>
        <w:id w:val="1720701717"/>
        <w:placeholder>
          <w:docPart w:val="58BD8D029C0F4EB7AF3D31EFF6BD57EA"/>
        </w:placeholder>
        <w:dataBinding w:prefixMappings="xmlns:ns0='http://purl.org/dc/elements/1.1/' xmlns:ns1='http://schemas.openxmlformats.org/package/2006/metadata/core-properties' " w:xpath="/ns1:coreProperties[1]/ns0:title[1]" w:storeItemID="{6C3C8BC8-F283-45AE-878A-BAB7291924A1}"/>
        <w:text/>
      </w:sdtPr>
      <w:sdtEndPr/>
      <w:sdtContent>
        <w:r w:rsidR="006650CF">
          <w:rPr>
            <w:i/>
          </w:rPr>
          <w:t>Effectiveness of Belleville Washers for Seismic Retrofit of Substation Equipment</w:t>
        </w:r>
      </w:sdtContent>
    </w:sdt>
    <w:r w:rsidR="005C1AF4">
      <w:rPr>
        <w:rFonts w:cs="Arial"/>
        <w:i/>
      </w:rPr>
      <w:t xml:space="preserve">: </w:t>
    </w:r>
    <w:sdt>
      <w:sdtPr>
        <w:rPr>
          <w:i/>
        </w:rPr>
        <w:alias w:val="Product Subtitle"/>
        <w:tag w:val="Product Subtitle"/>
        <w:id w:val="926076883"/>
        <w:placeholder>
          <w:docPart w:val="6AEC2683C07A438BA26794F5ADC0ABF8"/>
        </w:placeholder>
        <w:dataBinding w:prefixMappings="xmlns:ns0='http://purl.org/dc/elements/1.1/' xmlns:ns1='http://schemas.openxmlformats.org/package/2006/metadata/core-properties' " w:xpath="/ns1:coreProperties[1]/ns1:contentStatus[1]" w:storeItemID="{6C3C8BC8-F283-45AE-878A-BAB7291924A1}"/>
        <w:text/>
      </w:sdtPr>
      <w:sdtEndPr/>
      <w:sdtContent>
        <w:r w:rsidR="007D6561">
          <w:rPr>
            <w:i/>
          </w:rPr>
          <w:t>Experimental and analytical research results</w:t>
        </w:r>
      </w:sdtContent>
    </w:sdt>
    <w:r w:rsidR="005C1AF4" w:rsidRPr="000B514D">
      <w:rPr>
        <w:rFonts w:cs="Arial"/>
        <w:i/>
      </w:rPr>
      <w:t xml:space="preserve">. </w:t>
    </w:r>
    <w:r w:rsidR="005C1AF4" w:rsidRPr="000B514D">
      <w:rPr>
        <w:rFonts w:cs="Arial"/>
      </w:rPr>
      <w:t xml:space="preserve">EPRI, Palo Alto, CA: </w:t>
    </w:r>
    <w:r w:rsidR="000B2A31">
      <w:rPr>
        <w:rFonts w:cs="Arial"/>
      </w:rPr>
      <w:t>2017</w:t>
    </w:r>
    <w:r w:rsidR="005C1AF4" w:rsidRPr="000B514D">
      <w:rPr>
        <w:rFonts w:cs="Arial"/>
      </w:rPr>
      <w:t>.</w:t>
    </w:r>
    <w:sdt>
      <w:sdtPr>
        <w:rPr>
          <w:rFonts w:cs="Arial"/>
        </w:rPr>
        <w:alias w:val="InsertSAPNumberHere"/>
        <w:tag w:val="InsertSAPNumberHere"/>
        <w:id w:val="881600935"/>
        <w:placeholder>
          <w:docPart w:val="1339CED6E0C14996A335B7548A9A7C76"/>
        </w:placeholder>
        <w:dataBinding w:prefixMappings="xmlns:ns0='http://purl.org/dc/elements/1.1/' xmlns:ns1='http://schemas.openxmlformats.org/package/2006/metadata/core-properties' " w:xpath="/ns1:coreProperties[1]/ns0:subject[1]" w:storeItemID="{6C3C8BC8-F283-45AE-878A-BAB7291924A1}"/>
        <w:text/>
      </w:sdtPr>
      <w:sdtEndPr/>
      <w:sdtContent>
        <w:r w:rsidR="005C1AF4">
          <w:rPr>
            <w:rFonts w:cs="Arial"/>
          </w:rPr>
          <w:t>InsertSAPNumberHere</w:t>
        </w:r>
      </w:sdtContent>
    </w:sdt>
    <w:r w:rsidR="005C1AF4" w:rsidRPr="000B514D">
      <w:rPr>
        <w:rFonts w:cs="Arial"/>
      </w:rPr>
      <w:t>.</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FC89A" w14:textId="77777777" w:rsidR="005C1AF4" w:rsidRDefault="005C1AF4" w:rsidP="0047543B">
    <w:pPr>
      <w:pStyle w:val="Footer"/>
      <w:jc w:val="center"/>
    </w:pPr>
    <w:r>
      <w:rPr>
        <w:rStyle w:val="PageNumber"/>
      </w:rPr>
      <w:fldChar w:fldCharType="begin"/>
    </w:r>
    <w:r>
      <w:rPr>
        <w:rStyle w:val="PageNumber"/>
      </w:rPr>
      <w:instrText xml:space="preserve"> PAGE </w:instrText>
    </w:r>
    <w:r>
      <w:rPr>
        <w:rStyle w:val="PageNumber"/>
      </w:rPr>
      <w:fldChar w:fldCharType="separate"/>
    </w:r>
    <w:r w:rsidR="000B2331">
      <w:rPr>
        <w:rStyle w:val="PageNumber"/>
        <w:noProof/>
      </w:rPr>
      <w:t>x</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63007" w14:textId="77777777" w:rsidR="004C62DD" w:rsidRDefault="004C62DD" w:rsidP="004C62D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rPr>
      <w:t>viii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2ACB2" w14:textId="77777777" w:rsidR="00B50BC4" w:rsidRDefault="00B50BC4">
      <w:r>
        <w:separator/>
      </w:r>
    </w:p>
    <w:p w14:paraId="0D97DE3E" w14:textId="77777777" w:rsidR="00B50BC4" w:rsidRDefault="00B50BC4"/>
  </w:footnote>
  <w:footnote w:type="continuationSeparator" w:id="0">
    <w:p w14:paraId="22268E15" w14:textId="77777777" w:rsidR="00B50BC4" w:rsidRDefault="00B50BC4">
      <w:r>
        <w:continuationSeparator/>
      </w:r>
    </w:p>
    <w:p w14:paraId="3C256DFB" w14:textId="77777777" w:rsidR="00B50BC4" w:rsidRDefault="00B50BC4"/>
    <w:p w14:paraId="02F9126D" w14:textId="77777777" w:rsidR="00B50BC4" w:rsidRDefault="00B50BC4"/>
  </w:footnote>
  <w:footnote w:id="1">
    <w:p w14:paraId="4DD7D148" w14:textId="753D1BB5" w:rsidR="00D40BBF" w:rsidRDefault="00D40BBF">
      <w:pPr>
        <w:pStyle w:val="FootnoteText"/>
      </w:pPr>
      <w:r>
        <w:rPr>
          <w:rStyle w:val="FootnoteReference"/>
        </w:rPr>
        <w:footnoteRef/>
      </w:r>
      <w:r>
        <w:t xml:space="preserve"> for example, by preloading washers of </w:t>
      </w:r>
      <w:r w:rsidRPr="00011CDF">
        <w:rPr>
          <w:i/>
          <w:iCs/>
        </w:rPr>
        <w:t>h</w:t>
      </w:r>
      <w:r>
        <w:t>/</w:t>
      </w:r>
      <w:r w:rsidRPr="00011CDF">
        <w:rPr>
          <w:i/>
          <w:iCs/>
        </w:rPr>
        <w:t>t</w:t>
      </w:r>
      <w:r>
        <w:t xml:space="preserve"> of about 1.5 have nearly zero stiffness at flattening; so by preloading such washers to flattening and providing spacing to deformed beyond flattening, an isolation system with nearly zero frequency can be achieved (see for example </w:t>
      </w:r>
      <w:r>
        <w:fldChar w:fldCharType="begin"/>
      </w:r>
      <w:r>
        <w:instrText xml:space="preserve"> ADDIN EN.CITE &lt;EndNote&gt;&lt;Cite&gt;&lt;Author&gt;Korytov&lt;/Author&gt;&lt;Year&gt;2022&lt;/Year&gt;&lt;RecNum&gt;23&lt;/RecNum&gt;&lt;DisplayText&gt;11.&amp;#x9;Korytov, M., et al. &lt;style face="italic"&gt;Use of the Belleville spring package in the vibration protection mechanism of the operator’s seat&lt;/style&gt;. in &lt;style face="italic"&gt;Journal of Physics: Conference Series&lt;/style&gt;. 2022. IOP Publishing.&lt;/DisplayText&gt;&lt;record&gt;&lt;rec-number&gt;23&lt;/rec-number&gt;&lt;foreign-keys&gt;&lt;key app="EN" db-id="e2zwdx9fkvp0pue5sa1p5tdwv0edavvpdpft" timestamp="1715789659"&gt;23&lt;/key&gt;&lt;/foreign-keys&gt;&lt;ref-type name="Conference Proceedings"&gt;10&lt;/ref-type&gt;&lt;contributors&gt;&lt;authors&gt;&lt;author&gt;Korytov, MS&lt;/author&gt;&lt;author&gt;Shcherbakov, VS&lt;/author&gt;&lt;author&gt;Titenko, VV&lt;/author&gt;&lt;author&gt;Kashapova, IE&lt;/author&gt;&lt;author&gt;Derkach, VV&lt;/author&gt;&lt;/authors&gt;&lt;/contributors&gt;&lt;titles&gt;&lt;title&gt;Use of the Belleville spring package in the vibration protection mechanism of the operator’s seat&lt;/title&gt;&lt;secondary-title&gt;Journal of Physics: Conference Series&lt;/secondary-title&gt;&lt;/titles&gt;&lt;pages&gt;012056&lt;/pages&gt;&lt;volume&gt;2182&lt;/volume&gt;&lt;number&gt;1&lt;/number&gt;&lt;dates&gt;&lt;year&gt;2022&lt;/year&gt;&lt;/dates&gt;&lt;publisher&gt;IOP Publishing&lt;/publisher&gt;&lt;isbn&gt;1742-6596&lt;/isbn&gt;&lt;urls&gt;&lt;/urls&gt;&lt;/record&gt;&lt;/Cite&gt;&lt;/EndNote&gt;</w:instrText>
      </w:r>
      <w:r>
        <w:fldChar w:fldCharType="separate"/>
      </w:r>
      <w:r>
        <w:rPr>
          <w:noProof/>
        </w:rPr>
        <w:t>11.</w:t>
      </w:r>
      <w:r>
        <w:rPr>
          <w:noProof/>
        </w:rPr>
        <w:tab/>
        <w:t xml:space="preserve">Korytov, M., et al. </w:t>
      </w:r>
      <w:r w:rsidRPr="00D40BBF">
        <w:rPr>
          <w:i/>
          <w:noProof/>
        </w:rPr>
        <w:t>Use of the Belleville spring package in the vibration protection mechanism of the operator’s seat</w:t>
      </w:r>
      <w:r>
        <w:rPr>
          <w:noProof/>
        </w:rPr>
        <w:t xml:space="preserve">. in </w:t>
      </w:r>
      <w:r w:rsidRPr="00D40BBF">
        <w:rPr>
          <w:i/>
          <w:noProof/>
        </w:rPr>
        <w:t>Journal of Physics: Conference Series</w:t>
      </w:r>
      <w:r>
        <w:rPr>
          <w:noProof/>
        </w:rPr>
        <w:t>. 2022. IOP Publishing.</w:t>
      </w:r>
      <w:r>
        <w:fldChar w:fldCharType="end"/>
      </w:r>
      <w:r>
        <w:t>). Such approaches are not pursued in the present project but offer possibilities to consider in the future.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D918D7" w14:textId="77777777" w:rsidR="005C1AF4" w:rsidRDefault="005C1AF4">
    <w:pPr>
      <w:pStyle w:val="Header"/>
      <w:tabs>
        <w:tab w:val="clear" w:pos="4320"/>
        <w:tab w:val="clear" w:pos="8640"/>
        <w:tab w:val="right" w:pos="9990"/>
      </w:tabs>
    </w:pPr>
    <w:r>
      <w:rPr>
        <w:noProof/>
      </w:rPr>
      <w:drawing>
        <wp:inline distT="0" distB="0" distL="0" distR="0" wp14:anchorId="7CEAC8BD" wp14:editId="5623ECED">
          <wp:extent cx="1809750" cy="295275"/>
          <wp:effectExtent l="19050" t="0" r="0" b="0"/>
          <wp:docPr id="5" name="Picture 5" descr="EPRI_05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I_05black"/>
                  <pic:cNvPicPr>
                    <a:picLocks noChangeAspect="1" noChangeArrowheads="1"/>
                  </pic:cNvPicPr>
                </pic:nvPicPr>
                <pic:blipFill>
                  <a:blip r:embed="rId1"/>
                  <a:srcRect/>
                  <a:stretch>
                    <a:fillRect/>
                  </a:stretch>
                </pic:blipFill>
                <pic:spPr bwMode="auto">
                  <a:xfrm>
                    <a:off x="0" y="0"/>
                    <a:ext cx="1809750" cy="295275"/>
                  </a:xfrm>
                  <a:prstGeom prst="rect">
                    <a:avLst/>
                  </a:prstGeom>
                  <a:noFill/>
                  <a:ln w="9525">
                    <a:noFill/>
                    <a:miter lim="800000"/>
                    <a:headEnd/>
                    <a:tailEnd/>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9B1BE" w14:textId="77777777" w:rsidR="005C1AF4" w:rsidRDefault="005C1AF4" w:rsidP="00F9727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6B110" w14:textId="77777777" w:rsidR="005C1AF4" w:rsidRDefault="005C1AF4" w:rsidP="00F9727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5D69A" w14:textId="77777777" w:rsidR="005C1AF4" w:rsidRDefault="005C1AF4" w:rsidP="00F9727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E8D4C" w14:textId="77777777" w:rsidR="005C1AF4" w:rsidRDefault="005C1AF4" w:rsidP="00F9727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E10A4" w14:textId="77777777" w:rsidR="005C1AF4" w:rsidRDefault="005C1AF4" w:rsidP="00D4558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1C75E" w14:textId="77777777" w:rsidR="005C1AF4" w:rsidRDefault="005C1AF4" w:rsidP="00F9727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7CE57A" w14:textId="77777777" w:rsidR="005C1AF4" w:rsidRPr="001402AC" w:rsidRDefault="005C1AF4" w:rsidP="001402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603C4" w14:textId="77777777" w:rsidR="005C1AF4" w:rsidRDefault="005C1AF4" w:rsidP="00685A0C">
    <w:pPr>
      <w:pStyle w:val="Foo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18F38E" w14:textId="77777777" w:rsidR="005C1AF4" w:rsidRDefault="005C1AF4" w:rsidP="00A662D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C8969" w14:textId="77777777" w:rsidR="005C1AF4" w:rsidRDefault="005C1AF4" w:rsidP="00F9727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0ACEC" w14:textId="77777777" w:rsidR="0047543B" w:rsidRPr="000B514D" w:rsidRDefault="0047543B" w:rsidP="0047543B">
    <w:pPr>
      <w:pStyle w:val="Header"/>
      <w:rPr>
        <w:rFonts w:cs="Arial"/>
        <w:i/>
        <w:sz w:val="28"/>
        <w:szCs w:val="28"/>
      </w:rPr>
    </w:pPr>
  </w:p>
  <w:p w14:paraId="0556C76F" w14:textId="77777777" w:rsidR="0047543B" w:rsidRPr="000B514D" w:rsidRDefault="0047543B" w:rsidP="0047543B">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3B451A16" wp14:editId="65069D99">
          <wp:extent cx="2743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6D2D9DCD" w14:textId="77777777" w:rsidR="0047543B" w:rsidRPr="000B514D" w:rsidRDefault="0047543B" w:rsidP="0047543B">
    <w:pPr>
      <w:pStyle w:val="Header"/>
      <w:tabs>
        <w:tab w:val="clear" w:pos="8640"/>
        <w:tab w:val="right" w:pos="10800"/>
      </w:tabs>
      <w:spacing w:after="1260"/>
      <w:rPr>
        <w:rFonts w:cs="Arial"/>
        <w:i/>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19B5A" w14:textId="77777777" w:rsidR="004C62DD" w:rsidRPr="000B514D" w:rsidRDefault="004C62DD" w:rsidP="004C62DD">
    <w:pPr>
      <w:pStyle w:val="Header"/>
      <w:rPr>
        <w:rFonts w:cs="Arial"/>
        <w:i/>
        <w:sz w:val="28"/>
        <w:szCs w:val="28"/>
      </w:rPr>
    </w:pPr>
  </w:p>
  <w:p w14:paraId="3EC1BF3C" w14:textId="77777777" w:rsidR="004C62DD" w:rsidRPr="000B514D" w:rsidRDefault="004C62DD" w:rsidP="004C62DD">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9D8EE18" wp14:editId="2232DDB2">
          <wp:extent cx="27432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9D23E3C" w14:textId="77777777" w:rsidR="004C62DD" w:rsidRPr="000B514D" w:rsidRDefault="004C62DD" w:rsidP="004C62DD">
    <w:pPr>
      <w:pStyle w:val="Header"/>
      <w:tabs>
        <w:tab w:val="clear" w:pos="8640"/>
        <w:tab w:val="right" w:pos="10800"/>
      </w:tabs>
      <w:spacing w:after="1260"/>
      <w:rPr>
        <w:rFonts w:cs="Arial"/>
        <w:i/>
        <w:sz w:val="28"/>
        <w:szCs w:val="28"/>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0CC9C" w14:textId="77777777" w:rsidR="005C1AF4" w:rsidRPr="000B514D" w:rsidRDefault="005C1AF4" w:rsidP="008C16F5">
    <w:pPr>
      <w:pStyle w:val="Header"/>
      <w:rPr>
        <w:rFonts w:cs="Arial"/>
        <w:i/>
        <w:sz w:val="28"/>
        <w:szCs w:val="28"/>
      </w:rPr>
    </w:pPr>
  </w:p>
  <w:p w14:paraId="11E65F3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146FBA60" wp14:editId="1D4DBE02">
          <wp:extent cx="27432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4DDF2242" w14:textId="77777777" w:rsidR="005C1AF4" w:rsidRPr="000B514D" w:rsidRDefault="005C1AF4" w:rsidP="008C16F5">
    <w:pPr>
      <w:pStyle w:val="Header"/>
      <w:tabs>
        <w:tab w:val="clear" w:pos="8640"/>
        <w:tab w:val="right" w:pos="10800"/>
      </w:tabs>
      <w:rPr>
        <w:rFonts w:cs="Arial"/>
        <w:i/>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82916D" w14:textId="77777777" w:rsidR="005C1AF4" w:rsidRPr="000B514D" w:rsidRDefault="005C1AF4" w:rsidP="008C16F5">
    <w:pPr>
      <w:pStyle w:val="Header"/>
      <w:rPr>
        <w:rFonts w:cs="Arial"/>
        <w:i/>
        <w:sz w:val="28"/>
        <w:szCs w:val="28"/>
      </w:rPr>
    </w:pPr>
  </w:p>
  <w:p w14:paraId="2D11FCF5" w14:textId="77777777" w:rsidR="005C1AF4" w:rsidRPr="000B514D" w:rsidRDefault="005C1AF4" w:rsidP="008C16F5">
    <w:pPr>
      <w:pStyle w:val="Header"/>
      <w:tabs>
        <w:tab w:val="clear" w:pos="8640"/>
        <w:tab w:val="right" w:pos="10800"/>
      </w:tabs>
      <w:rPr>
        <w:rFonts w:cs="Arial"/>
        <w:b/>
        <w:i/>
        <w:color w:val="767171"/>
        <w:sz w:val="28"/>
        <w:szCs w:val="28"/>
      </w:rPr>
    </w:pPr>
    <w:r w:rsidRPr="000B514D">
      <w:rPr>
        <w:rFonts w:cs="Arial"/>
        <w:noProof/>
        <w:sz w:val="28"/>
        <w:szCs w:val="28"/>
      </w:rPr>
      <w:drawing>
        <wp:inline distT="0" distB="0" distL="0" distR="0" wp14:anchorId="4A7F10FE" wp14:editId="07BBB7F1">
          <wp:extent cx="2743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743200" cy="457200"/>
                  </a:xfrm>
                  <a:prstGeom prst="rect">
                    <a:avLst/>
                  </a:prstGeom>
                </pic:spPr>
              </pic:pic>
            </a:graphicData>
          </a:graphic>
        </wp:inline>
      </w:drawing>
    </w:r>
    <w:r w:rsidRPr="000B514D">
      <w:rPr>
        <w:rFonts w:cs="Arial"/>
        <w:sz w:val="28"/>
        <w:szCs w:val="28"/>
      </w:rPr>
      <w:t xml:space="preserve"> </w:t>
    </w:r>
    <w:r w:rsidRPr="000B514D">
      <w:rPr>
        <w:rFonts w:cs="Arial"/>
        <w:sz w:val="28"/>
        <w:szCs w:val="28"/>
      </w:rPr>
      <w:tab/>
    </w:r>
    <w:r w:rsidRPr="000B514D">
      <w:rPr>
        <w:rFonts w:cs="Arial"/>
        <w:b/>
        <w:color w:val="767171"/>
        <w:sz w:val="28"/>
        <w:szCs w:val="28"/>
      </w:rPr>
      <w:t>EXECUTIVE SUMMARY</w:t>
    </w:r>
  </w:p>
  <w:p w14:paraId="26220E4F" w14:textId="77777777" w:rsidR="005C1AF4" w:rsidRPr="000B514D" w:rsidRDefault="005C1AF4" w:rsidP="008C16F5">
    <w:pPr>
      <w:pStyle w:val="Header"/>
      <w:tabs>
        <w:tab w:val="clear" w:pos="8640"/>
        <w:tab w:val="right" w:pos="10800"/>
      </w:tabs>
      <w:spacing w:after="1260"/>
      <w:rPr>
        <w:rFonts w:cs="Arial"/>
        <w:i/>
        <w:sz w:val="28"/>
        <w:szCs w:val="28"/>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58806" w14:textId="77777777" w:rsidR="005C1AF4" w:rsidRDefault="005C1AF4" w:rsidP="00D029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9A81A79"/>
    <w:multiLevelType w:val="multilevel"/>
    <w:tmpl w:val="21F65F98"/>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A760A57"/>
    <w:multiLevelType w:val="hybridMultilevel"/>
    <w:tmpl w:val="D26876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B101FC"/>
    <w:multiLevelType w:val="hybridMultilevel"/>
    <w:tmpl w:val="851048D8"/>
    <w:lvl w:ilvl="0" w:tplc="F7B8F6A8">
      <w:start w:val="1"/>
      <w:numFmt w:val="bullet"/>
      <w:pStyle w:val="Sub-Bullets"/>
      <w:lvlText w:val="-"/>
      <w:lvlJc w:val="left"/>
      <w:pPr>
        <w:ind w:left="360" w:hanging="360"/>
      </w:pPr>
      <w:rPr>
        <w:rFonts w:ascii="Times" w:hAnsi="Time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4E40F3"/>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8BA40D7"/>
    <w:multiLevelType w:val="multilevel"/>
    <w:tmpl w:val="39C45C40"/>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22BC44D9"/>
    <w:multiLevelType w:val="multilevel"/>
    <w:tmpl w:val="A8762230"/>
    <w:lvl w:ilvl="0">
      <w:start w:val="1"/>
      <w:numFmt w:val="decimal"/>
      <w:pStyle w:val="Heading1"/>
      <w:suff w:val="space"/>
      <w:lvlText w:val="%1"/>
      <w:lvlJc w:val="left"/>
      <w:pPr>
        <w:ind w:left="0" w:firstLine="0"/>
      </w:pPr>
      <w:rPr>
        <w:rFonts w:ascii="Helvetica" w:hAnsi="Helvetica" w:hint="default"/>
        <w:b/>
        <w:i/>
        <w:sz w:val="72"/>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upperLetter"/>
      <w:lvlRestart w:val="0"/>
      <w:pStyle w:val="Heading6"/>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46E3B5C"/>
    <w:multiLevelType w:val="hybridMultilevel"/>
    <w:tmpl w:val="D1CABD86"/>
    <w:lvl w:ilvl="0" w:tplc="77765506">
      <w:start w:val="1"/>
      <w:numFmt w:val="decimal"/>
      <w:lvlText w:val="%1."/>
      <w:lvlJc w:val="left"/>
      <w:pPr>
        <w:tabs>
          <w:tab w:val="num" w:pos="720"/>
        </w:tabs>
        <w:ind w:left="720" w:hanging="360"/>
      </w:pPr>
    </w:lvl>
    <w:lvl w:ilvl="1" w:tplc="41CE0556">
      <w:numFmt w:val="bullet"/>
      <w:lvlText w:val="•"/>
      <w:lvlJc w:val="left"/>
      <w:pPr>
        <w:tabs>
          <w:tab w:val="num" w:pos="1440"/>
        </w:tabs>
        <w:ind w:left="1440" w:hanging="360"/>
      </w:pPr>
      <w:rPr>
        <w:rFonts w:ascii="Arial" w:hAnsi="Arial" w:hint="default"/>
      </w:rPr>
    </w:lvl>
    <w:lvl w:ilvl="2" w:tplc="2FE85DC6" w:tentative="1">
      <w:start w:val="1"/>
      <w:numFmt w:val="decimal"/>
      <w:lvlText w:val="%3."/>
      <w:lvlJc w:val="left"/>
      <w:pPr>
        <w:tabs>
          <w:tab w:val="num" w:pos="2160"/>
        </w:tabs>
        <w:ind w:left="2160" w:hanging="360"/>
      </w:pPr>
    </w:lvl>
    <w:lvl w:ilvl="3" w:tplc="0490870C" w:tentative="1">
      <w:start w:val="1"/>
      <w:numFmt w:val="decimal"/>
      <w:lvlText w:val="%4."/>
      <w:lvlJc w:val="left"/>
      <w:pPr>
        <w:tabs>
          <w:tab w:val="num" w:pos="2880"/>
        </w:tabs>
        <w:ind w:left="2880" w:hanging="360"/>
      </w:pPr>
    </w:lvl>
    <w:lvl w:ilvl="4" w:tplc="5FBE7024" w:tentative="1">
      <w:start w:val="1"/>
      <w:numFmt w:val="decimal"/>
      <w:lvlText w:val="%5."/>
      <w:lvlJc w:val="left"/>
      <w:pPr>
        <w:tabs>
          <w:tab w:val="num" w:pos="3600"/>
        </w:tabs>
        <w:ind w:left="3600" w:hanging="360"/>
      </w:pPr>
    </w:lvl>
    <w:lvl w:ilvl="5" w:tplc="8E4C8818" w:tentative="1">
      <w:start w:val="1"/>
      <w:numFmt w:val="decimal"/>
      <w:lvlText w:val="%6."/>
      <w:lvlJc w:val="left"/>
      <w:pPr>
        <w:tabs>
          <w:tab w:val="num" w:pos="4320"/>
        </w:tabs>
        <w:ind w:left="4320" w:hanging="360"/>
      </w:pPr>
    </w:lvl>
    <w:lvl w:ilvl="6" w:tplc="94B44542" w:tentative="1">
      <w:start w:val="1"/>
      <w:numFmt w:val="decimal"/>
      <w:lvlText w:val="%7."/>
      <w:lvlJc w:val="left"/>
      <w:pPr>
        <w:tabs>
          <w:tab w:val="num" w:pos="5040"/>
        </w:tabs>
        <w:ind w:left="5040" w:hanging="360"/>
      </w:pPr>
    </w:lvl>
    <w:lvl w:ilvl="7" w:tplc="6D421B30" w:tentative="1">
      <w:start w:val="1"/>
      <w:numFmt w:val="decimal"/>
      <w:lvlText w:val="%8."/>
      <w:lvlJc w:val="left"/>
      <w:pPr>
        <w:tabs>
          <w:tab w:val="num" w:pos="5760"/>
        </w:tabs>
        <w:ind w:left="5760" w:hanging="360"/>
      </w:pPr>
    </w:lvl>
    <w:lvl w:ilvl="8" w:tplc="5C1859D8" w:tentative="1">
      <w:start w:val="1"/>
      <w:numFmt w:val="decimal"/>
      <w:lvlText w:val="%9."/>
      <w:lvlJc w:val="left"/>
      <w:pPr>
        <w:tabs>
          <w:tab w:val="num" w:pos="6480"/>
        </w:tabs>
        <w:ind w:left="6480" w:hanging="360"/>
      </w:pPr>
    </w:lvl>
  </w:abstractNum>
  <w:abstractNum w:abstractNumId="8" w15:restartNumberingAfterBreak="0">
    <w:nsid w:val="27366C7C"/>
    <w:multiLevelType w:val="singleLevel"/>
    <w:tmpl w:val="B804E092"/>
    <w:lvl w:ilvl="0">
      <w:start w:val="1"/>
      <w:numFmt w:val="decimal"/>
      <w:pStyle w:val="NumberedList"/>
      <w:lvlText w:val="%1."/>
      <w:lvlJc w:val="left"/>
      <w:pPr>
        <w:tabs>
          <w:tab w:val="num" w:pos="720"/>
        </w:tabs>
        <w:ind w:left="720" w:hanging="360"/>
      </w:pPr>
      <w:rPr>
        <w:rFonts w:hint="default"/>
      </w:rPr>
    </w:lvl>
  </w:abstractNum>
  <w:abstractNum w:abstractNumId="9" w15:restartNumberingAfterBreak="0">
    <w:nsid w:val="310A76EB"/>
    <w:multiLevelType w:val="multilevel"/>
    <w:tmpl w:val="ABC42F0C"/>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3D0534EC"/>
    <w:multiLevelType w:val="multilevel"/>
    <w:tmpl w:val="3A8EC2D6"/>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3E8A7737"/>
    <w:multiLevelType w:val="hybridMultilevel"/>
    <w:tmpl w:val="990A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D5A70"/>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3A67FD5"/>
    <w:multiLevelType w:val="singleLevel"/>
    <w:tmpl w:val="3920F878"/>
    <w:lvl w:ilvl="0">
      <w:start w:val="1"/>
      <w:numFmt w:val="decimal"/>
      <w:lvlText w:val="%1."/>
      <w:legacy w:legacy="1" w:legacySpace="0" w:legacyIndent="288"/>
      <w:lvlJc w:val="left"/>
      <w:pPr>
        <w:ind w:left="547" w:hanging="288"/>
      </w:pPr>
    </w:lvl>
  </w:abstractNum>
  <w:abstractNum w:abstractNumId="14" w15:restartNumberingAfterBreak="0">
    <w:nsid w:val="44B775FD"/>
    <w:multiLevelType w:val="singleLevel"/>
    <w:tmpl w:val="CEAE9062"/>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4E931163"/>
    <w:multiLevelType w:val="hybridMultilevel"/>
    <w:tmpl w:val="4F446F40"/>
    <w:lvl w:ilvl="0" w:tplc="610EF190">
      <w:start w:val="1"/>
      <w:numFmt w:val="bullet"/>
      <w:lvlText w:val=""/>
      <w:lvlJc w:val="left"/>
      <w:pPr>
        <w:ind w:left="1820" w:hanging="361"/>
      </w:pPr>
      <w:rPr>
        <w:rFonts w:ascii="Symbol" w:eastAsia="Symbol" w:hAnsi="Symbol" w:hint="default"/>
        <w:sz w:val="20"/>
        <w:szCs w:val="20"/>
      </w:rPr>
    </w:lvl>
    <w:lvl w:ilvl="1" w:tplc="F9C6BEB0">
      <w:start w:val="1"/>
      <w:numFmt w:val="bullet"/>
      <w:lvlText w:val=""/>
      <w:lvlJc w:val="left"/>
      <w:pPr>
        <w:ind w:left="1940" w:hanging="361"/>
      </w:pPr>
      <w:rPr>
        <w:rFonts w:ascii="Symbol" w:eastAsia="Symbol" w:hAnsi="Symbol" w:hint="default"/>
        <w:sz w:val="20"/>
        <w:szCs w:val="20"/>
      </w:rPr>
    </w:lvl>
    <w:lvl w:ilvl="2" w:tplc="01CC2A70">
      <w:start w:val="1"/>
      <w:numFmt w:val="bullet"/>
      <w:lvlText w:val="•"/>
      <w:lvlJc w:val="left"/>
      <w:pPr>
        <w:ind w:left="2815" w:hanging="361"/>
      </w:pPr>
      <w:rPr>
        <w:rFonts w:hint="default"/>
      </w:rPr>
    </w:lvl>
    <w:lvl w:ilvl="3" w:tplc="997CC400">
      <w:start w:val="1"/>
      <w:numFmt w:val="bullet"/>
      <w:lvlText w:val="•"/>
      <w:lvlJc w:val="left"/>
      <w:pPr>
        <w:ind w:left="3691" w:hanging="361"/>
      </w:pPr>
      <w:rPr>
        <w:rFonts w:hint="default"/>
      </w:rPr>
    </w:lvl>
    <w:lvl w:ilvl="4" w:tplc="EB7ED26A">
      <w:start w:val="1"/>
      <w:numFmt w:val="bullet"/>
      <w:lvlText w:val="•"/>
      <w:lvlJc w:val="left"/>
      <w:pPr>
        <w:ind w:left="4566" w:hanging="361"/>
      </w:pPr>
      <w:rPr>
        <w:rFonts w:hint="default"/>
      </w:rPr>
    </w:lvl>
    <w:lvl w:ilvl="5" w:tplc="D53ABEE4">
      <w:start w:val="1"/>
      <w:numFmt w:val="bullet"/>
      <w:lvlText w:val="•"/>
      <w:lvlJc w:val="left"/>
      <w:pPr>
        <w:ind w:left="5442" w:hanging="361"/>
      </w:pPr>
      <w:rPr>
        <w:rFonts w:hint="default"/>
      </w:rPr>
    </w:lvl>
    <w:lvl w:ilvl="6" w:tplc="CFA208C4">
      <w:start w:val="1"/>
      <w:numFmt w:val="bullet"/>
      <w:lvlText w:val="•"/>
      <w:lvlJc w:val="left"/>
      <w:pPr>
        <w:ind w:left="6317" w:hanging="361"/>
      </w:pPr>
      <w:rPr>
        <w:rFonts w:hint="default"/>
      </w:rPr>
    </w:lvl>
    <w:lvl w:ilvl="7" w:tplc="831C5E96">
      <w:start w:val="1"/>
      <w:numFmt w:val="bullet"/>
      <w:lvlText w:val="•"/>
      <w:lvlJc w:val="left"/>
      <w:pPr>
        <w:ind w:left="7193" w:hanging="361"/>
      </w:pPr>
      <w:rPr>
        <w:rFonts w:hint="default"/>
      </w:rPr>
    </w:lvl>
    <w:lvl w:ilvl="8" w:tplc="277871D6">
      <w:start w:val="1"/>
      <w:numFmt w:val="bullet"/>
      <w:lvlText w:val="•"/>
      <w:lvlJc w:val="left"/>
      <w:pPr>
        <w:ind w:left="8068" w:hanging="361"/>
      </w:pPr>
      <w:rPr>
        <w:rFonts w:hint="default"/>
      </w:rPr>
    </w:lvl>
  </w:abstractNum>
  <w:abstractNum w:abstractNumId="16" w15:restartNumberingAfterBreak="0">
    <w:nsid w:val="513349BD"/>
    <w:multiLevelType w:val="hybridMultilevel"/>
    <w:tmpl w:val="AEE41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455AA2"/>
    <w:multiLevelType w:val="hybridMultilevel"/>
    <w:tmpl w:val="3258DFB8"/>
    <w:lvl w:ilvl="0" w:tplc="D57C7AFA">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F5210B6"/>
    <w:multiLevelType w:val="hybridMultilevel"/>
    <w:tmpl w:val="0256FA92"/>
    <w:lvl w:ilvl="0" w:tplc="74B60206">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79052F9"/>
    <w:multiLevelType w:val="hybridMultilevel"/>
    <w:tmpl w:val="A68CF3E8"/>
    <w:lvl w:ilvl="0" w:tplc="B46AD018">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8D465ED"/>
    <w:multiLevelType w:val="hybridMultilevel"/>
    <w:tmpl w:val="B832D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220C79"/>
    <w:multiLevelType w:val="hybridMultilevel"/>
    <w:tmpl w:val="71822A78"/>
    <w:lvl w:ilvl="0" w:tplc="9B4C1842">
      <w:start w:val="1"/>
      <w:numFmt w:val="bullet"/>
      <w:lvlText w:val="•"/>
      <w:lvlJc w:val="left"/>
      <w:pPr>
        <w:tabs>
          <w:tab w:val="num" w:pos="720"/>
        </w:tabs>
        <w:ind w:left="720" w:hanging="360"/>
      </w:pPr>
      <w:rPr>
        <w:rFonts w:ascii="Arial" w:hAnsi="Arial" w:hint="default"/>
      </w:rPr>
    </w:lvl>
    <w:lvl w:ilvl="1" w:tplc="098A691C" w:tentative="1">
      <w:start w:val="1"/>
      <w:numFmt w:val="bullet"/>
      <w:lvlText w:val="•"/>
      <w:lvlJc w:val="left"/>
      <w:pPr>
        <w:tabs>
          <w:tab w:val="num" w:pos="1440"/>
        </w:tabs>
        <w:ind w:left="1440" w:hanging="360"/>
      </w:pPr>
      <w:rPr>
        <w:rFonts w:ascii="Arial" w:hAnsi="Arial" w:hint="default"/>
      </w:rPr>
    </w:lvl>
    <w:lvl w:ilvl="2" w:tplc="F3B28584" w:tentative="1">
      <w:start w:val="1"/>
      <w:numFmt w:val="bullet"/>
      <w:lvlText w:val="•"/>
      <w:lvlJc w:val="left"/>
      <w:pPr>
        <w:tabs>
          <w:tab w:val="num" w:pos="2160"/>
        </w:tabs>
        <w:ind w:left="2160" w:hanging="360"/>
      </w:pPr>
      <w:rPr>
        <w:rFonts w:ascii="Arial" w:hAnsi="Arial" w:hint="default"/>
      </w:rPr>
    </w:lvl>
    <w:lvl w:ilvl="3" w:tplc="C22479AA" w:tentative="1">
      <w:start w:val="1"/>
      <w:numFmt w:val="bullet"/>
      <w:lvlText w:val="•"/>
      <w:lvlJc w:val="left"/>
      <w:pPr>
        <w:tabs>
          <w:tab w:val="num" w:pos="2880"/>
        </w:tabs>
        <w:ind w:left="2880" w:hanging="360"/>
      </w:pPr>
      <w:rPr>
        <w:rFonts w:ascii="Arial" w:hAnsi="Arial" w:hint="default"/>
      </w:rPr>
    </w:lvl>
    <w:lvl w:ilvl="4" w:tplc="0218CCFE" w:tentative="1">
      <w:start w:val="1"/>
      <w:numFmt w:val="bullet"/>
      <w:lvlText w:val="•"/>
      <w:lvlJc w:val="left"/>
      <w:pPr>
        <w:tabs>
          <w:tab w:val="num" w:pos="3600"/>
        </w:tabs>
        <w:ind w:left="3600" w:hanging="360"/>
      </w:pPr>
      <w:rPr>
        <w:rFonts w:ascii="Arial" w:hAnsi="Arial" w:hint="default"/>
      </w:rPr>
    </w:lvl>
    <w:lvl w:ilvl="5" w:tplc="C630B228" w:tentative="1">
      <w:start w:val="1"/>
      <w:numFmt w:val="bullet"/>
      <w:lvlText w:val="•"/>
      <w:lvlJc w:val="left"/>
      <w:pPr>
        <w:tabs>
          <w:tab w:val="num" w:pos="4320"/>
        </w:tabs>
        <w:ind w:left="4320" w:hanging="360"/>
      </w:pPr>
      <w:rPr>
        <w:rFonts w:ascii="Arial" w:hAnsi="Arial" w:hint="default"/>
      </w:rPr>
    </w:lvl>
    <w:lvl w:ilvl="6" w:tplc="3F2492B0" w:tentative="1">
      <w:start w:val="1"/>
      <w:numFmt w:val="bullet"/>
      <w:lvlText w:val="•"/>
      <w:lvlJc w:val="left"/>
      <w:pPr>
        <w:tabs>
          <w:tab w:val="num" w:pos="5040"/>
        </w:tabs>
        <w:ind w:left="5040" w:hanging="360"/>
      </w:pPr>
      <w:rPr>
        <w:rFonts w:ascii="Arial" w:hAnsi="Arial" w:hint="default"/>
      </w:rPr>
    </w:lvl>
    <w:lvl w:ilvl="7" w:tplc="F112D98A" w:tentative="1">
      <w:start w:val="1"/>
      <w:numFmt w:val="bullet"/>
      <w:lvlText w:val="•"/>
      <w:lvlJc w:val="left"/>
      <w:pPr>
        <w:tabs>
          <w:tab w:val="num" w:pos="5760"/>
        </w:tabs>
        <w:ind w:left="5760" w:hanging="360"/>
      </w:pPr>
      <w:rPr>
        <w:rFonts w:ascii="Arial" w:hAnsi="Arial" w:hint="default"/>
      </w:rPr>
    </w:lvl>
    <w:lvl w:ilvl="8" w:tplc="169CA4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18F4FA2"/>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5D83979"/>
    <w:multiLevelType w:val="singleLevel"/>
    <w:tmpl w:val="2ADECCE6"/>
    <w:lvl w:ilvl="0">
      <w:start w:val="1"/>
      <w:numFmt w:val="bullet"/>
      <w:pStyle w:val="Bullets"/>
      <w:lvlText w:val=""/>
      <w:lvlJc w:val="left"/>
      <w:pPr>
        <w:tabs>
          <w:tab w:val="num" w:pos="360"/>
        </w:tabs>
        <w:ind w:left="360" w:hanging="360"/>
      </w:pPr>
      <w:rPr>
        <w:rFonts w:ascii="Symbol" w:hAnsi="Symbol" w:hint="default"/>
      </w:rPr>
    </w:lvl>
  </w:abstractNum>
  <w:abstractNum w:abstractNumId="24" w15:restartNumberingAfterBreak="0">
    <w:nsid w:val="790D4771"/>
    <w:multiLevelType w:val="multilevel"/>
    <w:tmpl w:val="77187044"/>
    <w:lvl w:ilvl="0">
      <w:start w:val="1"/>
      <w:numFmt w:val="decimal"/>
      <w:suff w:val="space"/>
      <w:lvlText w:val="%1"/>
      <w:lvlJc w:val="left"/>
      <w:pPr>
        <w:ind w:left="0" w:firstLine="0"/>
      </w:pPr>
      <w:rPr>
        <w:rFonts w:ascii="Helvetica" w:hAnsi="Helvetica" w:hint="default"/>
        <w:b/>
        <w:i/>
        <w:sz w:val="72"/>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upperLetter"/>
      <w:suff w:val="space"/>
      <w:lvlText w:val="%6"/>
      <w:lvlJc w:val="left"/>
      <w:pPr>
        <w:ind w:left="720" w:firstLine="0"/>
      </w:pPr>
      <w:rPr>
        <w:rFonts w:ascii="Helvetica" w:hAnsi="Helvetica" w:hint="default"/>
        <w:b/>
        <w:i/>
        <w:sz w:val="72"/>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E3C147F"/>
    <w:multiLevelType w:val="hybridMultilevel"/>
    <w:tmpl w:val="E3A0FD42"/>
    <w:lvl w:ilvl="0" w:tplc="7A5489AA">
      <w:start w:val="1"/>
      <w:numFmt w:val="bullet"/>
      <w:pStyle w:val="ES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7E7F5C"/>
    <w:multiLevelType w:val="singleLevel"/>
    <w:tmpl w:val="3920F878"/>
    <w:lvl w:ilvl="0">
      <w:start w:val="1"/>
      <w:numFmt w:val="decimal"/>
      <w:lvlText w:val="%1."/>
      <w:legacy w:legacy="1" w:legacySpace="0" w:legacyIndent="288"/>
      <w:lvlJc w:val="left"/>
      <w:pPr>
        <w:ind w:left="547" w:hanging="288"/>
      </w:pPr>
    </w:lvl>
  </w:abstractNum>
  <w:num w:numId="1" w16cid:durableId="782043359">
    <w:abstractNumId w:val="0"/>
    <w:lvlOverride w:ilvl="0">
      <w:lvl w:ilvl="0">
        <w:start w:val="1"/>
        <w:numFmt w:val="bullet"/>
        <w:lvlText w:val=""/>
        <w:legacy w:legacy="1" w:legacySpace="0" w:legacyIndent="259"/>
        <w:lvlJc w:val="left"/>
        <w:pPr>
          <w:ind w:left="547" w:hanging="259"/>
        </w:pPr>
        <w:rPr>
          <w:rFonts w:ascii="Symbol" w:hAnsi="Symbol" w:hint="default"/>
        </w:rPr>
      </w:lvl>
    </w:lvlOverride>
  </w:num>
  <w:num w:numId="2" w16cid:durableId="959994543">
    <w:abstractNumId w:val="8"/>
  </w:num>
  <w:num w:numId="3" w16cid:durableId="1449398904">
    <w:abstractNumId w:val="0"/>
    <w:lvlOverride w:ilvl="0">
      <w:lvl w:ilvl="0">
        <w:start w:val="1"/>
        <w:numFmt w:val="bullet"/>
        <w:lvlText w:val=""/>
        <w:legacy w:legacy="1" w:legacySpace="0" w:legacyIndent="259"/>
        <w:lvlJc w:val="left"/>
        <w:pPr>
          <w:ind w:left="547" w:hanging="259"/>
        </w:pPr>
        <w:rPr>
          <w:rFonts w:ascii="Times" w:hAnsi="Times" w:hint="default"/>
        </w:rPr>
      </w:lvl>
    </w:lvlOverride>
  </w:num>
  <w:num w:numId="4" w16cid:durableId="1702901150">
    <w:abstractNumId w:val="0"/>
    <w:lvlOverride w:ilvl="0">
      <w:lvl w:ilvl="0">
        <w:start w:val="1"/>
        <w:numFmt w:val="bullet"/>
        <w:lvlText w:val=""/>
        <w:legacy w:legacy="1" w:legacySpace="0" w:legacyIndent="259"/>
        <w:lvlJc w:val="left"/>
        <w:pPr>
          <w:ind w:left="547" w:hanging="259"/>
        </w:pPr>
        <w:rPr>
          <w:rFonts w:ascii="Courier New" w:hAnsi="Courier New" w:hint="default"/>
        </w:rPr>
      </w:lvl>
    </w:lvlOverride>
  </w:num>
  <w:num w:numId="5" w16cid:durableId="1818184200">
    <w:abstractNumId w:val="14"/>
  </w:num>
  <w:num w:numId="6" w16cid:durableId="899365163">
    <w:abstractNumId w:val="23"/>
  </w:num>
  <w:num w:numId="7" w16cid:durableId="1668439128">
    <w:abstractNumId w:val="26"/>
  </w:num>
  <w:num w:numId="8" w16cid:durableId="2062559312">
    <w:abstractNumId w:val="1"/>
  </w:num>
  <w:num w:numId="9" w16cid:durableId="1864706543">
    <w:abstractNumId w:val="6"/>
  </w:num>
  <w:num w:numId="10" w16cid:durableId="783578611">
    <w:abstractNumId w:val="13"/>
  </w:num>
  <w:num w:numId="11" w16cid:durableId="583883477">
    <w:abstractNumId w:val="2"/>
  </w:num>
  <w:num w:numId="12" w16cid:durableId="454060825">
    <w:abstractNumId w:val="19"/>
  </w:num>
  <w:num w:numId="13" w16cid:durableId="562378062">
    <w:abstractNumId w:val="6"/>
  </w:num>
  <w:num w:numId="14" w16cid:durableId="356006331">
    <w:abstractNumId w:val="5"/>
  </w:num>
  <w:num w:numId="15" w16cid:durableId="753473515">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6" w16cid:durableId="491146433">
    <w:abstractNumId w:val="9"/>
  </w:num>
  <w:num w:numId="17" w16cid:durableId="649864920">
    <w:abstractNumId w:val="4"/>
  </w:num>
  <w:num w:numId="18" w16cid:durableId="1626156716">
    <w:abstractNumId w:val="6"/>
    <w:lvlOverride w:ilvl="0">
      <w:startOverride w:val="10"/>
    </w:lvlOverride>
    <w:lvlOverride w:ilvl="1">
      <w:startOverride w:val="4"/>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1"/>
    </w:lvlOverride>
    <w:lvlOverride w:ilvl="8">
      <w:startOverride w:val="1"/>
    </w:lvlOverride>
  </w:num>
  <w:num w:numId="19" w16cid:durableId="1178469373">
    <w:abstractNumId w:val="10"/>
  </w:num>
  <w:num w:numId="20" w16cid:durableId="1096360528">
    <w:abstractNumId w:val="6"/>
    <w:lvlOverride w:ilvl="0">
      <w:startOverride w:val="10"/>
    </w:lvlOverride>
    <w:lvlOverride w:ilvl="1">
      <w:startOverride w:val="5"/>
    </w:lvlOverride>
    <w:lvlOverride w:ilvl="2">
      <w:startOverride w:val="1"/>
    </w:lvlOverride>
    <w:lvlOverride w:ilvl="3">
      <w:startOverride w:val="1"/>
    </w:lvlOverride>
    <w:lvlOverride w:ilvl="4">
      <w:startOverride w:val="1"/>
    </w:lvlOverride>
    <w:lvlOverride w:ilvl="5">
      <w:startOverride w:val="3"/>
    </w:lvlOverride>
    <w:lvlOverride w:ilvl="6">
      <w:startOverride w:val="1"/>
    </w:lvlOverride>
    <w:lvlOverride w:ilvl="7">
      <w:startOverride w:val="1"/>
    </w:lvlOverride>
    <w:lvlOverride w:ilvl="8">
      <w:startOverride w:val="1"/>
    </w:lvlOverride>
  </w:num>
  <w:num w:numId="21" w16cid:durableId="61145951">
    <w:abstractNumId w:val="12"/>
  </w:num>
  <w:num w:numId="22" w16cid:durableId="1415467429">
    <w:abstractNumId w:val="22"/>
  </w:num>
  <w:num w:numId="23" w16cid:durableId="1935045572">
    <w:abstractNumId w:val="24"/>
  </w:num>
  <w:num w:numId="24" w16cid:durableId="1229414394">
    <w:abstractNumId w:val="8"/>
    <w:lvlOverride w:ilvl="0">
      <w:startOverride w:val="1"/>
    </w:lvlOverride>
  </w:num>
  <w:num w:numId="25" w16cid:durableId="172186988">
    <w:abstractNumId w:val="23"/>
  </w:num>
  <w:num w:numId="26" w16cid:durableId="356347813">
    <w:abstractNumId w:val="8"/>
    <w:lvlOverride w:ilvl="0">
      <w:startOverride w:val="1"/>
    </w:lvlOverride>
  </w:num>
  <w:num w:numId="27" w16cid:durableId="2133935428">
    <w:abstractNumId w:val="8"/>
    <w:lvlOverride w:ilvl="0">
      <w:startOverride w:val="1"/>
    </w:lvlOverride>
  </w:num>
  <w:num w:numId="28" w16cid:durableId="1175925140">
    <w:abstractNumId w:val="8"/>
    <w:lvlOverride w:ilvl="0">
      <w:startOverride w:val="1"/>
    </w:lvlOverride>
  </w:num>
  <w:num w:numId="29" w16cid:durableId="1353914917">
    <w:abstractNumId w:val="3"/>
  </w:num>
  <w:num w:numId="30" w16cid:durableId="1882590739">
    <w:abstractNumId w:val="8"/>
    <w:lvlOverride w:ilvl="0">
      <w:startOverride w:val="1"/>
    </w:lvlOverride>
  </w:num>
  <w:num w:numId="31" w16cid:durableId="617680608">
    <w:abstractNumId w:val="25"/>
  </w:num>
  <w:num w:numId="32" w16cid:durableId="1681279121">
    <w:abstractNumId w:val="17"/>
  </w:num>
  <w:num w:numId="33" w16cid:durableId="1801529134">
    <w:abstractNumId w:val="18"/>
  </w:num>
  <w:num w:numId="34" w16cid:durableId="852231023">
    <w:abstractNumId w:val="20"/>
  </w:num>
  <w:num w:numId="35" w16cid:durableId="1699621306">
    <w:abstractNumId w:val="11"/>
  </w:num>
  <w:num w:numId="36" w16cid:durableId="1120958238">
    <w:abstractNumId w:val="15"/>
  </w:num>
  <w:num w:numId="37" w16cid:durableId="1738087987">
    <w:abstractNumId w:val="25"/>
  </w:num>
  <w:num w:numId="38" w16cid:durableId="1721711795">
    <w:abstractNumId w:val="16"/>
  </w:num>
  <w:num w:numId="39" w16cid:durableId="754937440">
    <w:abstractNumId w:val="21"/>
  </w:num>
  <w:num w:numId="40" w16cid:durableId="41059082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elson,Mark D (BPA) - TELD-TPP-3">
    <w15:presenceInfo w15:providerId="AD" w15:userId="S-1-5-21-2009805145-1601463483-1839490880-1727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Arial&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2zwdx9fkvp0pue5sa1p5tdwv0edavvpdpft&quot;&gt;BellevilleWasher&lt;record-ids&gt;&lt;item&gt;2&lt;/item&gt;&lt;item&gt;6&lt;/item&gt;&lt;item&gt;7&lt;/item&gt;&lt;item&gt;8&lt;/item&gt;&lt;item&gt;9&lt;/item&gt;&lt;item&gt;10&lt;/item&gt;&lt;item&gt;11&lt;/item&gt;&lt;item&gt;12&lt;/item&gt;&lt;item&gt;13&lt;/item&gt;&lt;item&gt;14&lt;/item&gt;&lt;item&gt;16&lt;/item&gt;&lt;item&gt;17&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9&lt;/item&gt;&lt;item&gt;40&lt;/item&gt;&lt;item&gt;41&lt;/item&gt;&lt;/record-ids&gt;&lt;/item&gt;&lt;/Libraries&gt;"/>
  </w:docVars>
  <w:rsids>
    <w:rsidRoot w:val="009646F7"/>
    <w:rsid w:val="00002C5B"/>
    <w:rsid w:val="000034F9"/>
    <w:rsid w:val="000035C6"/>
    <w:rsid w:val="00010D18"/>
    <w:rsid w:val="00011CDF"/>
    <w:rsid w:val="00014BB2"/>
    <w:rsid w:val="00014C75"/>
    <w:rsid w:val="000158AA"/>
    <w:rsid w:val="000204A1"/>
    <w:rsid w:val="00024CAC"/>
    <w:rsid w:val="0002634C"/>
    <w:rsid w:val="00027996"/>
    <w:rsid w:val="00030BF4"/>
    <w:rsid w:val="000322D3"/>
    <w:rsid w:val="00034C9C"/>
    <w:rsid w:val="000350F1"/>
    <w:rsid w:val="00035F14"/>
    <w:rsid w:val="00036617"/>
    <w:rsid w:val="00036CF3"/>
    <w:rsid w:val="000413ED"/>
    <w:rsid w:val="000464E1"/>
    <w:rsid w:val="0005377C"/>
    <w:rsid w:val="000567D9"/>
    <w:rsid w:val="00061CD4"/>
    <w:rsid w:val="00063846"/>
    <w:rsid w:val="00067690"/>
    <w:rsid w:val="00067EAA"/>
    <w:rsid w:val="00070336"/>
    <w:rsid w:val="00081AD4"/>
    <w:rsid w:val="00082903"/>
    <w:rsid w:val="00083DC5"/>
    <w:rsid w:val="000862B8"/>
    <w:rsid w:val="000905BC"/>
    <w:rsid w:val="00093B22"/>
    <w:rsid w:val="00095F71"/>
    <w:rsid w:val="000972E3"/>
    <w:rsid w:val="00097E4B"/>
    <w:rsid w:val="000A1E06"/>
    <w:rsid w:val="000A398E"/>
    <w:rsid w:val="000A60A4"/>
    <w:rsid w:val="000B0A7C"/>
    <w:rsid w:val="000B2331"/>
    <w:rsid w:val="000B2A31"/>
    <w:rsid w:val="000B3599"/>
    <w:rsid w:val="000B3B79"/>
    <w:rsid w:val="000B68AD"/>
    <w:rsid w:val="000B68BD"/>
    <w:rsid w:val="000B6A2E"/>
    <w:rsid w:val="000B6A39"/>
    <w:rsid w:val="000C1D40"/>
    <w:rsid w:val="000C2A2A"/>
    <w:rsid w:val="000C2DD5"/>
    <w:rsid w:val="000C36D0"/>
    <w:rsid w:val="000C428A"/>
    <w:rsid w:val="000C45AB"/>
    <w:rsid w:val="000C4B55"/>
    <w:rsid w:val="000C53E6"/>
    <w:rsid w:val="000C7A1C"/>
    <w:rsid w:val="000D0D95"/>
    <w:rsid w:val="000D1B86"/>
    <w:rsid w:val="000D445F"/>
    <w:rsid w:val="000D49CC"/>
    <w:rsid w:val="000E0D85"/>
    <w:rsid w:val="000E5C58"/>
    <w:rsid w:val="000F607D"/>
    <w:rsid w:val="000F6C29"/>
    <w:rsid w:val="00100674"/>
    <w:rsid w:val="001007DA"/>
    <w:rsid w:val="001025DC"/>
    <w:rsid w:val="001032AF"/>
    <w:rsid w:val="001037B3"/>
    <w:rsid w:val="00105E9D"/>
    <w:rsid w:val="00106E3E"/>
    <w:rsid w:val="001149B0"/>
    <w:rsid w:val="00115768"/>
    <w:rsid w:val="00120787"/>
    <w:rsid w:val="001217F4"/>
    <w:rsid w:val="00126019"/>
    <w:rsid w:val="00130313"/>
    <w:rsid w:val="00134E49"/>
    <w:rsid w:val="0013550E"/>
    <w:rsid w:val="001402AC"/>
    <w:rsid w:val="001409C7"/>
    <w:rsid w:val="00144CD1"/>
    <w:rsid w:val="00145949"/>
    <w:rsid w:val="00145A9E"/>
    <w:rsid w:val="001467FA"/>
    <w:rsid w:val="00150F11"/>
    <w:rsid w:val="001538EA"/>
    <w:rsid w:val="00155D7B"/>
    <w:rsid w:val="001616D6"/>
    <w:rsid w:val="001620B1"/>
    <w:rsid w:val="00164B20"/>
    <w:rsid w:val="00181E91"/>
    <w:rsid w:val="00183A84"/>
    <w:rsid w:val="0019799E"/>
    <w:rsid w:val="001B3438"/>
    <w:rsid w:val="001B5876"/>
    <w:rsid w:val="001B5AAB"/>
    <w:rsid w:val="001B5E45"/>
    <w:rsid w:val="001C0B35"/>
    <w:rsid w:val="001C1487"/>
    <w:rsid w:val="001C5748"/>
    <w:rsid w:val="001C714C"/>
    <w:rsid w:val="001D0653"/>
    <w:rsid w:val="001D143E"/>
    <w:rsid w:val="001D1D43"/>
    <w:rsid w:val="001D6A27"/>
    <w:rsid w:val="001D7E4A"/>
    <w:rsid w:val="001E7D01"/>
    <w:rsid w:val="001E7D90"/>
    <w:rsid w:val="001F41A6"/>
    <w:rsid w:val="001F7BF4"/>
    <w:rsid w:val="00201632"/>
    <w:rsid w:val="00201C8F"/>
    <w:rsid w:val="00203800"/>
    <w:rsid w:val="00204610"/>
    <w:rsid w:val="00204AF5"/>
    <w:rsid w:val="00210599"/>
    <w:rsid w:val="002106EC"/>
    <w:rsid w:val="00211294"/>
    <w:rsid w:val="002125EE"/>
    <w:rsid w:val="00214411"/>
    <w:rsid w:val="002242EB"/>
    <w:rsid w:val="002243F0"/>
    <w:rsid w:val="0022558D"/>
    <w:rsid w:val="00227B7E"/>
    <w:rsid w:val="0023177B"/>
    <w:rsid w:val="0023278B"/>
    <w:rsid w:val="0023499B"/>
    <w:rsid w:val="0025097A"/>
    <w:rsid w:val="00250F93"/>
    <w:rsid w:val="0025249E"/>
    <w:rsid w:val="002539F1"/>
    <w:rsid w:val="00253A1E"/>
    <w:rsid w:val="00254328"/>
    <w:rsid w:val="00255054"/>
    <w:rsid w:val="00257C70"/>
    <w:rsid w:val="00261563"/>
    <w:rsid w:val="002629B7"/>
    <w:rsid w:val="00262D5C"/>
    <w:rsid w:val="00262F2C"/>
    <w:rsid w:val="00265184"/>
    <w:rsid w:val="002651F9"/>
    <w:rsid w:val="00270188"/>
    <w:rsid w:val="00271F69"/>
    <w:rsid w:val="00274D13"/>
    <w:rsid w:val="00280D49"/>
    <w:rsid w:val="00281540"/>
    <w:rsid w:val="0028689B"/>
    <w:rsid w:val="00293F8D"/>
    <w:rsid w:val="00294C75"/>
    <w:rsid w:val="00295BCD"/>
    <w:rsid w:val="00296184"/>
    <w:rsid w:val="00296463"/>
    <w:rsid w:val="00296590"/>
    <w:rsid w:val="002A0C1F"/>
    <w:rsid w:val="002A1992"/>
    <w:rsid w:val="002A2BCE"/>
    <w:rsid w:val="002A7813"/>
    <w:rsid w:val="002A781A"/>
    <w:rsid w:val="002B0A4F"/>
    <w:rsid w:val="002B0EEC"/>
    <w:rsid w:val="002B0F10"/>
    <w:rsid w:val="002B112D"/>
    <w:rsid w:val="002B157E"/>
    <w:rsid w:val="002B34EA"/>
    <w:rsid w:val="002B402A"/>
    <w:rsid w:val="002B40E5"/>
    <w:rsid w:val="002B4A1B"/>
    <w:rsid w:val="002C61CA"/>
    <w:rsid w:val="002C62BC"/>
    <w:rsid w:val="002C745F"/>
    <w:rsid w:val="002D0A43"/>
    <w:rsid w:val="002D1072"/>
    <w:rsid w:val="002D1184"/>
    <w:rsid w:val="002D562B"/>
    <w:rsid w:val="002E1EA0"/>
    <w:rsid w:val="002E7B30"/>
    <w:rsid w:val="002F0FF8"/>
    <w:rsid w:val="002F1BE8"/>
    <w:rsid w:val="002F29EF"/>
    <w:rsid w:val="002F2E1D"/>
    <w:rsid w:val="002F47F4"/>
    <w:rsid w:val="002F53B9"/>
    <w:rsid w:val="0031036B"/>
    <w:rsid w:val="00310AA2"/>
    <w:rsid w:val="003146BD"/>
    <w:rsid w:val="00315C05"/>
    <w:rsid w:val="00315EBA"/>
    <w:rsid w:val="003175F3"/>
    <w:rsid w:val="0032257F"/>
    <w:rsid w:val="0032518C"/>
    <w:rsid w:val="00331949"/>
    <w:rsid w:val="00334AA1"/>
    <w:rsid w:val="003526FD"/>
    <w:rsid w:val="0035666C"/>
    <w:rsid w:val="00357328"/>
    <w:rsid w:val="00362262"/>
    <w:rsid w:val="00363DA4"/>
    <w:rsid w:val="003640AA"/>
    <w:rsid w:val="00371F8B"/>
    <w:rsid w:val="003846E7"/>
    <w:rsid w:val="00385ACF"/>
    <w:rsid w:val="0038699F"/>
    <w:rsid w:val="00390675"/>
    <w:rsid w:val="00393642"/>
    <w:rsid w:val="003944CF"/>
    <w:rsid w:val="00394E55"/>
    <w:rsid w:val="00395BB6"/>
    <w:rsid w:val="00395D57"/>
    <w:rsid w:val="00396D06"/>
    <w:rsid w:val="003A125A"/>
    <w:rsid w:val="003A357A"/>
    <w:rsid w:val="003B0459"/>
    <w:rsid w:val="003B0927"/>
    <w:rsid w:val="003B4E34"/>
    <w:rsid w:val="003B752F"/>
    <w:rsid w:val="003C0080"/>
    <w:rsid w:val="003C22D1"/>
    <w:rsid w:val="003C3ECA"/>
    <w:rsid w:val="003C439F"/>
    <w:rsid w:val="003C7ECE"/>
    <w:rsid w:val="003D0E39"/>
    <w:rsid w:val="003D0E9D"/>
    <w:rsid w:val="003D3020"/>
    <w:rsid w:val="003D340C"/>
    <w:rsid w:val="003D7C29"/>
    <w:rsid w:val="003E052C"/>
    <w:rsid w:val="003E1322"/>
    <w:rsid w:val="003E475E"/>
    <w:rsid w:val="003E493C"/>
    <w:rsid w:val="003E61EC"/>
    <w:rsid w:val="003F13B3"/>
    <w:rsid w:val="003F793B"/>
    <w:rsid w:val="00404291"/>
    <w:rsid w:val="004053F3"/>
    <w:rsid w:val="00407B26"/>
    <w:rsid w:val="004121B7"/>
    <w:rsid w:val="00412F1B"/>
    <w:rsid w:val="004137E8"/>
    <w:rsid w:val="004139DB"/>
    <w:rsid w:val="00413F78"/>
    <w:rsid w:val="00422D99"/>
    <w:rsid w:val="004253B3"/>
    <w:rsid w:val="0042762A"/>
    <w:rsid w:val="00427C40"/>
    <w:rsid w:val="0043247E"/>
    <w:rsid w:val="0043366C"/>
    <w:rsid w:val="00435ABA"/>
    <w:rsid w:val="00440B63"/>
    <w:rsid w:val="00442221"/>
    <w:rsid w:val="00443231"/>
    <w:rsid w:val="00444ED8"/>
    <w:rsid w:val="00452292"/>
    <w:rsid w:val="00452B15"/>
    <w:rsid w:val="00455247"/>
    <w:rsid w:val="004554C8"/>
    <w:rsid w:val="00456606"/>
    <w:rsid w:val="004611C0"/>
    <w:rsid w:val="00470BAF"/>
    <w:rsid w:val="0047422A"/>
    <w:rsid w:val="0047543B"/>
    <w:rsid w:val="00476941"/>
    <w:rsid w:val="00476DCD"/>
    <w:rsid w:val="00481069"/>
    <w:rsid w:val="00482239"/>
    <w:rsid w:val="004822F9"/>
    <w:rsid w:val="00487288"/>
    <w:rsid w:val="00487920"/>
    <w:rsid w:val="00490FEC"/>
    <w:rsid w:val="0049421A"/>
    <w:rsid w:val="0049595F"/>
    <w:rsid w:val="00497C7B"/>
    <w:rsid w:val="004A1045"/>
    <w:rsid w:val="004A5031"/>
    <w:rsid w:val="004B63D4"/>
    <w:rsid w:val="004C3128"/>
    <w:rsid w:val="004C583B"/>
    <w:rsid w:val="004C62DD"/>
    <w:rsid w:val="004C796B"/>
    <w:rsid w:val="004D40C9"/>
    <w:rsid w:val="004D4209"/>
    <w:rsid w:val="004D7D27"/>
    <w:rsid w:val="004E1FD7"/>
    <w:rsid w:val="004E32E7"/>
    <w:rsid w:val="004E4082"/>
    <w:rsid w:val="004E49E1"/>
    <w:rsid w:val="004E5071"/>
    <w:rsid w:val="004E7384"/>
    <w:rsid w:val="004E7DD4"/>
    <w:rsid w:val="004F750C"/>
    <w:rsid w:val="00500D3C"/>
    <w:rsid w:val="00502C8D"/>
    <w:rsid w:val="00506646"/>
    <w:rsid w:val="00506E7A"/>
    <w:rsid w:val="00517FCE"/>
    <w:rsid w:val="00524BE5"/>
    <w:rsid w:val="00533FD5"/>
    <w:rsid w:val="00536068"/>
    <w:rsid w:val="0053769E"/>
    <w:rsid w:val="005400C6"/>
    <w:rsid w:val="005420EA"/>
    <w:rsid w:val="00547495"/>
    <w:rsid w:val="0055196D"/>
    <w:rsid w:val="00551CF8"/>
    <w:rsid w:val="00551F16"/>
    <w:rsid w:val="005630AF"/>
    <w:rsid w:val="0056638A"/>
    <w:rsid w:val="0057395E"/>
    <w:rsid w:val="00573D86"/>
    <w:rsid w:val="005758CC"/>
    <w:rsid w:val="00576BB0"/>
    <w:rsid w:val="0058044A"/>
    <w:rsid w:val="0058288B"/>
    <w:rsid w:val="00582890"/>
    <w:rsid w:val="005829FC"/>
    <w:rsid w:val="00583E40"/>
    <w:rsid w:val="00583FA5"/>
    <w:rsid w:val="00585A1B"/>
    <w:rsid w:val="00590472"/>
    <w:rsid w:val="0059065F"/>
    <w:rsid w:val="00593469"/>
    <w:rsid w:val="00596521"/>
    <w:rsid w:val="005968D9"/>
    <w:rsid w:val="005972A7"/>
    <w:rsid w:val="005A157E"/>
    <w:rsid w:val="005A5C05"/>
    <w:rsid w:val="005A610A"/>
    <w:rsid w:val="005B173F"/>
    <w:rsid w:val="005B3B56"/>
    <w:rsid w:val="005B5DD0"/>
    <w:rsid w:val="005B7F6B"/>
    <w:rsid w:val="005C0781"/>
    <w:rsid w:val="005C1AF4"/>
    <w:rsid w:val="005C443A"/>
    <w:rsid w:val="005C6CF5"/>
    <w:rsid w:val="005D1520"/>
    <w:rsid w:val="005D21CB"/>
    <w:rsid w:val="005D40CE"/>
    <w:rsid w:val="005D5EF1"/>
    <w:rsid w:val="005D7DFE"/>
    <w:rsid w:val="005E0251"/>
    <w:rsid w:val="005E0F48"/>
    <w:rsid w:val="005E10F3"/>
    <w:rsid w:val="005E18CD"/>
    <w:rsid w:val="005E5180"/>
    <w:rsid w:val="005E5759"/>
    <w:rsid w:val="005F13A3"/>
    <w:rsid w:val="005F22DE"/>
    <w:rsid w:val="00601EDF"/>
    <w:rsid w:val="00602525"/>
    <w:rsid w:val="00605838"/>
    <w:rsid w:val="00607AF8"/>
    <w:rsid w:val="00610C15"/>
    <w:rsid w:val="00611FDE"/>
    <w:rsid w:val="0061635E"/>
    <w:rsid w:val="006173CD"/>
    <w:rsid w:val="00624041"/>
    <w:rsid w:val="006241DC"/>
    <w:rsid w:val="00624BB1"/>
    <w:rsid w:val="00627E89"/>
    <w:rsid w:val="00636445"/>
    <w:rsid w:val="00637A5B"/>
    <w:rsid w:val="0064346B"/>
    <w:rsid w:val="00647AC6"/>
    <w:rsid w:val="006505BB"/>
    <w:rsid w:val="00651116"/>
    <w:rsid w:val="00655037"/>
    <w:rsid w:val="00655A56"/>
    <w:rsid w:val="00661376"/>
    <w:rsid w:val="006650CF"/>
    <w:rsid w:val="006744FB"/>
    <w:rsid w:val="00675241"/>
    <w:rsid w:val="00675A55"/>
    <w:rsid w:val="00680026"/>
    <w:rsid w:val="00683680"/>
    <w:rsid w:val="00685A0C"/>
    <w:rsid w:val="00692383"/>
    <w:rsid w:val="006929D5"/>
    <w:rsid w:val="00692EC2"/>
    <w:rsid w:val="00696D7F"/>
    <w:rsid w:val="00697A7F"/>
    <w:rsid w:val="006A0B13"/>
    <w:rsid w:val="006A27C1"/>
    <w:rsid w:val="006A63C9"/>
    <w:rsid w:val="006B253E"/>
    <w:rsid w:val="006B5369"/>
    <w:rsid w:val="006B580E"/>
    <w:rsid w:val="006B6A07"/>
    <w:rsid w:val="006B7B23"/>
    <w:rsid w:val="006C3218"/>
    <w:rsid w:val="006C66B2"/>
    <w:rsid w:val="006D0331"/>
    <w:rsid w:val="006D11FF"/>
    <w:rsid w:val="006D1BD9"/>
    <w:rsid w:val="006D208D"/>
    <w:rsid w:val="006D399D"/>
    <w:rsid w:val="006D4C8F"/>
    <w:rsid w:val="006D5D1B"/>
    <w:rsid w:val="006D7954"/>
    <w:rsid w:val="006E2243"/>
    <w:rsid w:val="006E34E9"/>
    <w:rsid w:val="006E3ECA"/>
    <w:rsid w:val="006E44AD"/>
    <w:rsid w:val="006E6679"/>
    <w:rsid w:val="006F1A49"/>
    <w:rsid w:val="006F5F9D"/>
    <w:rsid w:val="006F77A1"/>
    <w:rsid w:val="006F786B"/>
    <w:rsid w:val="006F78FE"/>
    <w:rsid w:val="007003AE"/>
    <w:rsid w:val="00703452"/>
    <w:rsid w:val="00703C25"/>
    <w:rsid w:val="00706C29"/>
    <w:rsid w:val="00707A18"/>
    <w:rsid w:val="00710CD4"/>
    <w:rsid w:val="00711770"/>
    <w:rsid w:val="00711C2E"/>
    <w:rsid w:val="007244C4"/>
    <w:rsid w:val="00727432"/>
    <w:rsid w:val="00734CB4"/>
    <w:rsid w:val="00735CB9"/>
    <w:rsid w:val="00737AB2"/>
    <w:rsid w:val="00740206"/>
    <w:rsid w:val="00740A21"/>
    <w:rsid w:val="00743606"/>
    <w:rsid w:val="00744E4B"/>
    <w:rsid w:val="00744FAF"/>
    <w:rsid w:val="0074649D"/>
    <w:rsid w:val="00751B34"/>
    <w:rsid w:val="00754A1E"/>
    <w:rsid w:val="0075668A"/>
    <w:rsid w:val="00761B59"/>
    <w:rsid w:val="00764FE4"/>
    <w:rsid w:val="0076550B"/>
    <w:rsid w:val="007671A2"/>
    <w:rsid w:val="00770243"/>
    <w:rsid w:val="007706DE"/>
    <w:rsid w:val="00771AD4"/>
    <w:rsid w:val="00771D21"/>
    <w:rsid w:val="00772583"/>
    <w:rsid w:val="00773B18"/>
    <w:rsid w:val="0077449F"/>
    <w:rsid w:val="00774E30"/>
    <w:rsid w:val="00776CD2"/>
    <w:rsid w:val="00777D91"/>
    <w:rsid w:val="007822FB"/>
    <w:rsid w:val="00784238"/>
    <w:rsid w:val="0079411F"/>
    <w:rsid w:val="007949E9"/>
    <w:rsid w:val="00797880"/>
    <w:rsid w:val="007A1408"/>
    <w:rsid w:val="007A1520"/>
    <w:rsid w:val="007B1489"/>
    <w:rsid w:val="007B27C7"/>
    <w:rsid w:val="007B3224"/>
    <w:rsid w:val="007B3AF6"/>
    <w:rsid w:val="007B4A29"/>
    <w:rsid w:val="007B5EF1"/>
    <w:rsid w:val="007C0312"/>
    <w:rsid w:val="007C5BCB"/>
    <w:rsid w:val="007D0596"/>
    <w:rsid w:val="007D1FF5"/>
    <w:rsid w:val="007D4CD6"/>
    <w:rsid w:val="007D6561"/>
    <w:rsid w:val="007D6EEA"/>
    <w:rsid w:val="007D7F2C"/>
    <w:rsid w:val="007E05A6"/>
    <w:rsid w:val="007E0E8A"/>
    <w:rsid w:val="007E2C5A"/>
    <w:rsid w:val="007E3FAC"/>
    <w:rsid w:val="007E4EF1"/>
    <w:rsid w:val="007E56C4"/>
    <w:rsid w:val="007F0645"/>
    <w:rsid w:val="007F2533"/>
    <w:rsid w:val="007F2CF9"/>
    <w:rsid w:val="007F4224"/>
    <w:rsid w:val="007F4F0F"/>
    <w:rsid w:val="007F581C"/>
    <w:rsid w:val="00800A2F"/>
    <w:rsid w:val="00801BBF"/>
    <w:rsid w:val="00803795"/>
    <w:rsid w:val="0080532D"/>
    <w:rsid w:val="00806167"/>
    <w:rsid w:val="008116B2"/>
    <w:rsid w:val="00811AD7"/>
    <w:rsid w:val="00811FC9"/>
    <w:rsid w:val="00812B9D"/>
    <w:rsid w:val="00815936"/>
    <w:rsid w:val="00820D63"/>
    <w:rsid w:val="008247DB"/>
    <w:rsid w:val="00827748"/>
    <w:rsid w:val="00831D90"/>
    <w:rsid w:val="00835620"/>
    <w:rsid w:val="00837B0F"/>
    <w:rsid w:val="00837FC5"/>
    <w:rsid w:val="00841080"/>
    <w:rsid w:val="008426A0"/>
    <w:rsid w:val="008426D6"/>
    <w:rsid w:val="00845622"/>
    <w:rsid w:val="00854039"/>
    <w:rsid w:val="008558DB"/>
    <w:rsid w:val="00857148"/>
    <w:rsid w:val="0087332A"/>
    <w:rsid w:val="0087570A"/>
    <w:rsid w:val="0088273D"/>
    <w:rsid w:val="00882888"/>
    <w:rsid w:val="00883302"/>
    <w:rsid w:val="008918A8"/>
    <w:rsid w:val="008937FD"/>
    <w:rsid w:val="00893EAF"/>
    <w:rsid w:val="00895513"/>
    <w:rsid w:val="00897D43"/>
    <w:rsid w:val="00897F6F"/>
    <w:rsid w:val="008A2BB5"/>
    <w:rsid w:val="008A4FD8"/>
    <w:rsid w:val="008B0F3A"/>
    <w:rsid w:val="008B3957"/>
    <w:rsid w:val="008B42C1"/>
    <w:rsid w:val="008C16F5"/>
    <w:rsid w:val="008C55F3"/>
    <w:rsid w:val="008D02AD"/>
    <w:rsid w:val="008D2520"/>
    <w:rsid w:val="008D29A7"/>
    <w:rsid w:val="008D3CF0"/>
    <w:rsid w:val="008D6395"/>
    <w:rsid w:val="008E0316"/>
    <w:rsid w:val="008E100C"/>
    <w:rsid w:val="008E5390"/>
    <w:rsid w:val="008E5573"/>
    <w:rsid w:val="008E7694"/>
    <w:rsid w:val="00900B7A"/>
    <w:rsid w:val="00900C32"/>
    <w:rsid w:val="00901CCF"/>
    <w:rsid w:val="00902EB1"/>
    <w:rsid w:val="00907161"/>
    <w:rsid w:val="0091035E"/>
    <w:rsid w:val="00914570"/>
    <w:rsid w:val="00916E5B"/>
    <w:rsid w:val="00917B08"/>
    <w:rsid w:val="0092325A"/>
    <w:rsid w:val="00924988"/>
    <w:rsid w:val="009311C9"/>
    <w:rsid w:val="009313F9"/>
    <w:rsid w:val="00931B0A"/>
    <w:rsid w:val="009351ED"/>
    <w:rsid w:val="00935AA8"/>
    <w:rsid w:val="00936A11"/>
    <w:rsid w:val="009420B0"/>
    <w:rsid w:val="00944957"/>
    <w:rsid w:val="009509FA"/>
    <w:rsid w:val="00954721"/>
    <w:rsid w:val="00954DD5"/>
    <w:rsid w:val="009646F7"/>
    <w:rsid w:val="0096528F"/>
    <w:rsid w:val="00970044"/>
    <w:rsid w:val="009704FC"/>
    <w:rsid w:val="00972296"/>
    <w:rsid w:val="00972E7B"/>
    <w:rsid w:val="0097530F"/>
    <w:rsid w:val="00981A16"/>
    <w:rsid w:val="00981B24"/>
    <w:rsid w:val="00982074"/>
    <w:rsid w:val="009866D0"/>
    <w:rsid w:val="00986D77"/>
    <w:rsid w:val="00990A04"/>
    <w:rsid w:val="0099259A"/>
    <w:rsid w:val="00995448"/>
    <w:rsid w:val="00996109"/>
    <w:rsid w:val="009B3223"/>
    <w:rsid w:val="009B3972"/>
    <w:rsid w:val="009B444F"/>
    <w:rsid w:val="009C09DA"/>
    <w:rsid w:val="009C3890"/>
    <w:rsid w:val="009C4D41"/>
    <w:rsid w:val="009C648D"/>
    <w:rsid w:val="009C6589"/>
    <w:rsid w:val="009D2368"/>
    <w:rsid w:val="009D4328"/>
    <w:rsid w:val="009D7FA0"/>
    <w:rsid w:val="009E08AA"/>
    <w:rsid w:val="009E1A7A"/>
    <w:rsid w:val="009E1AE1"/>
    <w:rsid w:val="009F216C"/>
    <w:rsid w:val="009F50B7"/>
    <w:rsid w:val="009F51ED"/>
    <w:rsid w:val="009F606F"/>
    <w:rsid w:val="00A00917"/>
    <w:rsid w:val="00A1118B"/>
    <w:rsid w:val="00A11B29"/>
    <w:rsid w:val="00A133B3"/>
    <w:rsid w:val="00A135D8"/>
    <w:rsid w:val="00A1638C"/>
    <w:rsid w:val="00A16B06"/>
    <w:rsid w:val="00A21256"/>
    <w:rsid w:val="00A22E88"/>
    <w:rsid w:val="00A25F9F"/>
    <w:rsid w:val="00A312A2"/>
    <w:rsid w:val="00A33E73"/>
    <w:rsid w:val="00A34683"/>
    <w:rsid w:val="00A36E16"/>
    <w:rsid w:val="00A4045A"/>
    <w:rsid w:val="00A42687"/>
    <w:rsid w:val="00A434CD"/>
    <w:rsid w:val="00A46478"/>
    <w:rsid w:val="00A5235E"/>
    <w:rsid w:val="00A53DCC"/>
    <w:rsid w:val="00A549DB"/>
    <w:rsid w:val="00A56C23"/>
    <w:rsid w:val="00A5709F"/>
    <w:rsid w:val="00A60F9A"/>
    <w:rsid w:val="00A6109E"/>
    <w:rsid w:val="00A662DE"/>
    <w:rsid w:val="00A67FB8"/>
    <w:rsid w:val="00A70196"/>
    <w:rsid w:val="00A722C0"/>
    <w:rsid w:val="00A75F2C"/>
    <w:rsid w:val="00A76414"/>
    <w:rsid w:val="00A77DB7"/>
    <w:rsid w:val="00A8183C"/>
    <w:rsid w:val="00A825FB"/>
    <w:rsid w:val="00A876B8"/>
    <w:rsid w:val="00AA1D07"/>
    <w:rsid w:val="00AA471C"/>
    <w:rsid w:val="00AA76FF"/>
    <w:rsid w:val="00AB4AEC"/>
    <w:rsid w:val="00AB6BEE"/>
    <w:rsid w:val="00AB6EFA"/>
    <w:rsid w:val="00AB71A8"/>
    <w:rsid w:val="00AC2BC2"/>
    <w:rsid w:val="00AC4FE5"/>
    <w:rsid w:val="00AC7B89"/>
    <w:rsid w:val="00AD055B"/>
    <w:rsid w:val="00AD2BC7"/>
    <w:rsid w:val="00AD2D48"/>
    <w:rsid w:val="00AD5FE0"/>
    <w:rsid w:val="00AE3999"/>
    <w:rsid w:val="00AE590B"/>
    <w:rsid w:val="00AF5FC1"/>
    <w:rsid w:val="00AF7500"/>
    <w:rsid w:val="00B00FE1"/>
    <w:rsid w:val="00B03993"/>
    <w:rsid w:val="00B03B38"/>
    <w:rsid w:val="00B04A9E"/>
    <w:rsid w:val="00B04D76"/>
    <w:rsid w:val="00B06FB7"/>
    <w:rsid w:val="00B13BED"/>
    <w:rsid w:val="00B159D3"/>
    <w:rsid w:val="00B16AD2"/>
    <w:rsid w:val="00B1780C"/>
    <w:rsid w:val="00B20C16"/>
    <w:rsid w:val="00B22591"/>
    <w:rsid w:val="00B2275F"/>
    <w:rsid w:val="00B24436"/>
    <w:rsid w:val="00B306FB"/>
    <w:rsid w:val="00B3396B"/>
    <w:rsid w:val="00B33BD2"/>
    <w:rsid w:val="00B349B3"/>
    <w:rsid w:val="00B36573"/>
    <w:rsid w:val="00B36B89"/>
    <w:rsid w:val="00B412C0"/>
    <w:rsid w:val="00B42047"/>
    <w:rsid w:val="00B42293"/>
    <w:rsid w:val="00B44103"/>
    <w:rsid w:val="00B50ABB"/>
    <w:rsid w:val="00B50BC4"/>
    <w:rsid w:val="00B5475F"/>
    <w:rsid w:val="00B54B04"/>
    <w:rsid w:val="00B54CA1"/>
    <w:rsid w:val="00B60DA1"/>
    <w:rsid w:val="00B62BC4"/>
    <w:rsid w:val="00B62FED"/>
    <w:rsid w:val="00B6496A"/>
    <w:rsid w:val="00B65834"/>
    <w:rsid w:val="00B70454"/>
    <w:rsid w:val="00B71063"/>
    <w:rsid w:val="00B741A3"/>
    <w:rsid w:val="00B75BA3"/>
    <w:rsid w:val="00B80616"/>
    <w:rsid w:val="00B81919"/>
    <w:rsid w:val="00B82D65"/>
    <w:rsid w:val="00B84664"/>
    <w:rsid w:val="00B87B48"/>
    <w:rsid w:val="00B91B32"/>
    <w:rsid w:val="00B9326E"/>
    <w:rsid w:val="00B94FC3"/>
    <w:rsid w:val="00BB2E5F"/>
    <w:rsid w:val="00BB605C"/>
    <w:rsid w:val="00BB7347"/>
    <w:rsid w:val="00BC79E9"/>
    <w:rsid w:val="00BD3EAA"/>
    <w:rsid w:val="00BE5839"/>
    <w:rsid w:val="00BE72DA"/>
    <w:rsid w:val="00BE74C4"/>
    <w:rsid w:val="00BF00D1"/>
    <w:rsid w:val="00BF0FC9"/>
    <w:rsid w:val="00BF11B4"/>
    <w:rsid w:val="00BF25BB"/>
    <w:rsid w:val="00BF53C4"/>
    <w:rsid w:val="00BF64E9"/>
    <w:rsid w:val="00BF6611"/>
    <w:rsid w:val="00BF72F1"/>
    <w:rsid w:val="00C0076D"/>
    <w:rsid w:val="00C06C85"/>
    <w:rsid w:val="00C077F5"/>
    <w:rsid w:val="00C156A0"/>
    <w:rsid w:val="00C20683"/>
    <w:rsid w:val="00C20978"/>
    <w:rsid w:val="00C237AB"/>
    <w:rsid w:val="00C23EA7"/>
    <w:rsid w:val="00C362A5"/>
    <w:rsid w:val="00C42AFE"/>
    <w:rsid w:val="00C45618"/>
    <w:rsid w:val="00C50C7A"/>
    <w:rsid w:val="00C52926"/>
    <w:rsid w:val="00C56344"/>
    <w:rsid w:val="00C56E5E"/>
    <w:rsid w:val="00C60C17"/>
    <w:rsid w:val="00C619CA"/>
    <w:rsid w:val="00C625FA"/>
    <w:rsid w:val="00C628AE"/>
    <w:rsid w:val="00C65A0A"/>
    <w:rsid w:val="00C66020"/>
    <w:rsid w:val="00C7201A"/>
    <w:rsid w:val="00C72D99"/>
    <w:rsid w:val="00C75956"/>
    <w:rsid w:val="00C75A5B"/>
    <w:rsid w:val="00C75E4F"/>
    <w:rsid w:val="00C82729"/>
    <w:rsid w:val="00C87BAD"/>
    <w:rsid w:val="00C922B5"/>
    <w:rsid w:val="00C92C87"/>
    <w:rsid w:val="00CA0878"/>
    <w:rsid w:val="00CA2307"/>
    <w:rsid w:val="00CA4542"/>
    <w:rsid w:val="00CA471C"/>
    <w:rsid w:val="00CA505E"/>
    <w:rsid w:val="00CA7496"/>
    <w:rsid w:val="00CA789F"/>
    <w:rsid w:val="00CC3C6D"/>
    <w:rsid w:val="00CC5240"/>
    <w:rsid w:val="00CD03C4"/>
    <w:rsid w:val="00CD1C26"/>
    <w:rsid w:val="00CD275B"/>
    <w:rsid w:val="00CD460A"/>
    <w:rsid w:val="00CD7650"/>
    <w:rsid w:val="00CE39DB"/>
    <w:rsid w:val="00CF08C0"/>
    <w:rsid w:val="00CF4819"/>
    <w:rsid w:val="00CF5E32"/>
    <w:rsid w:val="00CF6508"/>
    <w:rsid w:val="00D02977"/>
    <w:rsid w:val="00D053CE"/>
    <w:rsid w:val="00D07301"/>
    <w:rsid w:val="00D11923"/>
    <w:rsid w:val="00D15878"/>
    <w:rsid w:val="00D20952"/>
    <w:rsid w:val="00D22EBD"/>
    <w:rsid w:val="00D25F56"/>
    <w:rsid w:val="00D2668C"/>
    <w:rsid w:val="00D27712"/>
    <w:rsid w:val="00D33469"/>
    <w:rsid w:val="00D34312"/>
    <w:rsid w:val="00D34AEC"/>
    <w:rsid w:val="00D36C6D"/>
    <w:rsid w:val="00D40BBF"/>
    <w:rsid w:val="00D4144C"/>
    <w:rsid w:val="00D42F22"/>
    <w:rsid w:val="00D4463E"/>
    <w:rsid w:val="00D45588"/>
    <w:rsid w:val="00D512F4"/>
    <w:rsid w:val="00D528EA"/>
    <w:rsid w:val="00D5402C"/>
    <w:rsid w:val="00D5500A"/>
    <w:rsid w:val="00D578E9"/>
    <w:rsid w:val="00D6009C"/>
    <w:rsid w:val="00D60B15"/>
    <w:rsid w:val="00D66CB4"/>
    <w:rsid w:val="00D7150D"/>
    <w:rsid w:val="00D72EE5"/>
    <w:rsid w:val="00D770D8"/>
    <w:rsid w:val="00D77486"/>
    <w:rsid w:val="00D77780"/>
    <w:rsid w:val="00D8363C"/>
    <w:rsid w:val="00D83C97"/>
    <w:rsid w:val="00D86FBC"/>
    <w:rsid w:val="00D87967"/>
    <w:rsid w:val="00D910F1"/>
    <w:rsid w:val="00D92464"/>
    <w:rsid w:val="00D93051"/>
    <w:rsid w:val="00D93247"/>
    <w:rsid w:val="00D93A4A"/>
    <w:rsid w:val="00D94A5E"/>
    <w:rsid w:val="00DA71A2"/>
    <w:rsid w:val="00DB41DE"/>
    <w:rsid w:val="00DB6EE3"/>
    <w:rsid w:val="00DC00FE"/>
    <w:rsid w:val="00DC1367"/>
    <w:rsid w:val="00DC2823"/>
    <w:rsid w:val="00DC42E7"/>
    <w:rsid w:val="00DC6850"/>
    <w:rsid w:val="00DD35CE"/>
    <w:rsid w:val="00DE2350"/>
    <w:rsid w:val="00DF219B"/>
    <w:rsid w:val="00DF426F"/>
    <w:rsid w:val="00DF4994"/>
    <w:rsid w:val="00DF5B18"/>
    <w:rsid w:val="00DF5EDB"/>
    <w:rsid w:val="00DF601F"/>
    <w:rsid w:val="00DF73EE"/>
    <w:rsid w:val="00E04623"/>
    <w:rsid w:val="00E07683"/>
    <w:rsid w:val="00E078E8"/>
    <w:rsid w:val="00E10329"/>
    <w:rsid w:val="00E11FDF"/>
    <w:rsid w:val="00E16D16"/>
    <w:rsid w:val="00E2619E"/>
    <w:rsid w:val="00E30B84"/>
    <w:rsid w:val="00E324C6"/>
    <w:rsid w:val="00E35597"/>
    <w:rsid w:val="00E374FC"/>
    <w:rsid w:val="00E377A0"/>
    <w:rsid w:val="00E432A4"/>
    <w:rsid w:val="00E44F5A"/>
    <w:rsid w:val="00E53AED"/>
    <w:rsid w:val="00E541F7"/>
    <w:rsid w:val="00E569B2"/>
    <w:rsid w:val="00E57785"/>
    <w:rsid w:val="00E60471"/>
    <w:rsid w:val="00E6077A"/>
    <w:rsid w:val="00E626AD"/>
    <w:rsid w:val="00E64ECB"/>
    <w:rsid w:val="00E67462"/>
    <w:rsid w:val="00E70BCA"/>
    <w:rsid w:val="00E70E56"/>
    <w:rsid w:val="00E73FC0"/>
    <w:rsid w:val="00E749A7"/>
    <w:rsid w:val="00E7527D"/>
    <w:rsid w:val="00E77993"/>
    <w:rsid w:val="00E80788"/>
    <w:rsid w:val="00E83A48"/>
    <w:rsid w:val="00E83B67"/>
    <w:rsid w:val="00E85185"/>
    <w:rsid w:val="00E91073"/>
    <w:rsid w:val="00E94285"/>
    <w:rsid w:val="00E956AE"/>
    <w:rsid w:val="00E96CE0"/>
    <w:rsid w:val="00EA1EE9"/>
    <w:rsid w:val="00EA26AD"/>
    <w:rsid w:val="00EA5E86"/>
    <w:rsid w:val="00EB2A84"/>
    <w:rsid w:val="00EB410E"/>
    <w:rsid w:val="00EB459D"/>
    <w:rsid w:val="00EC0784"/>
    <w:rsid w:val="00EC0BE9"/>
    <w:rsid w:val="00EC72F8"/>
    <w:rsid w:val="00ED1033"/>
    <w:rsid w:val="00ED1106"/>
    <w:rsid w:val="00ED6320"/>
    <w:rsid w:val="00EE1D0D"/>
    <w:rsid w:val="00EE2D1E"/>
    <w:rsid w:val="00EF0BF3"/>
    <w:rsid w:val="00EF7FC1"/>
    <w:rsid w:val="00F056C7"/>
    <w:rsid w:val="00F0594D"/>
    <w:rsid w:val="00F107D0"/>
    <w:rsid w:val="00F11D53"/>
    <w:rsid w:val="00F12085"/>
    <w:rsid w:val="00F13EB0"/>
    <w:rsid w:val="00F1601C"/>
    <w:rsid w:val="00F16D52"/>
    <w:rsid w:val="00F1748E"/>
    <w:rsid w:val="00F226CD"/>
    <w:rsid w:val="00F2433A"/>
    <w:rsid w:val="00F25923"/>
    <w:rsid w:val="00F26665"/>
    <w:rsid w:val="00F26DA5"/>
    <w:rsid w:val="00F30986"/>
    <w:rsid w:val="00F32244"/>
    <w:rsid w:val="00F34AA0"/>
    <w:rsid w:val="00F35CE9"/>
    <w:rsid w:val="00F3736D"/>
    <w:rsid w:val="00F37371"/>
    <w:rsid w:val="00F42EF4"/>
    <w:rsid w:val="00F4588F"/>
    <w:rsid w:val="00F47477"/>
    <w:rsid w:val="00F5464E"/>
    <w:rsid w:val="00F54D3F"/>
    <w:rsid w:val="00F54E38"/>
    <w:rsid w:val="00F67486"/>
    <w:rsid w:val="00F67806"/>
    <w:rsid w:val="00F7387D"/>
    <w:rsid w:val="00F75A83"/>
    <w:rsid w:val="00F821E9"/>
    <w:rsid w:val="00F84021"/>
    <w:rsid w:val="00F859CA"/>
    <w:rsid w:val="00F95390"/>
    <w:rsid w:val="00F96F9B"/>
    <w:rsid w:val="00F9727D"/>
    <w:rsid w:val="00FA2FC4"/>
    <w:rsid w:val="00FB495B"/>
    <w:rsid w:val="00FB4E45"/>
    <w:rsid w:val="00FB4F43"/>
    <w:rsid w:val="00FB7EE4"/>
    <w:rsid w:val="00FC34F2"/>
    <w:rsid w:val="00FC3C6C"/>
    <w:rsid w:val="00FD0B92"/>
    <w:rsid w:val="00FD22AF"/>
    <w:rsid w:val="00FD36A5"/>
    <w:rsid w:val="00FD661C"/>
    <w:rsid w:val="00FD6857"/>
    <w:rsid w:val="00FD7D3E"/>
    <w:rsid w:val="00FE0657"/>
    <w:rsid w:val="00FE07FB"/>
    <w:rsid w:val="00FE0CF7"/>
    <w:rsid w:val="00FE1634"/>
    <w:rsid w:val="00FE28C2"/>
    <w:rsid w:val="00FE32D2"/>
    <w:rsid w:val="00FE6A1C"/>
    <w:rsid w:val="00FF1D5F"/>
    <w:rsid w:val="00FF2C04"/>
    <w:rsid w:val="00FF3BB7"/>
    <w:rsid w:val="00FF46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5317E5"/>
  <w15:docId w15:val="{7DC60B97-F34A-44CD-9E31-13013491E2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0B15"/>
    <w:rPr>
      <w:rFonts w:ascii="Arial" w:hAnsi="Arial"/>
    </w:rPr>
  </w:style>
  <w:style w:type="paragraph" w:styleId="Heading1">
    <w:name w:val="heading 1"/>
    <w:aliases w:val="Chapter Level"/>
    <w:basedOn w:val="Normal"/>
    <w:next w:val="BodyText"/>
    <w:qFormat/>
    <w:rsid w:val="00A549DB"/>
    <w:pPr>
      <w:keepNext/>
      <w:numPr>
        <w:numId w:val="13"/>
      </w:numPr>
      <w:spacing w:before="240" w:after="140"/>
      <w:outlineLvl w:val="0"/>
    </w:pPr>
    <w:rPr>
      <w:b/>
      <w:caps/>
      <w:sz w:val="36"/>
      <w:szCs w:val="36"/>
    </w:rPr>
  </w:style>
  <w:style w:type="paragraph" w:styleId="Heading2">
    <w:name w:val="heading 2"/>
    <w:basedOn w:val="Normal"/>
    <w:next w:val="BodyText"/>
    <w:qFormat/>
    <w:rsid w:val="00A549DB"/>
    <w:pPr>
      <w:keepNext/>
      <w:numPr>
        <w:ilvl w:val="1"/>
        <w:numId w:val="13"/>
      </w:numPr>
      <w:spacing w:before="240" w:after="120"/>
      <w:outlineLvl w:val="1"/>
    </w:pPr>
    <w:rPr>
      <w:b/>
      <w:sz w:val="24"/>
    </w:rPr>
  </w:style>
  <w:style w:type="paragraph" w:styleId="Heading3">
    <w:name w:val="heading 3"/>
    <w:basedOn w:val="Normal"/>
    <w:next w:val="BodyText"/>
    <w:qFormat/>
    <w:rsid w:val="00A549DB"/>
    <w:pPr>
      <w:keepNext/>
      <w:widowControl w:val="0"/>
      <w:numPr>
        <w:ilvl w:val="2"/>
        <w:numId w:val="13"/>
      </w:numPr>
      <w:spacing w:before="120" w:after="120"/>
      <w:outlineLvl w:val="2"/>
    </w:pPr>
    <w:rPr>
      <w:b/>
      <w:i/>
      <w:sz w:val="24"/>
    </w:rPr>
  </w:style>
  <w:style w:type="paragraph" w:styleId="Heading4">
    <w:name w:val="heading 4"/>
    <w:basedOn w:val="Normal"/>
    <w:next w:val="BodyText"/>
    <w:qFormat/>
    <w:rsid w:val="00A549DB"/>
    <w:pPr>
      <w:keepNext/>
      <w:numPr>
        <w:ilvl w:val="3"/>
        <w:numId w:val="13"/>
      </w:numPr>
      <w:spacing w:before="120" w:after="120"/>
      <w:outlineLvl w:val="3"/>
    </w:pPr>
    <w:rPr>
      <w:sz w:val="24"/>
    </w:rPr>
  </w:style>
  <w:style w:type="paragraph" w:styleId="Heading5">
    <w:name w:val="heading 5"/>
    <w:basedOn w:val="Heading4"/>
    <w:next w:val="BodyText"/>
    <w:qFormat/>
    <w:rsid w:val="0059065F"/>
    <w:pPr>
      <w:numPr>
        <w:ilvl w:val="4"/>
      </w:numPr>
      <w:outlineLvl w:val="4"/>
    </w:pPr>
    <w:rPr>
      <w:i/>
      <w:sz w:val="22"/>
    </w:rPr>
  </w:style>
  <w:style w:type="paragraph" w:styleId="Heading6">
    <w:name w:val="heading 6"/>
    <w:aliases w:val="Appendix Level"/>
    <w:basedOn w:val="Heading1"/>
    <w:next w:val="BodyText"/>
    <w:qFormat/>
    <w:rsid w:val="00E85185"/>
    <w:pPr>
      <w:numPr>
        <w:ilvl w:val="5"/>
      </w:numPr>
      <w:outlineLvl w:val="5"/>
    </w:pPr>
    <w:rPr>
      <w:kern w:val="28"/>
    </w:rPr>
  </w:style>
  <w:style w:type="paragraph" w:styleId="Heading7">
    <w:name w:val="heading 7"/>
    <w:basedOn w:val="Heading2"/>
    <w:next w:val="BodyText"/>
    <w:qFormat/>
    <w:rsid w:val="00E85185"/>
    <w:pPr>
      <w:outlineLvl w:val="6"/>
    </w:pPr>
  </w:style>
  <w:style w:type="paragraph" w:styleId="Heading8">
    <w:name w:val="heading 8"/>
    <w:basedOn w:val="Heading3"/>
    <w:next w:val="BodyText"/>
    <w:qFormat/>
    <w:rsid w:val="00E85185"/>
    <w:pPr>
      <w:outlineLvl w:val="7"/>
    </w:pPr>
  </w:style>
  <w:style w:type="paragraph" w:styleId="Heading9">
    <w:name w:val="heading 9"/>
    <w:basedOn w:val="Heading5"/>
    <w:next w:val="BodyText"/>
    <w:qFormat/>
    <w:rsid w:val="0059065F"/>
    <w:pPr>
      <w:outlineLvl w:val="8"/>
    </w:pPr>
    <w:rPr>
      <w:i w:val="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549DB"/>
    <w:pPr>
      <w:spacing w:after="180"/>
    </w:pPr>
    <w:rPr>
      <w:rFonts w:ascii="Times New Roman" w:hAnsi="Times New Roman"/>
      <w:sz w:val="24"/>
    </w:rPr>
  </w:style>
  <w:style w:type="character" w:customStyle="1" w:styleId="BodyTextChar">
    <w:name w:val="Body Text Char"/>
    <w:basedOn w:val="DefaultParagraphFont"/>
    <w:link w:val="BodyText"/>
    <w:rsid w:val="00A549DB"/>
    <w:rPr>
      <w:sz w:val="24"/>
    </w:rPr>
  </w:style>
  <w:style w:type="paragraph" w:styleId="Title">
    <w:name w:val="Title"/>
    <w:basedOn w:val="Normal"/>
    <w:qFormat/>
    <w:rsid w:val="006D208D"/>
    <w:pPr>
      <w:spacing w:before="240" w:after="240"/>
      <w:jc w:val="center"/>
    </w:pPr>
    <w:rPr>
      <w:b/>
      <w:sz w:val="36"/>
    </w:rPr>
  </w:style>
  <w:style w:type="paragraph" w:styleId="Subtitle">
    <w:name w:val="Subtitle"/>
    <w:basedOn w:val="Normal"/>
    <w:qFormat/>
    <w:rsid w:val="00D93051"/>
    <w:pPr>
      <w:spacing w:before="60" w:after="240"/>
      <w:jc w:val="center"/>
    </w:pPr>
    <w:rPr>
      <w:i/>
      <w:sz w:val="24"/>
    </w:rPr>
  </w:style>
  <w:style w:type="paragraph" w:styleId="Header">
    <w:name w:val="header"/>
    <w:basedOn w:val="Normal"/>
    <w:link w:val="HeaderChar"/>
    <w:rsid w:val="00A549DB"/>
    <w:pPr>
      <w:tabs>
        <w:tab w:val="center" w:pos="4320"/>
        <w:tab w:val="right" w:pos="8640"/>
      </w:tabs>
    </w:pPr>
  </w:style>
  <w:style w:type="character" w:styleId="PageNumber">
    <w:name w:val="page number"/>
    <w:basedOn w:val="DefaultParagraphFont"/>
    <w:rsid w:val="00A549DB"/>
    <w:rPr>
      <w:rFonts w:ascii="Arial" w:hAnsi="Arial"/>
      <w:dstrike w:val="0"/>
      <w:color w:val="auto"/>
      <w:sz w:val="20"/>
      <w:u w:val="none"/>
      <w:vertAlign w:val="baseline"/>
    </w:rPr>
  </w:style>
  <w:style w:type="paragraph" w:styleId="Footer">
    <w:name w:val="footer"/>
    <w:basedOn w:val="Normal"/>
    <w:link w:val="FooterChar"/>
    <w:uiPriority w:val="99"/>
    <w:rsid w:val="00A549DB"/>
    <w:pPr>
      <w:tabs>
        <w:tab w:val="center" w:pos="4320"/>
        <w:tab w:val="right" w:pos="8640"/>
      </w:tabs>
    </w:pPr>
  </w:style>
  <w:style w:type="paragraph" w:customStyle="1" w:styleId="Bullets">
    <w:name w:val="Bullets"/>
    <w:basedOn w:val="BodyText"/>
    <w:link w:val="BulletsChar"/>
    <w:qFormat/>
    <w:rsid w:val="00D93051"/>
    <w:pPr>
      <w:numPr>
        <w:numId w:val="25"/>
      </w:numPr>
      <w:spacing w:after="60"/>
    </w:pPr>
  </w:style>
  <w:style w:type="character" w:customStyle="1" w:styleId="BulletsChar">
    <w:name w:val="Bullets Char"/>
    <w:basedOn w:val="BodyTextChar"/>
    <w:link w:val="Bullets"/>
    <w:rsid w:val="00F95390"/>
    <w:rPr>
      <w:sz w:val="24"/>
    </w:rPr>
  </w:style>
  <w:style w:type="paragraph" w:styleId="Caption">
    <w:name w:val="caption"/>
    <w:aliases w:val="Figure and Table"/>
    <w:basedOn w:val="Normal"/>
    <w:next w:val="BodyText"/>
    <w:qFormat/>
    <w:rsid w:val="00DF4994"/>
    <w:pPr>
      <w:widowControl w:val="0"/>
      <w:tabs>
        <w:tab w:val="left" w:pos="720"/>
        <w:tab w:val="right" w:pos="9360"/>
      </w:tabs>
      <w:spacing w:before="120" w:after="180"/>
    </w:pPr>
    <w:rPr>
      <w:b/>
    </w:rPr>
  </w:style>
  <w:style w:type="paragraph" w:customStyle="1" w:styleId="TableHead">
    <w:name w:val="Table Head"/>
    <w:basedOn w:val="Normal"/>
    <w:rsid w:val="00D93051"/>
    <w:pPr>
      <w:widowControl w:val="0"/>
      <w:spacing w:before="60" w:after="60"/>
    </w:pPr>
    <w:rPr>
      <w:b/>
    </w:rPr>
  </w:style>
  <w:style w:type="paragraph" w:customStyle="1" w:styleId="TableText">
    <w:name w:val="Table Text"/>
    <w:basedOn w:val="Normal"/>
    <w:rsid w:val="00A549DB"/>
    <w:pPr>
      <w:widowControl w:val="0"/>
      <w:spacing w:before="60" w:after="60"/>
    </w:pPr>
    <w:rPr>
      <w:rFonts w:ascii="Times New Roman" w:hAnsi="Times New Roman"/>
    </w:rPr>
  </w:style>
  <w:style w:type="paragraph" w:customStyle="1" w:styleId="NumberedList">
    <w:name w:val="Numbered List"/>
    <w:basedOn w:val="Bullets"/>
    <w:rsid w:val="00FB7EE4"/>
    <w:pPr>
      <w:numPr>
        <w:numId w:val="2"/>
      </w:numPr>
      <w:tabs>
        <w:tab w:val="clear" w:pos="720"/>
      </w:tabs>
      <w:ind w:left="360"/>
    </w:pPr>
  </w:style>
  <w:style w:type="paragraph" w:customStyle="1" w:styleId="AboutEPRI">
    <w:name w:val="AboutEPRI"/>
    <w:basedOn w:val="Normal"/>
    <w:rsid w:val="00A549DB"/>
    <w:pPr>
      <w:widowControl w:val="0"/>
      <w:spacing w:before="120" w:after="180" w:line="280" w:lineRule="exact"/>
    </w:pPr>
    <w:rPr>
      <w:sz w:val="18"/>
    </w:rPr>
  </w:style>
  <w:style w:type="paragraph" w:customStyle="1" w:styleId="Copyright">
    <w:name w:val="Copyright"/>
    <w:basedOn w:val="Normal"/>
    <w:rsid w:val="00A549DB"/>
    <w:pPr>
      <w:widowControl w:val="0"/>
      <w:spacing w:before="120" w:after="180" w:line="-180" w:lineRule="auto"/>
    </w:pPr>
    <w:rPr>
      <w:sz w:val="14"/>
    </w:rPr>
  </w:style>
  <w:style w:type="paragraph" w:customStyle="1" w:styleId="ExportControlHeader">
    <w:name w:val="Export Control Header"/>
    <w:basedOn w:val="Normal"/>
    <w:rsid w:val="00A549DB"/>
    <w:pPr>
      <w:spacing w:before="120" w:after="120" w:line="240" w:lineRule="exact"/>
      <w:ind w:right="144"/>
      <w:jc w:val="both"/>
    </w:pPr>
    <w:rPr>
      <w:b/>
      <w:bCs/>
      <w:sz w:val="18"/>
      <w:szCs w:val="18"/>
    </w:rPr>
  </w:style>
  <w:style w:type="paragraph" w:customStyle="1" w:styleId="DisclaimerTitle">
    <w:name w:val="Disclaimer Title"/>
    <w:basedOn w:val="Normal"/>
    <w:rsid w:val="00A549DB"/>
    <w:pPr>
      <w:spacing w:before="140" w:after="80"/>
      <w:ind w:left="562" w:right="562"/>
    </w:pPr>
    <w:rPr>
      <w:b/>
      <w:caps/>
      <w:snapToGrid w:val="0"/>
      <w:spacing w:val="10"/>
      <w:sz w:val="24"/>
    </w:rPr>
  </w:style>
  <w:style w:type="paragraph" w:customStyle="1" w:styleId="DisclaimerInsert">
    <w:name w:val="DisclaimerInsert"/>
    <w:basedOn w:val="Normal"/>
    <w:rsid w:val="00A549DB"/>
    <w:pPr>
      <w:spacing w:before="120" w:after="80" w:line="200" w:lineRule="exact"/>
      <w:ind w:left="562" w:right="562"/>
    </w:pPr>
    <w:rPr>
      <w:b/>
      <w:snapToGrid w:val="0"/>
      <w:spacing w:val="-10"/>
      <w:sz w:val="18"/>
    </w:rPr>
  </w:style>
  <w:style w:type="paragraph" w:customStyle="1" w:styleId="SectionTitleOnly">
    <w:name w:val="Section Title Only"/>
    <w:basedOn w:val="Normal"/>
    <w:next w:val="BodyText"/>
    <w:rsid w:val="00D93051"/>
    <w:pPr>
      <w:keepNext/>
      <w:pageBreakBefore/>
      <w:spacing w:before="240" w:after="140"/>
      <w:jc w:val="center"/>
    </w:pPr>
    <w:rPr>
      <w:b/>
      <w:caps/>
      <w:sz w:val="36"/>
    </w:rPr>
  </w:style>
  <w:style w:type="paragraph" w:styleId="TOC1">
    <w:name w:val="toc 1"/>
    <w:basedOn w:val="Normal"/>
    <w:next w:val="Normal"/>
    <w:uiPriority w:val="39"/>
    <w:rsid w:val="002F53B9"/>
    <w:pPr>
      <w:tabs>
        <w:tab w:val="right" w:leader="dot" w:pos="9360"/>
      </w:tabs>
      <w:spacing w:before="120" w:after="60"/>
      <w:ind w:right="720"/>
    </w:pPr>
    <w:rPr>
      <w:b/>
      <w:caps/>
      <w:sz w:val="22"/>
      <w:szCs w:val="22"/>
    </w:rPr>
  </w:style>
  <w:style w:type="paragraph" w:customStyle="1" w:styleId="ProductID">
    <w:name w:val="Product ID#"/>
    <w:basedOn w:val="CoverSubtitle"/>
    <w:rsid w:val="00837FC5"/>
    <w:rPr>
      <w:b/>
      <w:i w:val="0"/>
      <w:sz w:val="24"/>
    </w:rPr>
  </w:style>
  <w:style w:type="paragraph" w:customStyle="1" w:styleId="CoverSubtitle">
    <w:name w:val="Cover Subtitle"/>
    <w:basedOn w:val="CoverTitle"/>
    <w:rsid w:val="00A549DB"/>
    <w:pPr>
      <w:spacing w:before="240" w:after="60"/>
    </w:pPr>
    <w:rPr>
      <w:b w:val="0"/>
      <w:i/>
      <w:sz w:val="28"/>
    </w:rPr>
  </w:style>
  <w:style w:type="paragraph" w:customStyle="1" w:styleId="CoverTitle">
    <w:name w:val="Cover Title"/>
    <w:basedOn w:val="BodyText"/>
    <w:rsid w:val="00A549DB"/>
    <w:pPr>
      <w:spacing w:before="1280"/>
      <w:jc w:val="center"/>
    </w:pPr>
    <w:rPr>
      <w:rFonts w:ascii="Arial" w:hAnsi="Arial"/>
      <w:b/>
      <w:sz w:val="36"/>
    </w:rPr>
  </w:style>
  <w:style w:type="paragraph" w:customStyle="1" w:styleId="TitlePageText">
    <w:name w:val="Title Page Text"/>
    <w:basedOn w:val="BodyText"/>
    <w:rsid w:val="00A549DB"/>
    <w:pPr>
      <w:spacing w:before="60"/>
      <w:jc w:val="center"/>
    </w:pPr>
    <w:rPr>
      <w:rFonts w:ascii="Arial" w:hAnsi="Arial"/>
    </w:rPr>
  </w:style>
  <w:style w:type="paragraph" w:customStyle="1" w:styleId="Address">
    <w:name w:val="Address"/>
    <w:basedOn w:val="Normal"/>
    <w:rsid w:val="00A549DB"/>
    <w:pPr>
      <w:jc w:val="center"/>
    </w:pPr>
    <w:rPr>
      <w:sz w:val="14"/>
    </w:rPr>
  </w:style>
  <w:style w:type="paragraph" w:customStyle="1" w:styleId="TableCaption">
    <w:name w:val="Table Caption"/>
    <w:basedOn w:val="TableHead"/>
    <w:rsid w:val="00D93051"/>
  </w:style>
  <w:style w:type="paragraph" w:customStyle="1" w:styleId="CopyrightTitle">
    <w:name w:val="Copyright Title"/>
    <w:rsid w:val="00A549DB"/>
    <w:pPr>
      <w:spacing w:before="240" w:after="80"/>
      <w:ind w:left="562" w:right="562"/>
      <w:jc w:val="both"/>
    </w:pPr>
    <w:rPr>
      <w:rFonts w:ascii="Arial" w:hAnsi="Arial"/>
      <w:b/>
      <w:caps/>
      <w:sz w:val="24"/>
    </w:rPr>
  </w:style>
  <w:style w:type="paragraph" w:styleId="TOC2">
    <w:name w:val="toc 2"/>
    <w:basedOn w:val="Normal"/>
    <w:next w:val="Normal"/>
    <w:uiPriority w:val="39"/>
    <w:rsid w:val="002F53B9"/>
    <w:pPr>
      <w:tabs>
        <w:tab w:val="right" w:leader="dot" w:pos="9360"/>
      </w:tabs>
      <w:spacing w:after="60"/>
      <w:ind w:left="360" w:right="720"/>
    </w:pPr>
    <w:rPr>
      <w:sz w:val="22"/>
      <w:szCs w:val="22"/>
    </w:rPr>
  </w:style>
  <w:style w:type="paragraph" w:styleId="TOC3">
    <w:name w:val="toc 3"/>
    <w:basedOn w:val="Normal"/>
    <w:next w:val="Normal"/>
    <w:uiPriority w:val="39"/>
    <w:rsid w:val="002F53B9"/>
    <w:pPr>
      <w:tabs>
        <w:tab w:val="right" w:leader="dot" w:pos="9360"/>
      </w:tabs>
      <w:spacing w:after="60"/>
      <w:ind w:left="720" w:right="720"/>
    </w:pPr>
    <w:rPr>
      <w:sz w:val="22"/>
      <w:szCs w:val="22"/>
    </w:rPr>
  </w:style>
  <w:style w:type="paragraph" w:styleId="TOC4">
    <w:name w:val="toc 4"/>
    <w:basedOn w:val="TOC8"/>
    <w:next w:val="Normal"/>
    <w:rsid w:val="009C3890"/>
    <w:pPr>
      <w:ind w:left="1080"/>
    </w:pPr>
  </w:style>
  <w:style w:type="paragraph" w:styleId="TOC8">
    <w:name w:val="toc 8"/>
    <w:basedOn w:val="TOC3"/>
    <w:next w:val="Normal"/>
    <w:rsid w:val="009C3890"/>
  </w:style>
  <w:style w:type="paragraph" w:styleId="TOC5">
    <w:name w:val="toc 5"/>
    <w:basedOn w:val="TOC4"/>
    <w:next w:val="Normal"/>
    <w:rsid w:val="009C3890"/>
    <w:pPr>
      <w:ind w:left="1440"/>
    </w:pPr>
  </w:style>
  <w:style w:type="paragraph" w:styleId="TOC6">
    <w:name w:val="toc 6"/>
    <w:basedOn w:val="TOC1"/>
    <w:next w:val="Normal"/>
    <w:rsid w:val="009C3890"/>
  </w:style>
  <w:style w:type="paragraph" w:styleId="TOC7">
    <w:name w:val="toc 7"/>
    <w:basedOn w:val="TOC2"/>
    <w:next w:val="Normal"/>
    <w:rsid w:val="009C3890"/>
  </w:style>
  <w:style w:type="paragraph" w:styleId="TOC9">
    <w:name w:val="toc 9"/>
    <w:basedOn w:val="TOC4"/>
    <w:next w:val="Normal"/>
    <w:rsid w:val="001616D6"/>
  </w:style>
  <w:style w:type="paragraph" w:customStyle="1" w:styleId="CopyrightText">
    <w:name w:val="Copyright Text"/>
    <w:rsid w:val="00A549DB"/>
    <w:pPr>
      <w:spacing w:before="140" w:after="80"/>
      <w:ind w:left="562" w:right="562"/>
      <w:jc w:val="both"/>
    </w:pPr>
    <w:rPr>
      <w:rFonts w:ascii="Arial" w:hAnsi="Arial"/>
      <w:sz w:val="18"/>
    </w:rPr>
  </w:style>
  <w:style w:type="paragraph" w:customStyle="1" w:styleId="NumberedList-Last">
    <w:name w:val="Numbered List - Last"/>
    <w:basedOn w:val="NumberedList"/>
    <w:qFormat/>
    <w:rsid w:val="00D60B15"/>
    <w:pPr>
      <w:spacing w:after="180"/>
    </w:pPr>
  </w:style>
  <w:style w:type="paragraph" w:styleId="TableofFigures">
    <w:name w:val="table of figures"/>
    <w:basedOn w:val="Normal"/>
    <w:next w:val="Normal"/>
    <w:uiPriority w:val="99"/>
    <w:rsid w:val="003C439F"/>
    <w:pPr>
      <w:tabs>
        <w:tab w:val="right" w:leader="dot" w:pos="9360"/>
      </w:tabs>
      <w:ind w:left="360" w:right="720" w:hanging="360"/>
    </w:pPr>
    <w:rPr>
      <w:noProof/>
      <w:sz w:val="22"/>
    </w:rPr>
  </w:style>
  <w:style w:type="paragraph" w:customStyle="1" w:styleId="EPRIExecutableBox">
    <w:name w:val="EPRI Executable Box"/>
    <w:rsid w:val="00A549DB"/>
    <w:pPr>
      <w:pBdr>
        <w:top w:val="single" w:sz="6" w:space="3" w:color="auto"/>
        <w:left w:val="single" w:sz="6" w:space="3" w:color="auto"/>
        <w:bottom w:val="single" w:sz="6" w:space="3" w:color="auto"/>
        <w:right w:val="single" w:sz="6" w:space="3" w:color="auto"/>
      </w:pBdr>
      <w:spacing w:line="240" w:lineRule="exact"/>
      <w:ind w:left="1440" w:right="990" w:hanging="720"/>
    </w:pPr>
    <w:rPr>
      <w:rFonts w:ascii="Arial" w:hAnsi="Arial"/>
      <w:noProof/>
      <w:spacing w:val="-20"/>
    </w:rPr>
  </w:style>
  <w:style w:type="paragraph" w:customStyle="1" w:styleId="DisclaimerInsert0">
    <w:name w:val="Disclaimer Insert"/>
    <w:rsid w:val="00A549DB"/>
    <w:pPr>
      <w:spacing w:before="120" w:after="80"/>
      <w:ind w:left="562" w:right="562"/>
    </w:pPr>
    <w:rPr>
      <w:rFonts w:ascii="Arial" w:hAnsi="Arial"/>
      <w:b/>
      <w:sz w:val="18"/>
    </w:rPr>
  </w:style>
  <w:style w:type="character" w:styleId="CommentReference">
    <w:name w:val="annotation reference"/>
    <w:basedOn w:val="DefaultParagraphFont"/>
    <w:semiHidden/>
    <w:rsid w:val="00972296"/>
    <w:rPr>
      <w:sz w:val="16"/>
      <w:szCs w:val="16"/>
    </w:rPr>
  </w:style>
  <w:style w:type="paragraph" w:styleId="CommentText">
    <w:name w:val="annotation text"/>
    <w:basedOn w:val="Normal"/>
    <w:semiHidden/>
    <w:rsid w:val="00972296"/>
  </w:style>
  <w:style w:type="paragraph" w:styleId="CommentSubject">
    <w:name w:val="annotation subject"/>
    <w:basedOn w:val="CommentText"/>
    <w:next w:val="CommentText"/>
    <w:semiHidden/>
    <w:rsid w:val="00972296"/>
    <w:rPr>
      <w:b/>
      <w:bCs/>
    </w:rPr>
  </w:style>
  <w:style w:type="paragraph" w:styleId="BalloonText">
    <w:name w:val="Balloon Text"/>
    <w:basedOn w:val="Normal"/>
    <w:semiHidden/>
    <w:rsid w:val="00972296"/>
    <w:rPr>
      <w:rFonts w:ascii="Tahoma" w:hAnsi="Tahoma" w:cs="Tahoma"/>
      <w:sz w:val="16"/>
      <w:szCs w:val="16"/>
    </w:rPr>
  </w:style>
  <w:style w:type="paragraph" w:customStyle="1" w:styleId="EPRISubheadings">
    <w:name w:val="EPRI Subheadings"/>
    <w:basedOn w:val="Normal"/>
    <w:next w:val="BodyText"/>
    <w:rsid w:val="00A549DB"/>
    <w:pPr>
      <w:keepNext/>
      <w:spacing w:before="140"/>
    </w:pPr>
    <w:rPr>
      <w:b/>
      <w:sz w:val="24"/>
    </w:rPr>
  </w:style>
  <w:style w:type="table" w:styleId="TableGrid">
    <w:name w:val="Table Grid"/>
    <w:basedOn w:val="TableNormal"/>
    <w:rsid w:val="002651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portControlText">
    <w:name w:val="Export Control Text"/>
    <w:basedOn w:val="Normal"/>
    <w:rsid w:val="00A549DB"/>
    <w:pPr>
      <w:spacing w:line="240" w:lineRule="exact"/>
      <w:ind w:left="29" w:right="144"/>
      <w:jc w:val="both"/>
    </w:pPr>
    <w:rPr>
      <w:spacing w:val="-2"/>
      <w:sz w:val="18"/>
      <w:szCs w:val="18"/>
    </w:rPr>
  </w:style>
  <w:style w:type="paragraph" w:customStyle="1" w:styleId="Disclaimer">
    <w:name w:val="Disclaimer"/>
    <w:rsid w:val="00A549DB"/>
    <w:pPr>
      <w:spacing w:before="140" w:after="80"/>
      <w:ind w:left="562" w:right="562"/>
      <w:jc w:val="both"/>
    </w:pPr>
    <w:rPr>
      <w:rFonts w:ascii="Arial" w:hAnsi="Arial"/>
      <w:caps/>
      <w:spacing w:val="-10"/>
      <w:sz w:val="18"/>
    </w:rPr>
  </w:style>
  <w:style w:type="paragraph" w:customStyle="1" w:styleId="EPRIProjectManager">
    <w:name w:val="EPRI Project Manager"/>
    <w:rsid w:val="00A549DB"/>
    <w:pPr>
      <w:spacing w:before="140" w:after="140"/>
      <w:ind w:left="1195" w:right="1195"/>
    </w:pPr>
    <w:rPr>
      <w:rFonts w:ascii="Arial" w:hAnsi="Arial"/>
      <w:sz w:val="24"/>
    </w:rPr>
  </w:style>
  <w:style w:type="paragraph" w:customStyle="1" w:styleId="NuclearDisclaimer">
    <w:name w:val="Nuclear Disclaimer"/>
    <w:basedOn w:val="Normal"/>
    <w:rsid w:val="00972E7B"/>
    <w:pPr>
      <w:spacing w:before="140" w:after="80"/>
      <w:ind w:left="562" w:right="562"/>
      <w:jc w:val="both"/>
    </w:pPr>
    <w:rPr>
      <w:caps/>
      <w:sz w:val="18"/>
    </w:rPr>
  </w:style>
  <w:style w:type="paragraph" w:customStyle="1" w:styleId="DisclaimerAddress">
    <w:name w:val="Disclaimer Address"/>
    <w:basedOn w:val="Normal"/>
    <w:rsid w:val="00A549DB"/>
    <w:pPr>
      <w:autoSpaceDE w:val="0"/>
      <w:autoSpaceDN w:val="0"/>
      <w:adjustRightInd w:val="0"/>
      <w:spacing w:before="140" w:after="80"/>
      <w:ind w:left="562" w:right="562"/>
      <w:jc w:val="both"/>
    </w:pPr>
    <w:rPr>
      <w:rFonts w:cs="Helvetica"/>
      <w:sz w:val="18"/>
      <w:szCs w:val="18"/>
    </w:rPr>
  </w:style>
  <w:style w:type="paragraph" w:customStyle="1" w:styleId="BackCoverProductID">
    <w:name w:val="Back Cover Product ID"/>
    <w:basedOn w:val="Normal"/>
    <w:rsid w:val="00A549DB"/>
    <w:pPr>
      <w:spacing w:before="60" w:after="40"/>
      <w:ind w:right="-115"/>
      <w:jc w:val="right"/>
    </w:pPr>
    <w:rPr>
      <w:sz w:val="14"/>
      <w:szCs w:val="14"/>
    </w:rPr>
  </w:style>
  <w:style w:type="paragraph" w:customStyle="1" w:styleId="EPRINuclearDisclaimer">
    <w:name w:val="EPRI Nuclear Disclaimer"/>
    <w:basedOn w:val="Normal"/>
    <w:rsid w:val="00A549DB"/>
    <w:pPr>
      <w:spacing w:before="140" w:after="80"/>
      <w:ind w:left="562" w:right="562"/>
      <w:jc w:val="both"/>
    </w:pPr>
    <w:rPr>
      <w:caps/>
      <w:sz w:val="18"/>
    </w:rPr>
  </w:style>
  <w:style w:type="character" w:styleId="Hyperlink">
    <w:name w:val="Hyperlink"/>
    <w:basedOn w:val="DefaultParagraphFont"/>
    <w:uiPriority w:val="99"/>
    <w:rsid w:val="000D1B86"/>
    <w:rPr>
      <w:color w:val="0000FF" w:themeColor="hyperlink"/>
      <w:u w:val="single"/>
    </w:rPr>
  </w:style>
  <w:style w:type="character" w:styleId="FootnoteReference">
    <w:name w:val="footnote reference"/>
    <w:rsid w:val="00A549DB"/>
    <w:rPr>
      <w:rFonts w:ascii="Times New Roman" w:hAnsi="Times New Roman"/>
      <w:vertAlign w:val="superscript"/>
    </w:rPr>
  </w:style>
  <w:style w:type="paragraph" w:styleId="FootnoteText">
    <w:name w:val="footnote text"/>
    <w:basedOn w:val="Normal"/>
    <w:link w:val="FootnoteTextChar"/>
    <w:rsid w:val="00900B7A"/>
    <w:pPr>
      <w:spacing w:before="60"/>
    </w:pPr>
    <w:rPr>
      <w:rFonts w:ascii="Times New Roman" w:hAnsi="Times New Roman"/>
    </w:rPr>
  </w:style>
  <w:style w:type="character" w:customStyle="1" w:styleId="FootnoteTextChar">
    <w:name w:val="Footnote Text Char"/>
    <w:basedOn w:val="DefaultParagraphFont"/>
    <w:link w:val="FootnoteText"/>
    <w:rsid w:val="00900B7A"/>
  </w:style>
  <w:style w:type="paragraph" w:customStyle="1" w:styleId="Bullets-Last">
    <w:name w:val="Bullets - Last"/>
    <w:basedOn w:val="Bullets"/>
    <w:link w:val="Bullets-LastChar"/>
    <w:qFormat/>
    <w:rsid w:val="00F95390"/>
    <w:pPr>
      <w:spacing w:after="180"/>
    </w:pPr>
  </w:style>
  <w:style w:type="character" w:customStyle="1" w:styleId="Bullets-LastChar">
    <w:name w:val="Bullets - Last Char"/>
    <w:basedOn w:val="BulletsChar"/>
    <w:link w:val="Bullets-Last"/>
    <w:rsid w:val="00F95390"/>
    <w:rPr>
      <w:sz w:val="24"/>
    </w:rPr>
  </w:style>
  <w:style w:type="paragraph" w:customStyle="1" w:styleId="Sub-Bullets">
    <w:name w:val="Sub-Bullets"/>
    <w:basedOn w:val="Bullets"/>
    <w:qFormat/>
    <w:rsid w:val="00524BE5"/>
    <w:pPr>
      <w:numPr>
        <w:numId w:val="29"/>
      </w:numPr>
      <w:ind w:left="720"/>
    </w:pPr>
  </w:style>
  <w:style w:type="paragraph" w:customStyle="1" w:styleId="ESCitations">
    <w:name w:val="ES Citations"/>
    <w:basedOn w:val="Normal"/>
    <w:rsid w:val="0056638A"/>
    <w:pPr>
      <w:spacing w:before="160"/>
    </w:pPr>
  </w:style>
  <w:style w:type="character" w:customStyle="1" w:styleId="HeaderChar">
    <w:name w:val="Header Char"/>
    <w:basedOn w:val="DefaultParagraphFont"/>
    <w:link w:val="Header"/>
    <w:rsid w:val="0002634C"/>
    <w:rPr>
      <w:rFonts w:ascii="Arial" w:hAnsi="Arial"/>
    </w:rPr>
  </w:style>
  <w:style w:type="paragraph" w:styleId="NormalWeb">
    <w:name w:val="Normal (Web)"/>
    <w:basedOn w:val="Normal"/>
    <w:uiPriority w:val="99"/>
    <w:semiHidden/>
    <w:unhideWhenUsed/>
    <w:rsid w:val="0002634C"/>
    <w:rPr>
      <w:rFonts w:ascii="Times New Roman" w:hAnsi="Times New Roman"/>
      <w:sz w:val="24"/>
      <w:szCs w:val="24"/>
    </w:rPr>
  </w:style>
  <w:style w:type="character" w:customStyle="1" w:styleId="FooterChar">
    <w:name w:val="Footer Char"/>
    <w:basedOn w:val="DefaultParagraphFont"/>
    <w:link w:val="Footer"/>
    <w:uiPriority w:val="99"/>
    <w:rsid w:val="0002634C"/>
    <w:rPr>
      <w:rFonts w:ascii="Arial" w:hAnsi="Arial"/>
    </w:rPr>
  </w:style>
  <w:style w:type="paragraph" w:customStyle="1" w:styleId="ESProductIDNumber">
    <w:name w:val="ES Product ID Number"/>
    <w:basedOn w:val="NormalWeb"/>
    <w:qFormat/>
    <w:rsid w:val="0056638A"/>
    <w:pPr>
      <w:kinsoku w:val="0"/>
      <w:overflowPunct w:val="0"/>
      <w:spacing w:before="120"/>
      <w:textAlignment w:val="baseline"/>
    </w:pPr>
    <w:rPr>
      <w:rFonts w:ascii="Arial" w:hAnsi="Arial"/>
      <w:b/>
      <w:kern w:val="24"/>
      <w:sz w:val="22"/>
      <w:szCs w:val="22"/>
    </w:rPr>
  </w:style>
  <w:style w:type="paragraph" w:customStyle="1" w:styleId="ESTitle">
    <w:name w:val="ES Title"/>
    <w:basedOn w:val="NormalWeb"/>
    <w:qFormat/>
    <w:rsid w:val="0056638A"/>
    <w:pPr>
      <w:kinsoku w:val="0"/>
      <w:overflowPunct w:val="0"/>
      <w:spacing w:before="120"/>
      <w:textAlignment w:val="baseline"/>
    </w:pPr>
    <w:rPr>
      <w:rFonts w:ascii="Arial" w:hAnsi="Arial"/>
      <w:b/>
      <w:sz w:val="26"/>
      <w:szCs w:val="26"/>
    </w:rPr>
  </w:style>
  <w:style w:type="paragraph" w:customStyle="1" w:styleId="ESAudience">
    <w:name w:val="ES Audience"/>
    <w:basedOn w:val="NormalWeb"/>
    <w:qFormat/>
    <w:rsid w:val="0056638A"/>
    <w:pPr>
      <w:kinsoku w:val="0"/>
      <w:overflowPunct w:val="0"/>
      <w:spacing w:before="120"/>
      <w:textAlignment w:val="baseline"/>
    </w:pPr>
    <w:rPr>
      <w:rFonts w:ascii="Arial" w:hAnsi="Arial"/>
      <w:b/>
      <w:caps/>
      <w:sz w:val="22"/>
      <w:szCs w:val="22"/>
    </w:rPr>
  </w:style>
  <w:style w:type="paragraph" w:customStyle="1" w:styleId="ESSubheading">
    <w:name w:val="ES Subheading"/>
    <w:basedOn w:val="Normal"/>
    <w:qFormat/>
    <w:rsid w:val="0056638A"/>
    <w:pPr>
      <w:tabs>
        <w:tab w:val="right" w:pos="10620"/>
      </w:tabs>
      <w:spacing w:before="240"/>
      <w:ind w:right="274"/>
      <w:jc w:val="both"/>
    </w:pPr>
    <w:rPr>
      <w:rFonts w:eastAsia="Calibri"/>
      <w:b/>
      <w:sz w:val="22"/>
      <w:szCs w:val="22"/>
    </w:rPr>
  </w:style>
  <w:style w:type="paragraph" w:customStyle="1" w:styleId="ESBodyText">
    <w:name w:val="ES Body Text"/>
    <w:basedOn w:val="Normal"/>
    <w:qFormat/>
    <w:rsid w:val="0056638A"/>
    <w:pPr>
      <w:tabs>
        <w:tab w:val="left" w:pos="5460"/>
        <w:tab w:val="right" w:pos="10620"/>
      </w:tabs>
      <w:spacing w:before="160"/>
      <w:ind w:right="274"/>
      <w:jc w:val="both"/>
    </w:pPr>
    <w:rPr>
      <w:rFonts w:eastAsia="Calibri"/>
      <w:sz w:val="22"/>
      <w:szCs w:val="22"/>
    </w:rPr>
  </w:style>
  <w:style w:type="paragraph" w:customStyle="1" w:styleId="ESBullets">
    <w:name w:val="ES Bullets"/>
    <w:basedOn w:val="Normal"/>
    <w:qFormat/>
    <w:rsid w:val="0056638A"/>
    <w:pPr>
      <w:numPr>
        <w:numId w:val="37"/>
      </w:numPr>
      <w:spacing w:before="60"/>
      <w:ind w:right="274"/>
      <w:jc w:val="both"/>
    </w:pPr>
    <w:rPr>
      <w:rFonts w:eastAsia="Calibri"/>
      <w:sz w:val="22"/>
      <w:szCs w:val="22"/>
    </w:rPr>
  </w:style>
  <w:style w:type="paragraph" w:customStyle="1" w:styleId="EPRINormal">
    <w:name w:val="EPRI Normal"/>
    <w:rsid w:val="00395D57"/>
    <w:pPr>
      <w:spacing w:before="140" w:after="140"/>
    </w:pPr>
    <w:rPr>
      <w:sz w:val="24"/>
    </w:rPr>
  </w:style>
  <w:style w:type="paragraph" w:styleId="ListParagraph">
    <w:name w:val="List Paragraph"/>
    <w:basedOn w:val="Normal"/>
    <w:uiPriority w:val="34"/>
    <w:qFormat/>
    <w:rsid w:val="00C52926"/>
    <w:pPr>
      <w:ind w:left="720"/>
      <w:contextualSpacing/>
    </w:pPr>
  </w:style>
  <w:style w:type="character" w:styleId="PlaceholderText">
    <w:name w:val="Placeholder Text"/>
    <w:basedOn w:val="DefaultParagraphFont"/>
    <w:uiPriority w:val="99"/>
    <w:semiHidden/>
    <w:rsid w:val="002C62BC"/>
    <w:rPr>
      <w:color w:val="808080"/>
    </w:rPr>
  </w:style>
  <w:style w:type="paragraph" w:customStyle="1" w:styleId="ESCaption">
    <w:name w:val="ES Caption"/>
    <w:basedOn w:val="Caption"/>
    <w:qFormat/>
    <w:rsid w:val="0056638A"/>
    <w:pPr>
      <w:keepNext/>
      <w:widowControl/>
      <w:tabs>
        <w:tab w:val="clear" w:pos="720"/>
        <w:tab w:val="clear" w:pos="9360"/>
        <w:tab w:val="right" w:pos="8640"/>
      </w:tabs>
      <w:spacing w:after="120"/>
      <w:ind w:left="360" w:right="360"/>
    </w:pPr>
  </w:style>
  <w:style w:type="paragraph" w:customStyle="1" w:styleId="ESFigure">
    <w:name w:val="ES Figure"/>
    <w:basedOn w:val="ESBodyText"/>
    <w:qFormat/>
    <w:rsid w:val="0056638A"/>
    <w:pPr>
      <w:jc w:val="center"/>
    </w:pPr>
    <w:rPr>
      <w:noProof/>
    </w:rPr>
  </w:style>
  <w:style w:type="paragraph" w:customStyle="1" w:styleId="ESTableHead">
    <w:name w:val="ES Table Head"/>
    <w:basedOn w:val="Normal"/>
    <w:qFormat/>
    <w:rsid w:val="0056638A"/>
    <w:pPr>
      <w:spacing w:before="60" w:after="60"/>
      <w:jc w:val="center"/>
    </w:pPr>
    <w:rPr>
      <w:b/>
    </w:rPr>
  </w:style>
  <w:style w:type="paragraph" w:customStyle="1" w:styleId="ESTableText">
    <w:name w:val="ES Table Text"/>
    <w:basedOn w:val="Normal"/>
    <w:qFormat/>
    <w:rsid w:val="0056638A"/>
    <w:pPr>
      <w:spacing w:before="60" w:after="60"/>
      <w:jc w:val="center"/>
    </w:pPr>
  </w:style>
  <w:style w:type="paragraph" w:customStyle="1" w:styleId="ESTableTextLeft">
    <w:name w:val="ES Table Text Left"/>
    <w:basedOn w:val="Normal"/>
    <w:qFormat/>
    <w:rsid w:val="0056638A"/>
    <w:pPr>
      <w:spacing w:before="60" w:after="60"/>
    </w:pPr>
  </w:style>
  <w:style w:type="paragraph" w:customStyle="1" w:styleId="EndNoteBibliographyTitle">
    <w:name w:val="EndNote Bibliography Title"/>
    <w:basedOn w:val="Normal"/>
    <w:link w:val="EndNoteBibliographyTitleChar"/>
    <w:rsid w:val="003C0080"/>
    <w:pPr>
      <w:jc w:val="center"/>
    </w:pPr>
    <w:rPr>
      <w:rFonts w:cs="Arial"/>
      <w:noProof/>
      <w:sz w:val="18"/>
    </w:rPr>
  </w:style>
  <w:style w:type="character" w:customStyle="1" w:styleId="EndNoteBibliographyTitleChar">
    <w:name w:val="EndNote Bibliography Title Char"/>
    <w:basedOn w:val="BodyTextChar"/>
    <w:link w:val="EndNoteBibliographyTitle"/>
    <w:rsid w:val="003C0080"/>
    <w:rPr>
      <w:rFonts w:ascii="Arial" w:hAnsi="Arial" w:cs="Arial"/>
      <w:noProof/>
      <w:sz w:val="18"/>
    </w:rPr>
  </w:style>
  <w:style w:type="paragraph" w:customStyle="1" w:styleId="EndNoteBibliography">
    <w:name w:val="EndNote Bibliography"/>
    <w:basedOn w:val="BodyText"/>
    <w:link w:val="EndNoteBibliographyChar"/>
    <w:rsid w:val="003C0080"/>
    <w:pPr>
      <w:ind w:left="360" w:hanging="360"/>
    </w:pPr>
    <w:rPr>
      <w:rFonts w:ascii="Arial" w:hAnsi="Arial" w:cs="Arial"/>
      <w:noProof/>
      <w:sz w:val="18"/>
    </w:rPr>
  </w:style>
  <w:style w:type="character" w:customStyle="1" w:styleId="EndNoteBibliographyChar">
    <w:name w:val="EndNote Bibliography Char"/>
    <w:basedOn w:val="BodyTextChar"/>
    <w:link w:val="EndNoteBibliography"/>
    <w:rsid w:val="003C0080"/>
    <w:rPr>
      <w:rFonts w:ascii="Arial" w:hAnsi="Arial" w:cs="Arial"/>
      <w:noProof/>
      <w:sz w:val="18"/>
    </w:rPr>
  </w:style>
  <w:style w:type="character" w:styleId="UnresolvedMention">
    <w:name w:val="Unresolved Mention"/>
    <w:basedOn w:val="DefaultParagraphFont"/>
    <w:uiPriority w:val="99"/>
    <w:semiHidden/>
    <w:unhideWhenUsed/>
    <w:rsid w:val="00115768"/>
    <w:rPr>
      <w:color w:val="605E5C"/>
      <w:shd w:val="clear" w:color="auto" w:fill="E1DFDD"/>
    </w:rPr>
  </w:style>
  <w:style w:type="paragraph" w:customStyle="1" w:styleId="Equation">
    <w:name w:val="Equation"/>
    <w:basedOn w:val="BodyText"/>
    <w:qFormat/>
    <w:rsid w:val="0038699F"/>
    <w:pPr>
      <w:tabs>
        <w:tab w:val="center" w:pos="4680"/>
        <w:tab w:val="right" w:pos="9360"/>
      </w:tabs>
    </w:pPr>
  </w:style>
  <w:style w:type="paragraph" w:styleId="Revision">
    <w:name w:val="Revision"/>
    <w:hidden/>
    <w:uiPriority w:val="99"/>
    <w:semiHidden/>
    <w:rsid w:val="00061CD4"/>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970465">
      <w:bodyDiv w:val="1"/>
      <w:marLeft w:val="0"/>
      <w:marRight w:val="0"/>
      <w:marTop w:val="0"/>
      <w:marBottom w:val="0"/>
      <w:divBdr>
        <w:top w:val="none" w:sz="0" w:space="0" w:color="auto"/>
        <w:left w:val="none" w:sz="0" w:space="0" w:color="auto"/>
        <w:bottom w:val="none" w:sz="0" w:space="0" w:color="auto"/>
        <w:right w:val="none" w:sz="0" w:space="0" w:color="auto"/>
      </w:divBdr>
    </w:div>
    <w:div w:id="659846591">
      <w:bodyDiv w:val="1"/>
      <w:marLeft w:val="0"/>
      <w:marRight w:val="0"/>
      <w:marTop w:val="0"/>
      <w:marBottom w:val="0"/>
      <w:divBdr>
        <w:top w:val="none" w:sz="0" w:space="0" w:color="auto"/>
        <w:left w:val="none" w:sz="0" w:space="0" w:color="auto"/>
        <w:bottom w:val="none" w:sz="0" w:space="0" w:color="auto"/>
        <w:right w:val="none" w:sz="0" w:space="0" w:color="auto"/>
      </w:divBdr>
    </w:div>
    <w:div w:id="707295165">
      <w:bodyDiv w:val="1"/>
      <w:marLeft w:val="0"/>
      <w:marRight w:val="0"/>
      <w:marTop w:val="0"/>
      <w:marBottom w:val="0"/>
      <w:divBdr>
        <w:top w:val="none" w:sz="0" w:space="0" w:color="auto"/>
        <w:left w:val="none" w:sz="0" w:space="0" w:color="auto"/>
        <w:bottom w:val="none" w:sz="0" w:space="0" w:color="auto"/>
        <w:right w:val="none" w:sz="0" w:space="0" w:color="auto"/>
      </w:divBdr>
    </w:div>
    <w:div w:id="727338215">
      <w:bodyDiv w:val="1"/>
      <w:marLeft w:val="0"/>
      <w:marRight w:val="0"/>
      <w:marTop w:val="0"/>
      <w:marBottom w:val="0"/>
      <w:divBdr>
        <w:top w:val="none" w:sz="0" w:space="0" w:color="auto"/>
        <w:left w:val="none" w:sz="0" w:space="0" w:color="auto"/>
        <w:bottom w:val="none" w:sz="0" w:space="0" w:color="auto"/>
        <w:right w:val="none" w:sz="0" w:space="0" w:color="auto"/>
      </w:divBdr>
    </w:div>
    <w:div w:id="1131940076">
      <w:bodyDiv w:val="1"/>
      <w:marLeft w:val="0"/>
      <w:marRight w:val="0"/>
      <w:marTop w:val="0"/>
      <w:marBottom w:val="0"/>
      <w:divBdr>
        <w:top w:val="none" w:sz="0" w:space="0" w:color="auto"/>
        <w:left w:val="none" w:sz="0" w:space="0" w:color="auto"/>
        <w:bottom w:val="none" w:sz="0" w:space="0" w:color="auto"/>
        <w:right w:val="none" w:sz="0" w:space="0" w:color="auto"/>
      </w:divBdr>
    </w:div>
    <w:div w:id="1167794306">
      <w:bodyDiv w:val="1"/>
      <w:marLeft w:val="0"/>
      <w:marRight w:val="0"/>
      <w:marTop w:val="0"/>
      <w:marBottom w:val="0"/>
      <w:divBdr>
        <w:top w:val="none" w:sz="0" w:space="0" w:color="auto"/>
        <w:left w:val="none" w:sz="0" w:space="0" w:color="auto"/>
        <w:bottom w:val="none" w:sz="0" w:space="0" w:color="auto"/>
        <w:right w:val="none" w:sz="0" w:space="0" w:color="auto"/>
      </w:divBdr>
    </w:div>
    <w:div w:id="1363284940">
      <w:bodyDiv w:val="1"/>
      <w:marLeft w:val="0"/>
      <w:marRight w:val="0"/>
      <w:marTop w:val="0"/>
      <w:marBottom w:val="0"/>
      <w:divBdr>
        <w:top w:val="none" w:sz="0" w:space="0" w:color="auto"/>
        <w:left w:val="none" w:sz="0" w:space="0" w:color="auto"/>
        <w:bottom w:val="none" w:sz="0" w:space="0" w:color="auto"/>
        <w:right w:val="none" w:sz="0" w:space="0" w:color="auto"/>
      </w:divBdr>
    </w:div>
    <w:div w:id="1364011903">
      <w:bodyDiv w:val="1"/>
      <w:marLeft w:val="0"/>
      <w:marRight w:val="0"/>
      <w:marTop w:val="0"/>
      <w:marBottom w:val="0"/>
      <w:divBdr>
        <w:top w:val="none" w:sz="0" w:space="0" w:color="auto"/>
        <w:left w:val="none" w:sz="0" w:space="0" w:color="auto"/>
        <w:bottom w:val="none" w:sz="0" w:space="0" w:color="auto"/>
        <w:right w:val="none" w:sz="0" w:space="0" w:color="auto"/>
      </w:divBdr>
    </w:div>
    <w:div w:id="1437410723">
      <w:bodyDiv w:val="1"/>
      <w:marLeft w:val="0"/>
      <w:marRight w:val="0"/>
      <w:marTop w:val="0"/>
      <w:marBottom w:val="0"/>
      <w:divBdr>
        <w:top w:val="none" w:sz="0" w:space="0" w:color="auto"/>
        <w:left w:val="none" w:sz="0" w:space="0" w:color="auto"/>
        <w:bottom w:val="none" w:sz="0" w:space="0" w:color="auto"/>
        <w:right w:val="none" w:sz="0" w:space="0" w:color="auto"/>
      </w:divBdr>
    </w:div>
    <w:div w:id="1543785205">
      <w:bodyDiv w:val="1"/>
      <w:marLeft w:val="0"/>
      <w:marRight w:val="0"/>
      <w:marTop w:val="0"/>
      <w:marBottom w:val="0"/>
      <w:divBdr>
        <w:top w:val="none" w:sz="0" w:space="0" w:color="auto"/>
        <w:left w:val="none" w:sz="0" w:space="0" w:color="auto"/>
        <w:bottom w:val="none" w:sz="0" w:space="0" w:color="auto"/>
        <w:right w:val="none" w:sz="0" w:space="0" w:color="auto"/>
      </w:divBdr>
    </w:div>
    <w:div w:id="1567689407">
      <w:bodyDiv w:val="1"/>
      <w:marLeft w:val="0"/>
      <w:marRight w:val="0"/>
      <w:marTop w:val="0"/>
      <w:marBottom w:val="0"/>
      <w:divBdr>
        <w:top w:val="none" w:sz="0" w:space="0" w:color="auto"/>
        <w:left w:val="none" w:sz="0" w:space="0" w:color="auto"/>
        <w:bottom w:val="none" w:sz="0" w:space="0" w:color="auto"/>
        <w:right w:val="none" w:sz="0" w:space="0" w:color="auto"/>
      </w:divBdr>
      <w:divsChild>
        <w:div w:id="237596869">
          <w:marLeft w:val="1080"/>
          <w:marRight w:val="0"/>
          <w:marTop w:val="100"/>
          <w:marBottom w:val="0"/>
          <w:divBdr>
            <w:top w:val="none" w:sz="0" w:space="0" w:color="auto"/>
            <w:left w:val="none" w:sz="0" w:space="0" w:color="auto"/>
            <w:bottom w:val="none" w:sz="0" w:space="0" w:color="auto"/>
            <w:right w:val="none" w:sz="0" w:space="0" w:color="auto"/>
          </w:divBdr>
        </w:div>
        <w:div w:id="329413699">
          <w:marLeft w:val="1080"/>
          <w:marRight w:val="0"/>
          <w:marTop w:val="100"/>
          <w:marBottom w:val="0"/>
          <w:divBdr>
            <w:top w:val="none" w:sz="0" w:space="0" w:color="auto"/>
            <w:left w:val="none" w:sz="0" w:space="0" w:color="auto"/>
            <w:bottom w:val="none" w:sz="0" w:space="0" w:color="auto"/>
            <w:right w:val="none" w:sz="0" w:space="0" w:color="auto"/>
          </w:divBdr>
        </w:div>
        <w:div w:id="464200617">
          <w:marLeft w:val="1080"/>
          <w:marRight w:val="0"/>
          <w:marTop w:val="100"/>
          <w:marBottom w:val="0"/>
          <w:divBdr>
            <w:top w:val="none" w:sz="0" w:space="0" w:color="auto"/>
            <w:left w:val="none" w:sz="0" w:space="0" w:color="auto"/>
            <w:bottom w:val="none" w:sz="0" w:space="0" w:color="auto"/>
            <w:right w:val="none" w:sz="0" w:space="0" w:color="auto"/>
          </w:divBdr>
        </w:div>
        <w:div w:id="485779015">
          <w:marLeft w:val="1080"/>
          <w:marRight w:val="0"/>
          <w:marTop w:val="100"/>
          <w:marBottom w:val="0"/>
          <w:divBdr>
            <w:top w:val="none" w:sz="0" w:space="0" w:color="auto"/>
            <w:left w:val="none" w:sz="0" w:space="0" w:color="auto"/>
            <w:bottom w:val="none" w:sz="0" w:space="0" w:color="auto"/>
            <w:right w:val="none" w:sz="0" w:space="0" w:color="auto"/>
          </w:divBdr>
        </w:div>
        <w:div w:id="672416278">
          <w:marLeft w:val="1080"/>
          <w:marRight w:val="0"/>
          <w:marTop w:val="100"/>
          <w:marBottom w:val="0"/>
          <w:divBdr>
            <w:top w:val="none" w:sz="0" w:space="0" w:color="auto"/>
            <w:left w:val="none" w:sz="0" w:space="0" w:color="auto"/>
            <w:bottom w:val="none" w:sz="0" w:space="0" w:color="auto"/>
            <w:right w:val="none" w:sz="0" w:space="0" w:color="auto"/>
          </w:divBdr>
        </w:div>
        <w:div w:id="763108315">
          <w:marLeft w:val="360"/>
          <w:marRight w:val="0"/>
          <w:marTop w:val="200"/>
          <w:marBottom w:val="0"/>
          <w:divBdr>
            <w:top w:val="none" w:sz="0" w:space="0" w:color="auto"/>
            <w:left w:val="none" w:sz="0" w:space="0" w:color="auto"/>
            <w:bottom w:val="none" w:sz="0" w:space="0" w:color="auto"/>
            <w:right w:val="none" w:sz="0" w:space="0" w:color="auto"/>
          </w:divBdr>
        </w:div>
        <w:div w:id="808789942">
          <w:marLeft w:val="806"/>
          <w:marRight w:val="0"/>
          <w:marTop w:val="200"/>
          <w:marBottom w:val="0"/>
          <w:divBdr>
            <w:top w:val="none" w:sz="0" w:space="0" w:color="auto"/>
            <w:left w:val="none" w:sz="0" w:space="0" w:color="auto"/>
            <w:bottom w:val="none" w:sz="0" w:space="0" w:color="auto"/>
            <w:right w:val="none" w:sz="0" w:space="0" w:color="auto"/>
          </w:divBdr>
        </w:div>
        <w:div w:id="1135412407">
          <w:marLeft w:val="806"/>
          <w:marRight w:val="0"/>
          <w:marTop w:val="200"/>
          <w:marBottom w:val="0"/>
          <w:divBdr>
            <w:top w:val="none" w:sz="0" w:space="0" w:color="auto"/>
            <w:left w:val="none" w:sz="0" w:space="0" w:color="auto"/>
            <w:bottom w:val="none" w:sz="0" w:space="0" w:color="auto"/>
            <w:right w:val="none" w:sz="0" w:space="0" w:color="auto"/>
          </w:divBdr>
        </w:div>
        <w:div w:id="1144541664">
          <w:marLeft w:val="1080"/>
          <w:marRight w:val="0"/>
          <w:marTop w:val="100"/>
          <w:marBottom w:val="0"/>
          <w:divBdr>
            <w:top w:val="none" w:sz="0" w:space="0" w:color="auto"/>
            <w:left w:val="none" w:sz="0" w:space="0" w:color="auto"/>
            <w:bottom w:val="none" w:sz="0" w:space="0" w:color="auto"/>
            <w:right w:val="none" w:sz="0" w:space="0" w:color="auto"/>
          </w:divBdr>
        </w:div>
        <w:div w:id="1326937929">
          <w:marLeft w:val="1080"/>
          <w:marRight w:val="0"/>
          <w:marTop w:val="100"/>
          <w:marBottom w:val="0"/>
          <w:divBdr>
            <w:top w:val="none" w:sz="0" w:space="0" w:color="auto"/>
            <w:left w:val="none" w:sz="0" w:space="0" w:color="auto"/>
            <w:bottom w:val="none" w:sz="0" w:space="0" w:color="auto"/>
            <w:right w:val="none" w:sz="0" w:space="0" w:color="auto"/>
          </w:divBdr>
        </w:div>
        <w:div w:id="1342968750">
          <w:marLeft w:val="1080"/>
          <w:marRight w:val="0"/>
          <w:marTop w:val="100"/>
          <w:marBottom w:val="0"/>
          <w:divBdr>
            <w:top w:val="none" w:sz="0" w:space="0" w:color="auto"/>
            <w:left w:val="none" w:sz="0" w:space="0" w:color="auto"/>
            <w:bottom w:val="none" w:sz="0" w:space="0" w:color="auto"/>
            <w:right w:val="none" w:sz="0" w:space="0" w:color="auto"/>
          </w:divBdr>
        </w:div>
        <w:div w:id="1467047463">
          <w:marLeft w:val="1080"/>
          <w:marRight w:val="0"/>
          <w:marTop w:val="100"/>
          <w:marBottom w:val="0"/>
          <w:divBdr>
            <w:top w:val="none" w:sz="0" w:space="0" w:color="auto"/>
            <w:left w:val="none" w:sz="0" w:space="0" w:color="auto"/>
            <w:bottom w:val="none" w:sz="0" w:space="0" w:color="auto"/>
            <w:right w:val="none" w:sz="0" w:space="0" w:color="auto"/>
          </w:divBdr>
        </w:div>
        <w:div w:id="1618440034">
          <w:marLeft w:val="1080"/>
          <w:marRight w:val="0"/>
          <w:marTop w:val="100"/>
          <w:marBottom w:val="0"/>
          <w:divBdr>
            <w:top w:val="none" w:sz="0" w:space="0" w:color="auto"/>
            <w:left w:val="none" w:sz="0" w:space="0" w:color="auto"/>
            <w:bottom w:val="none" w:sz="0" w:space="0" w:color="auto"/>
            <w:right w:val="none" w:sz="0" w:space="0" w:color="auto"/>
          </w:divBdr>
        </w:div>
        <w:div w:id="1827429314">
          <w:marLeft w:val="806"/>
          <w:marRight w:val="0"/>
          <w:marTop w:val="200"/>
          <w:marBottom w:val="0"/>
          <w:divBdr>
            <w:top w:val="none" w:sz="0" w:space="0" w:color="auto"/>
            <w:left w:val="none" w:sz="0" w:space="0" w:color="auto"/>
            <w:bottom w:val="none" w:sz="0" w:space="0" w:color="auto"/>
            <w:right w:val="none" w:sz="0" w:space="0" w:color="auto"/>
          </w:divBdr>
        </w:div>
        <w:div w:id="1982612012">
          <w:marLeft w:val="1080"/>
          <w:marRight w:val="0"/>
          <w:marTop w:val="100"/>
          <w:marBottom w:val="0"/>
          <w:divBdr>
            <w:top w:val="none" w:sz="0" w:space="0" w:color="auto"/>
            <w:left w:val="none" w:sz="0" w:space="0" w:color="auto"/>
            <w:bottom w:val="none" w:sz="0" w:space="0" w:color="auto"/>
            <w:right w:val="none" w:sz="0" w:space="0" w:color="auto"/>
          </w:divBdr>
        </w:div>
        <w:div w:id="2033917780">
          <w:marLeft w:val="806"/>
          <w:marRight w:val="0"/>
          <w:marTop w:val="200"/>
          <w:marBottom w:val="0"/>
          <w:divBdr>
            <w:top w:val="none" w:sz="0" w:space="0" w:color="auto"/>
            <w:left w:val="none" w:sz="0" w:space="0" w:color="auto"/>
            <w:bottom w:val="none" w:sz="0" w:space="0" w:color="auto"/>
            <w:right w:val="none" w:sz="0" w:space="0" w:color="auto"/>
          </w:divBdr>
        </w:div>
      </w:divsChild>
    </w:div>
    <w:div w:id="1652102137">
      <w:bodyDiv w:val="1"/>
      <w:marLeft w:val="0"/>
      <w:marRight w:val="0"/>
      <w:marTop w:val="0"/>
      <w:marBottom w:val="0"/>
      <w:divBdr>
        <w:top w:val="none" w:sz="0" w:space="0" w:color="auto"/>
        <w:left w:val="none" w:sz="0" w:space="0" w:color="auto"/>
        <w:bottom w:val="none" w:sz="0" w:space="0" w:color="auto"/>
        <w:right w:val="none" w:sz="0" w:space="0" w:color="auto"/>
      </w:divBdr>
    </w:div>
    <w:div w:id="1754859447">
      <w:bodyDiv w:val="1"/>
      <w:marLeft w:val="0"/>
      <w:marRight w:val="0"/>
      <w:marTop w:val="0"/>
      <w:marBottom w:val="0"/>
      <w:divBdr>
        <w:top w:val="none" w:sz="0" w:space="0" w:color="auto"/>
        <w:left w:val="none" w:sz="0" w:space="0" w:color="auto"/>
        <w:bottom w:val="none" w:sz="0" w:space="0" w:color="auto"/>
        <w:right w:val="none" w:sz="0" w:space="0" w:color="auto"/>
      </w:divBdr>
    </w:div>
    <w:div w:id="1971008111">
      <w:bodyDiv w:val="1"/>
      <w:marLeft w:val="0"/>
      <w:marRight w:val="0"/>
      <w:marTop w:val="0"/>
      <w:marBottom w:val="0"/>
      <w:divBdr>
        <w:top w:val="none" w:sz="0" w:space="0" w:color="auto"/>
        <w:left w:val="none" w:sz="0" w:space="0" w:color="auto"/>
        <w:bottom w:val="none" w:sz="0" w:space="0" w:color="auto"/>
        <w:right w:val="none" w:sz="0" w:space="0" w:color="auto"/>
      </w:divBdr>
    </w:div>
    <w:div w:id="2058240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microsoft.com/office/2011/relationships/commentsExtended" Target="commentsExtended.xml"/><Relationship Id="rId34" Type="http://schemas.openxmlformats.org/officeDocument/2006/relationships/footer" Target="footer11.xml"/><Relationship Id="rId42" Type="http://schemas.openxmlformats.org/officeDocument/2006/relationships/header" Target="header13.xml"/><Relationship Id="rId47" Type="http://schemas.openxmlformats.org/officeDocument/2006/relationships/image" Target="media/image7.emf"/><Relationship Id="rId50" Type="http://schemas.openxmlformats.org/officeDocument/2006/relationships/image" Target="media/image10.emf"/><Relationship Id="rId55" Type="http://schemas.openxmlformats.org/officeDocument/2006/relationships/footer" Target="footer15.xml"/><Relationship Id="rId63" Type="http://schemas.openxmlformats.org/officeDocument/2006/relationships/image" Target="media/image20.jpg"/><Relationship Id="rId68" Type="http://schemas.openxmlformats.org/officeDocument/2006/relationships/image" Target="media/image25.jpeg"/><Relationship Id="rId76" Type="http://schemas.openxmlformats.org/officeDocument/2006/relationships/image" Target="media/image33.jpeg"/><Relationship Id="rId84" Type="http://schemas.openxmlformats.org/officeDocument/2006/relationships/image" Target="media/image41.jpeg"/><Relationship Id="rId89" Type="http://schemas.openxmlformats.org/officeDocument/2006/relationships/image" Target="media/image46.jpeg"/><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28.jpg"/><Relationship Id="rId92" Type="http://schemas.openxmlformats.org/officeDocument/2006/relationships/hyperlink" Target="https://keybellevilles.com/bellevilles/sampleCatalog"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footer" Target="footer8.xml"/><Relationship Id="rId11" Type="http://schemas.openxmlformats.org/officeDocument/2006/relationships/endnotes" Target="endnotes.xml"/><Relationship Id="rId24" Type="http://schemas.openxmlformats.org/officeDocument/2006/relationships/header" Target="header4.xml"/><Relationship Id="rId32" Type="http://schemas.openxmlformats.org/officeDocument/2006/relationships/footer" Target="footer10.xml"/><Relationship Id="rId37" Type="http://schemas.openxmlformats.org/officeDocument/2006/relationships/footer" Target="footer12.xml"/><Relationship Id="rId40" Type="http://schemas.openxmlformats.org/officeDocument/2006/relationships/footer" Target="footer14.xml"/><Relationship Id="rId45" Type="http://schemas.openxmlformats.org/officeDocument/2006/relationships/image" Target="media/image5.emf"/><Relationship Id="rId53" Type="http://schemas.openxmlformats.org/officeDocument/2006/relationships/header" Target="header14.xml"/><Relationship Id="rId58" Type="http://schemas.openxmlformats.org/officeDocument/2006/relationships/image" Target="media/image15.emf"/><Relationship Id="rId66" Type="http://schemas.openxmlformats.org/officeDocument/2006/relationships/image" Target="media/image23.jpeg"/><Relationship Id="rId74" Type="http://schemas.openxmlformats.org/officeDocument/2006/relationships/image" Target="media/image31.jpeg"/><Relationship Id="rId79" Type="http://schemas.openxmlformats.org/officeDocument/2006/relationships/image" Target="media/image36.jpeg"/><Relationship Id="rId87" Type="http://schemas.openxmlformats.org/officeDocument/2006/relationships/image" Target="media/image44.jpeg"/><Relationship Id="rId5" Type="http://schemas.openxmlformats.org/officeDocument/2006/relationships/customXml" Target="../customXml/item5.xml"/><Relationship Id="rId61" Type="http://schemas.openxmlformats.org/officeDocument/2006/relationships/image" Target="media/image18.emf"/><Relationship Id="rId82" Type="http://schemas.openxmlformats.org/officeDocument/2006/relationships/image" Target="media/image39.jpeg"/><Relationship Id="rId90" Type="http://schemas.openxmlformats.org/officeDocument/2006/relationships/image" Target="media/image47.jpeg"/><Relationship Id="rId95" Type="http://schemas.openxmlformats.org/officeDocument/2006/relationships/footer" Target="footer16.xml"/><Relationship Id="rId19" Type="http://schemas.openxmlformats.org/officeDocument/2006/relationships/footer" Target="footer5.xml"/><Relationship Id="rId14" Type="http://schemas.openxmlformats.org/officeDocument/2006/relationships/footer" Target="footer1.xml"/><Relationship Id="rId22" Type="http://schemas.microsoft.com/office/2016/09/relationships/commentsIds" Target="commentsIds.xml"/><Relationship Id="rId27" Type="http://schemas.openxmlformats.org/officeDocument/2006/relationships/header" Target="header5.xml"/><Relationship Id="rId30" Type="http://schemas.openxmlformats.org/officeDocument/2006/relationships/footer" Target="footer9.xml"/><Relationship Id="rId35" Type="http://schemas.openxmlformats.org/officeDocument/2006/relationships/header" Target="header9.xml"/><Relationship Id="rId43" Type="http://schemas.openxmlformats.org/officeDocument/2006/relationships/image" Target="media/image3.emf"/><Relationship Id="rId48" Type="http://schemas.openxmlformats.org/officeDocument/2006/relationships/image" Target="media/image8.emf"/><Relationship Id="rId56" Type="http://schemas.openxmlformats.org/officeDocument/2006/relationships/image" Target="media/image13.emf"/><Relationship Id="rId64" Type="http://schemas.openxmlformats.org/officeDocument/2006/relationships/image" Target="media/image21.jpeg"/><Relationship Id="rId69" Type="http://schemas.openxmlformats.org/officeDocument/2006/relationships/image" Target="media/image26.jpeg"/><Relationship Id="rId77" Type="http://schemas.openxmlformats.org/officeDocument/2006/relationships/image" Target="media/image34.jpe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11.emf"/><Relationship Id="rId72" Type="http://schemas.openxmlformats.org/officeDocument/2006/relationships/image" Target="media/image29.jpeg"/><Relationship Id="rId80" Type="http://schemas.openxmlformats.org/officeDocument/2006/relationships/image" Target="media/image37.png"/><Relationship Id="rId85" Type="http://schemas.openxmlformats.org/officeDocument/2006/relationships/image" Target="media/image42.jpeg"/><Relationship Id="rId93" Type="http://schemas.openxmlformats.org/officeDocument/2006/relationships/image" Target="media/image48.tiff"/><Relationship Id="rId98"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header" Target="header8.xml"/><Relationship Id="rId38" Type="http://schemas.openxmlformats.org/officeDocument/2006/relationships/header" Target="header11.xml"/><Relationship Id="rId46" Type="http://schemas.openxmlformats.org/officeDocument/2006/relationships/image" Target="media/image6.emf"/><Relationship Id="rId59" Type="http://schemas.openxmlformats.org/officeDocument/2006/relationships/image" Target="media/image16.emf"/><Relationship Id="rId67" Type="http://schemas.openxmlformats.org/officeDocument/2006/relationships/image" Target="media/image24.jpeg"/><Relationship Id="rId20" Type="http://schemas.openxmlformats.org/officeDocument/2006/relationships/comments" Target="comments.xml"/><Relationship Id="rId41" Type="http://schemas.openxmlformats.org/officeDocument/2006/relationships/header" Target="header12.xml"/><Relationship Id="rId54" Type="http://schemas.openxmlformats.org/officeDocument/2006/relationships/header" Target="header15.xml"/><Relationship Id="rId62" Type="http://schemas.openxmlformats.org/officeDocument/2006/relationships/image" Target="media/image19.jp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hyperlink" Target="https://www.solonmfg.com/washer-applications" TargetMode="External"/><Relationship Id="rId96"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3.xml"/><Relationship Id="rId23" Type="http://schemas.microsoft.com/office/2018/08/relationships/commentsExtensible" Target="commentsExtensible.xml"/><Relationship Id="rId28" Type="http://schemas.openxmlformats.org/officeDocument/2006/relationships/header" Target="header6.xml"/><Relationship Id="rId36" Type="http://schemas.openxmlformats.org/officeDocument/2006/relationships/header" Target="header10.xml"/><Relationship Id="rId49" Type="http://schemas.openxmlformats.org/officeDocument/2006/relationships/image" Target="media/image9.emf"/><Relationship Id="rId57" Type="http://schemas.openxmlformats.org/officeDocument/2006/relationships/image" Target="media/image14.emf"/><Relationship Id="rId10" Type="http://schemas.openxmlformats.org/officeDocument/2006/relationships/footnotes" Target="footnotes.xml"/><Relationship Id="rId31" Type="http://schemas.openxmlformats.org/officeDocument/2006/relationships/header" Target="header7.xml"/><Relationship Id="rId44" Type="http://schemas.openxmlformats.org/officeDocument/2006/relationships/image" Target="media/image4.jpeg"/><Relationship Id="rId52" Type="http://schemas.openxmlformats.org/officeDocument/2006/relationships/image" Target="media/image12.emf"/><Relationship Id="rId60" Type="http://schemas.openxmlformats.org/officeDocument/2006/relationships/image" Target="media/image17.emf"/><Relationship Id="rId65" Type="http://schemas.openxmlformats.org/officeDocument/2006/relationships/image" Target="media/image22.jpeg"/><Relationship Id="rId73" Type="http://schemas.openxmlformats.org/officeDocument/2006/relationships/image" Target="media/image30.jpeg"/><Relationship Id="rId78" Type="http://schemas.openxmlformats.org/officeDocument/2006/relationships/image" Target="media/image35.jpeg"/><Relationship Id="rId81" Type="http://schemas.openxmlformats.org/officeDocument/2006/relationships/image" Target="media/image38.jpeg"/><Relationship Id="rId86" Type="http://schemas.openxmlformats.org/officeDocument/2006/relationships/image" Target="media/image43.jpeg"/><Relationship Id="rId94" Type="http://schemas.openxmlformats.org/officeDocument/2006/relationships/header" Target="header16.xml"/><Relationship Id="rId9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footer" Target="footer1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vs\Box\cie-mvs\cie-mvs-projects\EPRI-BellvilleProject\FinalReport\Technical%20Update%201%20Copyright%202019.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7461F0ACB854C8C8EB8DE3C7C9F3E2F"/>
        <w:category>
          <w:name w:val="General"/>
          <w:gallery w:val="placeholder"/>
        </w:category>
        <w:types>
          <w:type w:val="bbPlcHdr"/>
        </w:types>
        <w:behaviors>
          <w:behavior w:val="content"/>
        </w:behaviors>
        <w:guid w:val="{1877622B-0324-41FB-BAA0-1E45063DFF43}"/>
      </w:docPartPr>
      <w:docPartBody>
        <w:p w:rsidR="003B5EF8" w:rsidRDefault="005D378B">
          <w:pPr>
            <w:pStyle w:val="07461F0ACB854C8C8EB8DE3C7C9F3E2F"/>
          </w:pPr>
          <w:r w:rsidRPr="00BC477B">
            <w:rPr>
              <w:rStyle w:val="PlaceholderText"/>
            </w:rPr>
            <w:t>[Title]</w:t>
          </w:r>
        </w:p>
      </w:docPartBody>
    </w:docPart>
    <w:docPart>
      <w:docPartPr>
        <w:name w:val="B9991AF1ABEC4F36BC3E33B4B4206A6D"/>
        <w:category>
          <w:name w:val="General"/>
          <w:gallery w:val="placeholder"/>
        </w:category>
        <w:types>
          <w:type w:val="bbPlcHdr"/>
        </w:types>
        <w:behaviors>
          <w:behavior w:val="content"/>
        </w:behaviors>
        <w:guid w:val="{603AB7C5-2BA5-4ABE-849F-0E2C2591DD16}"/>
      </w:docPartPr>
      <w:docPartBody>
        <w:p w:rsidR="003B5EF8" w:rsidRDefault="005D378B">
          <w:pPr>
            <w:pStyle w:val="B9991AF1ABEC4F36BC3E33B4B4206A6D"/>
          </w:pPr>
          <w:r w:rsidRPr="006A71CD">
            <w:rPr>
              <w:rStyle w:val="PlaceholderText"/>
            </w:rPr>
            <w:t>[Status]</w:t>
          </w:r>
        </w:p>
      </w:docPartBody>
    </w:docPart>
    <w:docPart>
      <w:docPartPr>
        <w:name w:val="6A0B178D07AB443887FBFE453530535B"/>
        <w:category>
          <w:name w:val="General"/>
          <w:gallery w:val="placeholder"/>
        </w:category>
        <w:types>
          <w:type w:val="bbPlcHdr"/>
        </w:types>
        <w:behaviors>
          <w:behavior w:val="content"/>
        </w:behaviors>
        <w:guid w:val="{763A4DBE-EF13-4E87-B09B-7CE683F78E3E}"/>
      </w:docPartPr>
      <w:docPartBody>
        <w:p w:rsidR="003B5EF8" w:rsidRDefault="005D378B">
          <w:pPr>
            <w:pStyle w:val="6A0B178D07AB443887FBFE453530535B"/>
          </w:pPr>
          <w:r w:rsidRPr="006A71CD">
            <w:rPr>
              <w:rStyle w:val="PlaceholderText"/>
            </w:rPr>
            <w:t>[Subject]</w:t>
          </w:r>
        </w:p>
      </w:docPartBody>
    </w:docPart>
    <w:docPart>
      <w:docPartPr>
        <w:name w:val="B416C26031E94F079B1D8EC1A1F12B94"/>
        <w:category>
          <w:name w:val="General"/>
          <w:gallery w:val="placeholder"/>
        </w:category>
        <w:types>
          <w:type w:val="bbPlcHdr"/>
        </w:types>
        <w:behaviors>
          <w:behavior w:val="content"/>
        </w:behaviors>
        <w:guid w:val="{C3AF16FC-5862-4E2E-B516-39C1496038DF}"/>
      </w:docPartPr>
      <w:docPartBody>
        <w:p w:rsidR="003B5EF8" w:rsidRDefault="005D378B">
          <w:pPr>
            <w:pStyle w:val="B416C26031E94F079B1D8EC1A1F12B94"/>
          </w:pPr>
          <w:r w:rsidRPr="00BC477B">
            <w:rPr>
              <w:rStyle w:val="PlaceholderText"/>
            </w:rPr>
            <w:t>[Title]</w:t>
          </w:r>
        </w:p>
      </w:docPartBody>
    </w:docPart>
    <w:docPart>
      <w:docPartPr>
        <w:name w:val="9B71E0E25C034AE1AC094BEAF0B7FDA8"/>
        <w:category>
          <w:name w:val="General"/>
          <w:gallery w:val="placeholder"/>
        </w:category>
        <w:types>
          <w:type w:val="bbPlcHdr"/>
        </w:types>
        <w:behaviors>
          <w:behavior w:val="content"/>
        </w:behaviors>
        <w:guid w:val="{BE1C159C-FAEC-443F-B571-F7AC73ADD8B7}"/>
      </w:docPartPr>
      <w:docPartBody>
        <w:p w:rsidR="003B5EF8" w:rsidRDefault="005D378B">
          <w:pPr>
            <w:pStyle w:val="9B71E0E25C034AE1AC094BEAF0B7FDA8"/>
          </w:pPr>
          <w:r w:rsidRPr="006A71CD">
            <w:rPr>
              <w:rStyle w:val="PlaceholderText"/>
            </w:rPr>
            <w:t>[Status]</w:t>
          </w:r>
        </w:p>
      </w:docPartBody>
    </w:docPart>
    <w:docPart>
      <w:docPartPr>
        <w:name w:val="FD3D522E51A449CF8AA340660EB7D593"/>
        <w:category>
          <w:name w:val="General"/>
          <w:gallery w:val="placeholder"/>
        </w:category>
        <w:types>
          <w:type w:val="bbPlcHdr"/>
        </w:types>
        <w:behaviors>
          <w:behavior w:val="content"/>
        </w:behaviors>
        <w:guid w:val="{8F0AAE1C-8AC3-4044-B270-67556534647F}"/>
      </w:docPartPr>
      <w:docPartBody>
        <w:p w:rsidR="003B5EF8" w:rsidRDefault="005D378B">
          <w:pPr>
            <w:pStyle w:val="FD3D522E51A449CF8AA340660EB7D593"/>
          </w:pPr>
          <w:r w:rsidRPr="006A71CD">
            <w:rPr>
              <w:rStyle w:val="PlaceholderText"/>
            </w:rPr>
            <w:t>[Subject]</w:t>
          </w:r>
        </w:p>
      </w:docPartBody>
    </w:docPart>
    <w:docPart>
      <w:docPartPr>
        <w:name w:val="539C48AE23D64217A0F470917D36AF0C"/>
        <w:category>
          <w:name w:val="General"/>
          <w:gallery w:val="placeholder"/>
        </w:category>
        <w:types>
          <w:type w:val="bbPlcHdr"/>
        </w:types>
        <w:behaviors>
          <w:behavior w:val="content"/>
        </w:behaviors>
        <w:guid w:val="{5F680D69-38CC-4BFC-B3D5-62630C06E19D}"/>
      </w:docPartPr>
      <w:docPartBody>
        <w:p w:rsidR="003B5EF8" w:rsidRDefault="005D378B">
          <w:pPr>
            <w:pStyle w:val="539C48AE23D64217A0F470917D36AF0C"/>
          </w:pPr>
          <w:r w:rsidRPr="006A71CD">
            <w:rPr>
              <w:rStyle w:val="PlaceholderText"/>
            </w:rPr>
            <w:t>[Subject]</w:t>
          </w:r>
        </w:p>
      </w:docPartBody>
    </w:docPart>
    <w:docPart>
      <w:docPartPr>
        <w:name w:val="D425B8E3149A49E793E26B9C7B4365AD"/>
        <w:category>
          <w:name w:val="General"/>
          <w:gallery w:val="placeholder"/>
        </w:category>
        <w:types>
          <w:type w:val="bbPlcHdr"/>
        </w:types>
        <w:behaviors>
          <w:behavior w:val="content"/>
        </w:behaviors>
        <w:guid w:val="{1A8577CF-B014-473D-8E85-A71089D4CC9C}"/>
      </w:docPartPr>
      <w:docPartBody>
        <w:p w:rsidR="003B5EF8" w:rsidRDefault="005D378B">
          <w:pPr>
            <w:pStyle w:val="D425B8E3149A49E793E26B9C7B4365AD"/>
          </w:pPr>
          <w:r w:rsidRPr="00BC477B">
            <w:rPr>
              <w:rStyle w:val="PlaceholderText"/>
            </w:rPr>
            <w:t>[Title]</w:t>
          </w:r>
        </w:p>
      </w:docPartBody>
    </w:docPart>
    <w:docPart>
      <w:docPartPr>
        <w:name w:val="062E9ECB2E944668BE31B6479D2A34BD"/>
        <w:category>
          <w:name w:val="General"/>
          <w:gallery w:val="placeholder"/>
        </w:category>
        <w:types>
          <w:type w:val="bbPlcHdr"/>
        </w:types>
        <w:behaviors>
          <w:behavior w:val="content"/>
        </w:behaviors>
        <w:guid w:val="{A3E112BC-79D3-4F36-8B83-ED6E69855FA9}"/>
      </w:docPartPr>
      <w:docPartBody>
        <w:p w:rsidR="003B5EF8" w:rsidRDefault="005D378B">
          <w:pPr>
            <w:pStyle w:val="062E9ECB2E944668BE31B6479D2A34BD"/>
          </w:pPr>
          <w:r w:rsidRPr="006A71CD">
            <w:rPr>
              <w:rStyle w:val="PlaceholderText"/>
            </w:rPr>
            <w:t>[Status]</w:t>
          </w:r>
        </w:p>
      </w:docPartBody>
    </w:docPart>
    <w:docPart>
      <w:docPartPr>
        <w:name w:val="299131E3F3064394A169106453F57DCC"/>
        <w:category>
          <w:name w:val="General"/>
          <w:gallery w:val="placeholder"/>
        </w:category>
        <w:types>
          <w:type w:val="bbPlcHdr"/>
        </w:types>
        <w:behaviors>
          <w:behavior w:val="content"/>
        </w:behaviors>
        <w:guid w:val="{505346DD-6A82-4DAC-A2E9-AC01C85B2AE9}"/>
      </w:docPartPr>
      <w:docPartBody>
        <w:p w:rsidR="003B5EF8" w:rsidRDefault="005D378B">
          <w:pPr>
            <w:pStyle w:val="299131E3F3064394A169106453F57DCC"/>
          </w:pPr>
          <w:r w:rsidRPr="00BC477B">
            <w:rPr>
              <w:rStyle w:val="PlaceholderText"/>
            </w:rPr>
            <w:t>[Title]</w:t>
          </w:r>
        </w:p>
      </w:docPartBody>
    </w:docPart>
    <w:docPart>
      <w:docPartPr>
        <w:name w:val="8DD97E9ADCDD4916979BF6A32049E78A"/>
        <w:category>
          <w:name w:val="General"/>
          <w:gallery w:val="placeholder"/>
        </w:category>
        <w:types>
          <w:type w:val="bbPlcHdr"/>
        </w:types>
        <w:behaviors>
          <w:behavior w:val="content"/>
        </w:behaviors>
        <w:guid w:val="{EAE65540-5DFE-407F-9E85-5A61D1A6926C}"/>
      </w:docPartPr>
      <w:docPartBody>
        <w:p w:rsidR="003B5EF8" w:rsidRDefault="005D378B">
          <w:pPr>
            <w:pStyle w:val="8DD97E9ADCDD4916979BF6A32049E78A"/>
          </w:pPr>
          <w:r w:rsidRPr="006A71CD">
            <w:rPr>
              <w:rStyle w:val="PlaceholderText"/>
            </w:rPr>
            <w:t>[Status]</w:t>
          </w:r>
        </w:p>
      </w:docPartBody>
    </w:docPart>
    <w:docPart>
      <w:docPartPr>
        <w:name w:val="BDAF32AC2358461B9E7E28FABBF1D9FF"/>
        <w:category>
          <w:name w:val="General"/>
          <w:gallery w:val="placeholder"/>
        </w:category>
        <w:types>
          <w:type w:val="bbPlcHdr"/>
        </w:types>
        <w:behaviors>
          <w:behavior w:val="content"/>
        </w:behaviors>
        <w:guid w:val="{901A9F65-8A40-43DA-8639-BC9961B6844E}"/>
      </w:docPartPr>
      <w:docPartBody>
        <w:p w:rsidR="003B5EF8" w:rsidRDefault="005D378B">
          <w:pPr>
            <w:pStyle w:val="BDAF32AC2358461B9E7E28FABBF1D9FF"/>
          </w:pPr>
          <w:r w:rsidRPr="006A71CD">
            <w:rPr>
              <w:rStyle w:val="PlaceholderText"/>
            </w:rPr>
            <w:t>[Subject]</w:t>
          </w:r>
        </w:p>
      </w:docPartBody>
    </w:docPart>
    <w:docPart>
      <w:docPartPr>
        <w:name w:val="58BD8D029C0F4EB7AF3D31EFF6BD57EA"/>
        <w:category>
          <w:name w:val="General"/>
          <w:gallery w:val="placeholder"/>
        </w:category>
        <w:types>
          <w:type w:val="bbPlcHdr"/>
        </w:types>
        <w:behaviors>
          <w:behavior w:val="content"/>
        </w:behaviors>
        <w:guid w:val="{EF783803-65C9-4A8E-8089-DAE5BC9D0235}"/>
      </w:docPartPr>
      <w:docPartBody>
        <w:p w:rsidR="003B5EF8" w:rsidRDefault="005D378B">
          <w:pPr>
            <w:pStyle w:val="58BD8D029C0F4EB7AF3D31EFF6BD57EA"/>
          </w:pPr>
          <w:r w:rsidRPr="006A71CD">
            <w:rPr>
              <w:rStyle w:val="PlaceholderText"/>
            </w:rPr>
            <w:t>[Title]</w:t>
          </w:r>
        </w:p>
      </w:docPartBody>
    </w:docPart>
    <w:docPart>
      <w:docPartPr>
        <w:name w:val="6AEC2683C07A438BA26794F5ADC0ABF8"/>
        <w:category>
          <w:name w:val="General"/>
          <w:gallery w:val="placeholder"/>
        </w:category>
        <w:types>
          <w:type w:val="bbPlcHdr"/>
        </w:types>
        <w:behaviors>
          <w:behavior w:val="content"/>
        </w:behaviors>
        <w:guid w:val="{4A2110F2-D237-4C04-899F-298EA2FEC9A2}"/>
      </w:docPartPr>
      <w:docPartBody>
        <w:p w:rsidR="003B5EF8" w:rsidRDefault="005D378B">
          <w:pPr>
            <w:pStyle w:val="6AEC2683C07A438BA26794F5ADC0ABF8"/>
          </w:pPr>
          <w:r w:rsidRPr="006A71CD">
            <w:rPr>
              <w:rStyle w:val="PlaceholderText"/>
            </w:rPr>
            <w:t>[Status]</w:t>
          </w:r>
        </w:p>
      </w:docPartBody>
    </w:docPart>
    <w:docPart>
      <w:docPartPr>
        <w:name w:val="1339CED6E0C14996A335B7548A9A7C76"/>
        <w:category>
          <w:name w:val="General"/>
          <w:gallery w:val="placeholder"/>
        </w:category>
        <w:types>
          <w:type w:val="bbPlcHdr"/>
        </w:types>
        <w:behaviors>
          <w:behavior w:val="content"/>
        </w:behaviors>
        <w:guid w:val="{9AAD72AF-1AA2-45F5-816D-4C50ED3D8064}"/>
      </w:docPartPr>
      <w:docPartBody>
        <w:p w:rsidR="003B5EF8" w:rsidRDefault="005D378B">
          <w:pPr>
            <w:pStyle w:val="1339CED6E0C14996A335B7548A9A7C76"/>
          </w:pPr>
          <w:r w:rsidRPr="006A71CD">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utura Book">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6D7"/>
    <w:rsid w:val="00004697"/>
    <w:rsid w:val="00026F32"/>
    <w:rsid w:val="000C53F7"/>
    <w:rsid w:val="002532E2"/>
    <w:rsid w:val="002711A9"/>
    <w:rsid w:val="002E0DF3"/>
    <w:rsid w:val="003506D7"/>
    <w:rsid w:val="003B003F"/>
    <w:rsid w:val="003B5EF8"/>
    <w:rsid w:val="00416328"/>
    <w:rsid w:val="004B7010"/>
    <w:rsid w:val="005D378B"/>
    <w:rsid w:val="00622C0A"/>
    <w:rsid w:val="00692383"/>
    <w:rsid w:val="006E44AD"/>
    <w:rsid w:val="00737128"/>
    <w:rsid w:val="007D0D2E"/>
    <w:rsid w:val="008126A7"/>
    <w:rsid w:val="00916079"/>
    <w:rsid w:val="009D73E0"/>
    <w:rsid w:val="009E7897"/>
    <w:rsid w:val="00A4739A"/>
    <w:rsid w:val="00A6109E"/>
    <w:rsid w:val="00B26BCC"/>
    <w:rsid w:val="00DD5CF7"/>
    <w:rsid w:val="00DF5771"/>
    <w:rsid w:val="00E65ADA"/>
    <w:rsid w:val="00F05998"/>
    <w:rsid w:val="00F837E5"/>
    <w:rsid w:val="00FE6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6328"/>
    <w:rPr>
      <w:color w:val="808080"/>
    </w:rPr>
  </w:style>
  <w:style w:type="paragraph" w:customStyle="1" w:styleId="07461F0ACB854C8C8EB8DE3C7C9F3E2F">
    <w:name w:val="07461F0ACB854C8C8EB8DE3C7C9F3E2F"/>
  </w:style>
  <w:style w:type="paragraph" w:customStyle="1" w:styleId="B9991AF1ABEC4F36BC3E33B4B4206A6D">
    <w:name w:val="B9991AF1ABEC4F36BC3E33B4B4206A6D"/>
  </w:style>
  <w:style w:type="paragraph" w:customStyle="1" w:styleId="6A0B178D07AB443887FBFE453530535B">
    <w:name w:val="6A0B178D07AB443887FBFE453530535B"/>
  </w:style>
  <w:style w:type="paragraph" w:customStyle="1" w:styleId="B416C26031E94F079B1D8EC1A1F12B94">
    <w:name w:val="B416C26031E94F079B1D8EC1A1F12B94"/>
  </w:style>
  <w:style w:type="paragraph" w:customStyle="1" w:styleId="9B71E0E25C034AE1AC094BEAF0B7FDA8">
    <w:name w:val="9B71E0E25C034AE1AC094BEAF0B7FDA8"/>
  </w:style>
  <w:style w:type="paragraph" w:customStyle="1" w:styleId="FD3D522E51A449CF8AA340660EB7D593">
    <w:name w:val="FD3D522E51A449CF8AA340660EB7D593"/>
  </w:style>
  <w:style w:type="paragraph" w:customStyle="1" w:styleId="539C48AE23D64217A0F470917D36AF0C">
    <w:name w:val="539C48AE23D64217A0F470917D36AF0C"/>
  </w:style>
  <w:style w:type="paragraph" w:customStyle="1" w:styleId="D425B8E3149A49E793E26B9C7B4365AD">
    <w:name w:val="D425B8E3149A49E793E26B9C7B4365AD"/>
  </w:style>
  <w:style w:type="paragraph" w:customStyle="1" w:styleId="062E9ECB2E944668BE31B6479D2A34BD">
    <w:name w:val="062E9ECB2E944668BE31B6479D2A34BD"/>
  </w:style>
  <w:style w:type="paragraph" w:customStyle="1" w:styleId="299131E3F3064394A169106453F57DCC">
    <w:name w:val="299131E3F3064394A169106453F57DCC"/>
  </w:style>
  <w:style w:type="paragraph" w:customStyle="1" w:styleId="8DD97E9ADCDD4916979BF6A32049E78A">
    <w:name w:val="8DD97E9ADCDD4916979BF6A32049E78A"/>
  </w:style>
  <w:style w:type="paragraph" w:customStyle="1" w:styleId="BDAF32AC2358461B9E7E28FABBF1D9FF">
    <w:name w:val="BDAF32AC2358461B9E7E28FABBF1D9FF"/>
  </w:style>
  <w:style w:type="paragraph" w:customStyle="1" w:styleId="58BD8D029C0F4EB7AF3D31EFF6BD57EA">
    <w:name w:val="58BD8D029C0F4EB7AF3D31EFF6BD57EA"/>
  </w:style>
  <w:style w:type="paragraph" w:customStyle="1" w:styleId="6AEC2683C07A438BA26794F5ADC0ABF8">
    <w:name w:val="6AEC2683C07A438BA26794F5ADC0ABF8"/>
  </w:style>
  <w:style w:type="paragraph" w:customStyle="1" w:styleId="1339CED6E0C14996A335B7548A9A7C76">
    <w:name w:val="1339CED6E0C14996A335B7548A9A7C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5D51839B5EB03419826AA1FABFA30B5" ma:contentTypeVersion="12" ma:contentTypeDescription="Create a new document." ma:contentTypeScope="" ma:versionID="d31514649ea552b80e1943acbda347e4">
  <xsd:schema xmlns:xsd="http://www.w3.org/2001/XMLSchema" xmlns:xs="http://www.w3.org/2001/XMLSchema" xmlns:p="http://schemas.microsoft.com/office/2006/metadata/properties" xmlns:ns1="http://schemas.microsoft.com/sharepoint/v3" xmlns:ns2="2d48f780-1d96-4597-a632-a199923c3b82" targetNamespace="http://schemas.microsoft.com/office/2006/metadata/properties" ma:root="true" ma:fieldsID="0bd963604d3085542c4669e52084bc7a" ns1:_="" ns2:_="">
    <xsd:import namespace="http://schemas.microsoft.com/sharepoint/v3"/>
    <xsd:import namespace="2d48f780-1d96-4597-a632-a199923c3b82"/>
    <xsd:element name="properties">
      <xsd:complexType>
        <xsd:sequence>
          <xsd:element name="documentManagement">
            <xsd:complexType>
              <xsd:all>
                <xsd:element ref="ns1:PublishingStartDate" minOccurs="0"/>
                <xsd:element ref="ns1:PublishingExpirationDate" minOccurs="0"/>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internalName="PublishingStartDate">
      <xsd:simpleType>
        <xsd:restriction base="dms:Unknown"/>
      </xsd:simpleType>
    </xsd:element>
    <xsd:element name="PublishingExpirationDate" ma:index="9" nillable="true" ma:displayName="Scheduling End Dat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d48f780-1d96-4597-a632-a199923c3b82" elementFormDefault="qualified">
    <xsd:import namespace="http://schemas.microsoft.com/office/2006/documentManagement/types"/>
    <xsd:import namespace="http://schemas.microsoft.com/office/infopath/2007/PartnerControls"/>
    <xsd:element name="Category" ma:index="10" nillable="true" ma:displayName="Category" ma:format="Dropdown" ma:internalName="Category">
      <xsd:simpleType>
        <xsd:restriction base="dms:Choice">
          <xsd:enumeration value="Executive Summary Training Presentations"/>
          <xsd:enumeration value="Publishing Form and Guidelines"/>
          <xsd:enumeration value="iThenticate Support Documents"/>
          <xsd:enumeration value="Publishing Procedure Presentations"/>
          <xsd:enumeration value="Templates and Cover Images"/>
          <xsd:enumeration value="New Technical Report Templates"/>
          <xsd:enumeration value="Submit These with Your Deliverable"/>
          <xsd:enumeration value="Additional Information"/>
          <xsd:enumeration value="Technical Update Template/Sampl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Category xmlns="2d48f780-1d96-4597-a632-a199923c3b82">Technical Update Template/Samples</Category>
    <PublishingExpirationDate xmlns="http://schemas.microsoft.com/sharepoint/v3" xsi:nil="true"/>
    <PublishingStartDate xmlns="http://schemas.microsoft.com/sharepoint/v3" xsi:nil="true"/>
  </documentManagement>
</p:properties>
</file>

<file path=customXml/item5.xml><?xml version="1.0" encoding="utf-8"?>
<?mso-contentType ?>
<spe:Receivers xmlns:spe="http://schemas.microsoft.com/sharepoint/events">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635662178512289347</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635662178512289347</Data>
    <Filter/>
  </Receiver>
</spe:Receivers>
</file>

<file path=customXml/itemProps1.xml><?xml version="1.0" encoding="utf-8"?>
<ds:datastoreItem xmlns:ds="http://schemas.openxmlformats.org/officeDocument/2006/customXml" ds:itemID="{A9A635F6-4852-4009-A346-D790F5A1200E}">
  <ds:schemaRefs>
    <ds:schemaRef ds:uri="http://schemas.microsoft.com/sharepoint/v3/contenttype/forms"/>
  </ds:schemaRefs>
</ds:datastoreItem>
</file>

<file path=customXml/itemProps2.xml><?xml version="1.0" encoding="utf-8"?>
<ds:datastoreItem xmlns:ds="http://schemas.openxmlformats.org/officeDocument/2006/customXml" ds:itemID="{F1EBEE29-7AD3-434D-A073-5F9AA7FA00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d48f780-1d96-4597-a632-a199923c3b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D599AF-B2C1-4B15-BD1D-78F233299045}">
  <ds:schemaRefs>
    <ds:schemaRef ds:uri="http://schemas.openxmlformats.org/officeDocument/2006/bibliography"/>
  </ds:schemaRefs>
</ds:datastoreItem>
</file>

<file path=customXml/itemProps4.xml><?xml version="1.0" encoding="utf-8"?>
<ds:datastoreItem xmlns:ds="http://schemas.openxmlformats.org/officeDocument/2006/customXml" ds:itemID="{2FD7AF16-BB3A-4170-BE60-820997C97A13}">
  <ds:schemaRefs>
    <ds:schemaRef ds:uri="http://schemas.microsoft.com/office/2006/metadata/properties"/>
    <ds:schemaRef ds:uri="http://schemas.microsoft.com/office/infopath/2007/PartnerControls"/>
    <ds:schemaRef ds:uri="2d48f780-1d96-4597-a632-a199923c3b82"/>
    <ds:schemaRef ds:uri="http://schemas.microsoft.com/sharepoint/v3"/>
  </ds:schemaRefs>
</ds:datastoreItem>
</file>

<file path=customXml/itemProps5.xml><?xml version="1.0" encoding="utf-8"?>
<ds:datastoreItem xmlns:ds="http://schemas.openxmlformats.org/officeDocument/2006/customXml" ds:itemID="{F707743C-B373-45BA-A83C-E102FADA0C80}">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Technical Update 1 Copyright 2019</Template>
  <TotalTime>62</TotalTime>
  <Pages>66</Pages>
  <Words>14408</Words>
  <Characters>82126</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Effectiveness of Belleville Washers for Seismic Retrofit of Substation Equipment</vt:lpstr>
    </vt:vector>
  </TitlesOfParts>
  <Company>Electric Power Research Institute (EPRI)</Company>
  <LinksUpToDate>false</LinksUpToDate>
  <CharactersWithSpaces>96342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Effectiveness of Belleville Washers for Seismic Retrofit of Substation Equipment</dc:title>
  <dc:subject>InsertSAPNumberHere</dc:subject>
  <dc:creator>Sivaselvan, Mettupalayam</dc:creator>
  <cp:keywords>Technical Update 1 Copyright</cp:keywords>
  <dc:description/>
  <cp:lastModifiedBy>Nelson,Mark D (BPA) - TELD-TPP-3</cp:lastModifiedBy>
  <cp:revision>5</cp:revision>
  <cp:lastPrinted>2007-03-22T17:15:00Z</cp:lastPrinted>
  <dcterms:created xsi:type="dcterms:W3CDTF">2024-06-20T05:06:00Z</dcterms:created>
  <dcterms:modified xsi:type="dcterms:W3CDTF">2024-06-20T13:02:00Z</dcterms:modified>
  <cp:contentStatus>Experimental and analytical research results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0x01010015D51839B5EB03419826AA1FABFA30B5</vt:lpwstr>
  </property>
  <property fmtid="{D5CDD505-2E9C-101B-9397-08002B2CF9AE}" pid="3" name="Category">
    <vt:lpwstr>Technical Update Template/Samples</vt:lpwstr>
  </property>
  <property fmtid="{D5CDD505-2E9C-101B-9397-08002B2CF9AE}" pid="4" name="PublishingExpirationDate">
    <vt:lpwstr/>
  </property>
  <property fmtid="{D5CDD505-2E9C-101B-9397-08002B2CF9AE}" pid="5" name="PublishingStartDate">
    <vt:lpwstr/>
  </property>
</Properties>
</file>