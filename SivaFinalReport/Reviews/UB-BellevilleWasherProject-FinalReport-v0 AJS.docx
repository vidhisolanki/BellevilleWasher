
<file path=[Content_Types].xml><?xml version="1.0" encoding="utf-8"?>
<Types xmlns="http://schemas.openxmlformats.org/package/2006/content-types">
  <Override PartName="/word/footer3.xml" ContentType="application/vnd.openxmlformats-officedocument.wordprocessingml.footer+xml"/>
  <Override PartName="/word/glossary/styles.xml" ContentType="application/vnd.openxmlformats-officedocument.wordprocessingml.styles+xml"/>
  <Override PartName="/customXml/itemProps5.xml" ContentType="application/vnd.openxmlformats-officedocument.customXmlProperties+xml"/>
  <Override PartName="/word/glossary/webSettings.xml" ContentType="application/vnd.openxmlformats-officedocument.wordprocessingml.webSettings+xml"/>
  <Override PartName="/word/footer11.xml" ContentType="application/vnd.openxmlformats-officedocument.wordprocessingml.footer+xml"/>
  <Default Extension="emf" ContentType="image/x-emf"/>
  <Override PartName="/word/theme/theme1.xml" ContentType="application/vnd.openxmlformats-officedocument.theme+xml"/>
  <Override PartName="/word/header15.xml" ContentType="application/vnd.openxmlformats-officedocument.wordprocessingml.header+xml"/>
  <Override PartName="/customXml/itemProps1.xml" ContentType="application/vnd.openxmlformats-officedocument.customXmlProperties+xml"/>
  <Override PartName="/word/document.xml" ContentType="application/vnd.openxmlformats-officedocument.wordprocessingml.document.main+xml"/>
  <Override PartName="/word/header8.xml" ContentType="application/vnd.openxmlformats-officedocument.wordprocessingml.header+xml"/>
  <Override PartName="/word/numbering.xml" ContentType="application/vnd.openxmlformats-officedocument.wordprocessingml.numbering+xml"/>
  <Default Extension="rels" ContentType="application/vnd.openxmlformats-package.relationships+xml"/>
  <Default Extension="jpeg" ContentType="image/jpeg"/>
  <Override PartName="/word/header11.xml" ContentType="application/vnd.openxmlformats-officedocument.wordprocessingml.header+xml"/>
  <Override PartName="/word/header4.xml" ContentType="application/vnd.openxmlformats-officedocument.wordprocessingml.header+xml"/>
  <Override PartName="/docProps/app.xml" ContentType="application/vnd.openxmlformats-officedocument.extended-properties+xml"/>
  <Override PartName="/word/footer8.xml" ContentType="application/vnd.openxmlformats-officedocument.wordprocessingml.footer+xml"/>
  <Override PartName="/word/footer16.xml" ContentType="application/vnd.openxmlformats-officedocument.wordprocessingml.footer+xml"/>
  <Override PartName="/word/footer4.xml" ContentType="application/vnd.openxmlformats-officedocument.wordprocessingml.footer+xml"/>
  <Default Extension="xml" ContentType="application/xml"/>
  <Override PartName="/word/footer12.xml" ContentType="application/vnd.openxmlformats-officedocument.wordprocessingml.footer+xml"/>
  <Override PartName="/docProps/custom.xml" ContentType="application/vnd.openxmlformats-officedocument.custom-properties+xml"/>
  <Override PartName="/word/glossary/settings.xml" ContentType="application/vnd.openxmlformats-officedocument.wordprocessingml.settings+xml"/>
  <Override PartName="/customXml/itemProps2.xml" ContentType="application/vnd.openxmlformats-officedocument.customXmlProperties+xml"/>
  <Override PartName="/word/header9.xml" ContentType="application/vnd.openxmlformats-officedocument.wordprocessingml.header+xml"/>
  <Override PartName="/word/header16.xml" ContentType="application/vnd.openxmlformats-officedocument.wordprocessingml.header+xml"/>
  <Override PartName="/docProps/core.xml" ContentType="application/vnd.openxmlformats-package.core-properties+xml"/>
  <Override PartName="/word/glossary/fontTable.xml" ContentType="application/vnd.openxmlformats-officedocument.wordprocessingml.fontTable+xml"/>
  <Override PartName="/word/header12.xml" ContentType="application/vnd.openxmlformats-officedocument.wordprocessingml.header+xml"/>
  <Override PartName="/word/header5.xml" ContentType="application/vnd.openxmlformats-officedocument.wordprocessingml.header+xml"/>
  <Override PartName="/word/footer9.xml" ContentType="application/vnd.openxmlformats-officedocument.wordprocessingml.footer+xml"/>
  <Default Extension="png" ContentType="image/png"/>
  <Override PartName="/word/header1.xml" ContentType="application/vnd.openxmlformats-officedocument.wordprocessingml.header+xml"/>
  <Override PartName="/word/footer17.xml" ContentType="application/vnd.openxmlformats-officedocument.wordprocessingml.footer+xml"/>
  <Override PartName="/word/footer5.xml" ContentType="application/vnd.openxmlformats-officedocument.wordprocessingml.footer+xml"/>
  <Override PartName="/word/footer13.xml" ContentType="application/vnd.openxmlformats-officedocument.wordprocessingml.footer+xml"/>
  <Override PartName="/word/footer1.xml" ContentType="application/vnd.openxmlformats-officedocument.wordprocessingml.footer+xml"/>
  <Override PartName="/customXml/itemProps3.xml" ContentType="application/vnd.openxmlformats-officedocument.customXmlProperties+xml"/>
  <Override PartName="/word/endnotes.xml" ContentType="application/vnd.openxmlformats-officedocument.wordprocessingml.endnotes+xml"/>
  <Override PartName="/word/header13.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header2.xml" ContentType="application/vnd.openxmlformats-officedocument.wordprocessingml.header+xml"/>
  <Override PartName="/word/footer6.xml" ContentType="application/vnd.openxmlformats-officedocument.wordprocessingml.footer+xml"/>
  <Default Extension="tiff" ContentType="image/tiff"/>
  <Override PartName="/word/glossary/document.xml" ContentType="application/vnd.openxmlformats-officedocument.wordprocessingml.document.glossary+xml"/>
  <Override PartName="/word/footer14.xml" ContentType="application/vnd.openxmlformats-officedocument.wordprocessingml.footer+xml"/>
  <Override PartName="/word/footer2.xml" ContentType="application/vnd.openxmlformats-officedocument.wordprocessingml.footer+xml"/>
  <Override PartName="/customXml/itemProps4.xml" ContentType="application/vnd.openxmlformats-officedocument.customXmlProperties+xml"/>
  <Override PartName="/word/footer10.xml" ContentType="application/vnd.openxmlformats-officedocument.wordprocessingml.footer+xml"/>
  <Override PartName="/word/footnotes.xml" ContentType="application/vnd.openxmlformats-officedocument.wordprocessingml.footnotes+xml"/>
  <Override PartName="/word/header7.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header10.xml" ContentType="application/vnd.openxmlformats-officedocument.wordprocessingml.header+xml"/>
  <Override PartName="/word/header3.xml" ContentType="application/vnd.openxmlformats-officedocument.wordprocessingml.header+xml"/>
  <Override PartName="/word/footer7.xml" ContentType="application/vnd.openxmlformats-officedocument.wordprocessingml.footer+xml"/>
  <Override PartName="/word/webSettings.xml" ContentType="application/vnd.openxmlformats-officedocument.wordprocessingml.webSettings+xml"/>
  <Override PartName="/word/footer15.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bookmarkStart w:id="0" w:name="_Hlk500854322"/>
    <w:bookmarkStart w:id="1" w:name="Text2"/>
    <w:p w:rsidR="007D0596" w:rsidRPr="005B5DD0" w:rsidRDefault="004D51C7"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Content>
          <w:r w:rsidR="005B173F" w:rsidRPr="005B173F">
            <w:t>Effectiveness of Belleville Washers for Seismic Retrofit of Substation Equipment</w:t>
          </w:r>
        </w:sdtContent>
      </w:sdt>
      <w:r>
        <w:fldChar w:fldCharType="begin"/>
      </w:r>
      <w:r w:rsidR="007D0596">
        <w:instrText xml:space="preserve"> MACROBUTTON  AcceptAllChangesInDoc </w:instrText>
      </w:r>
      <w:r>
        <w:fldChar w:fldCharType="end"/>
      </w:r>
    </w:p>
    <w:bookmarkEnd w:id="1"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Content>
        <w:p w:rsidR="007D0596" w:rsidRPr="005B5DD0" w:rsidRDefault="005B173F" w:rsidP="007D0596">
          <w:pPr>
            <w:pStyle w:val="CoverSubtitle"/>
          </w:pPr>
          <w:r>
            <w:t>Experimental and analytical research conducted at the University at Buffalo</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Content>
        <w:p w:rsidR="007D0596" w:rsidRPr="005B5DD0" w:rsidRDefault="00B03B38" w:rsidP="007D0596">
          <w:pPr>
            <w:pStyle w:val="ProductID"/>
          </w:pPr>
          <w:del w:id="2" w:author="Unknown">
            <w:r w:rsidRPr="00B03B38" w:rsidDel="001E4B19">
              <w:delText>InsertSAPNumberHere</w:delText>
            </w:r>
          </w:del>
          <w:proofErr w:type="spellStart"/>
          <w:ins w:id="3" w:author="Unknown" w:date="2024-06-16T16:55:00Z">
            <w:r w:rsidR="001E4B19">
              <w:t>InsertSAPNumberHere</w:t>
            </w:r>
            <w:proofErr w:type="spellEnd"/>
            <w:r w:rsidR="001E4B19">
              <w:t xml:space="preserve"> (Question this -AJS)</w:t>
            </w:r>
          </w:ins>
        </w:p>
      </w:sdtContent>
    </w:sdt>
    <w:p w:rsidR="001E7D90" w:rsidRDefault="001E7D90" w:rsidP="00B54CA1">
      <w:pPr>
        <w:pStyle w:val="CoverSubtitle"/>
        <w:pBdr>
          <w:bottom w:val="single" w:sz="4" w:space="1" w:color="auto"/>
        </w:pBdr>
        <w:jc w:val="left"/>
      </w:pPr>
    </w:p>
    <w:p w:rsidR="00837FC5" w:rsidRDefault="00837FC5" w:rsidP="00837FC5">
      <w:pPr>
        <w:pStyle w:val="CoverSubtitle"/>
      </w:pPr>
    </w:p>
    <w:p w:rsidR="008C16F5" w:rsidRDefault="008C16F5" w:rsidP="00837FC5">
      <w:pPr>
        <w:pStyle w:val="CoverSubtitle"/>
      </w:pPr>
    </w:p>
    <w:p w:rsidR="008C16F5" w:rsidRDefault="008C16F5" w:rsidP="00837FC5">
      <w:pPr>
        <w:pStyle w:val="CoverSubtitle"/>
      </w:pPr>
    </w:p>
    <w:p w:rsidR="008C16F5" w:rsidRPr="005B5DD0" w:rsidRDefault="008C16F5" w:rsidP="00837FC5">
      <w:pPr>
        <w:pStyle w:val="CoverSubtitle"/>
      </w:pPr>
    </w:p>
    <w:p w:rsidR="00837FC5" w:rsidRPr="005B5DD0" w:rsidRDefault="00837FC5" w:rsidP="00837FC5">
      <w:pPr>
        <w:pStyle w:val="CoverSubtitle"/>
        <w:sectPr w:rsidR="00837FC5" w:rsidRPr="005B5DD0">
          <w:headerReference w:type="default" r:id="rId12"/>
          <w:type w:val="oddPage"/>
          <w:pgSz w:w="12240" w:h="15840"/>
          <w:pgMar w:top="1440" w:right="1440" w:bottom="1440" w:left="1440" w:gutter="0"/>
          <w:pgNumType w:start="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Content>
        <w:p w:rsidR="007D0596" w:rsidRPr="005B5DD0" w:rsidRDefault="005B173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Content>
        <w:p w:rsidR="002C62BC" w:rsidRDefault="005B173F" w:rsidP="002C62BC">
          <w:pPr>
            <w:pStyle w:val="CoverSubtitle"/>
          </w:pPr>
          <w:r>
            <w:t>Experimental and analytical research conducted at the University at Buffalo</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Content>
        <w:p w:rsidR="00B03B38" w:rsidRDefault="00B03B38" w:rsidP="00B03B38">
          <w:pPr>
            <w:pStyle w:val="ProductID"/>
          </w:pPr>
          <w:del w:id="4" w:author="Unknown">
            <w:r w:rsidRPr="00B03B38" w:rsidDel="001E4B19">
              <w:delText>InsertSAPNumberHere</w:delText>
            </w:r>
          </w:del>
          <w:proofErr w:type="spellStart"/>
          <w:ins w:id="5" w:author="Unknown" w:date="2024-06-16T16:55:00Z">
            <w:r w:rsidR="001E4B19">
              <w:t>InsertSAPNumberHere</w:t>
            </w:r>
            <w:proofErr w:type="spellEnd"/>
            <w:r w:rsidR="001E4B19">
              <w:t xml:space="preserve"> (Question this -AJS)</w:t>
            </w:r>
          </w:ins>
        </w:p>
      </w:sdtContent>
    </w:sdt>
    <w:p w:rsidR="007D0596" w:rsidRPr="005B5DD0" w:rsidRDefault="007D0596" w:rsidP="00B03B38">
      <w:pPr>
        <w:pStyle w:val="TitlePageText"/>
        <w:spacing w:before="120"/>
      </w:pPr>
      <w:r w:rsidRPr="005B5DD0">
        <w:t>T</w:t>
      </w:r>
      <w:r>
        <w:t>echnical Update</w:t>
      </w:r>
      <w:r w:rsidRPr="005B5DD0">
        <w:t xml:space="preserve">, </w:t>
      </w:r>
      <w:r w:rsidR="00DF5EDB">
        <w:t>March</w:t>
      </w:r>
      <w:r w:rsidR="0043366C">
        <w:t xml:space="preserve"> </w:t>
      </w:r>
      <w:r w:rsidR="00DF5EDB">
        <w:t>2024</w:t>
      </w:r>
    </w:p>
    <w:p w:rsidR="00DF601F" w:rsidRPr="005B5DD0" w:rsidRDefault="00DF601F">
      <w:pPr>
        <w:pStyle w:val="BodyText"/>
      </w:pPr>
    </w:p>
    <w:p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EPRI Title Page Should Include:</w:t>
      </w:r>
    </w:p>
    <w:p w:rsidR="00C65A0A" w:rsidRPr="0032518C" w:rsidRDefault="00C65A0A" w:rsidP="00C65A0A">
      <w:pPr>
        <w:pStyle w:val="Bullets"/>
        <w:widowControl w:val="0"/>
        <w:numPr>
          <w:ilvl w:val="1"/>
          <w:numId w:val="36"/>
          <w:numberingChange w:id="6"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Title</w:t>
      </w:r>
      <w:r w:rsidRPr="0032518C">
        <w:rPr>
          <w:color w:val="595959" w:themeColor="text1" w:themeTint="A6"/>
        </w:rPr>
        <w:t>: A maximum of 90 characters or less (including spaces) is</w:t>
      </w:r>
      <w:r w:rsidRPr="0032518C">
        <w:rPr>
          <w:color w:val="595959" w:themeColor="text1" w:themeTint="A6"/>
          <w:spacing w:val="-2"/>
        </w:rPr>
        <w:t xml:space="preserve"> </w:t>
      </w:r>
      <w:r w:rsidRPr="0032518C">
        <w:rPr>
          <w:color w:val="595959" w:themeColor="text1" w:themeTint="A6"/>
        </w:rPr>
        <w:t>recommended.</w:t>
      </w:r>
      <w:r w:rsidRPr="0032518C">
        <w:rPr>
          <w:color w:val="595959" w:themeColor="text1" w:themeTint="A6"/>
          <w:spacing w:val="-2"/>
        </w:rPr>
        <w:t xml:space="preserve"> </w:t>
      </w:r>
      <w:r w:rsidRPr="0032518C">
        <w:rPr>
          <w:color w:val="595959" w:themeColor="text1" w:themeTint="A6"/>
        </w:rPr>
        <w:t>Acronyms</w:t>
      </w:r>
      <w:r w:rsidRPr="0032518C">
        <w:rPr>
          <w:color w:val="595959" w:themeColor="text1" w:themeTint="A6"/>
          <w:spacing w:val="47"/>
        </w:rPr>
        <w:t xml:space="preserve"> </w:t>
      </w:r>
      <w:r w:rsidRPr="0032518C">
        <w:rPr>
          <w:color w:val="595959" w:themeColor="text1" w:themeTint="A6"/>
        </w:rPr>
        <w:t>and abbreviations</w:t>
      </w:r>
      <w:r w:rsidRPr="0032518C">
        <w:rPr>
          <w:color w:val="595959" w:themeColor="text1" w:themeTint="A6"/>
          <w:spacing w:val="-2"/>
        </w:rPr>
        <w:t xml:space="preserve"> </w:t>
      </w:r>
      <w:r w:rsidRPr="0032518C">
        <w:rPr>
          <w:color w:val="595959" w:themeColor="text1" w:themeTint="A6"/>
        </w:rPr>
        <w:t>should be avoided.</w:t>
      </w:r>
    </w:p>
    <w:p w:rsidR="00C65A0A" w:rsidRPr="0032518C" w:rsidRDefault="00C65A0A" w:rsidP="00C65A0A">
      <w:pPr>
        <w:pStyle w:val="Bullets"/>
        <w:widowControl w:val="0"/>
        <w:numPr>
          <w:ilvl w:val="1"/>
          <w:numId w:val="36"/>
          <w:numberingChange w:id="7"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Subtitle</w:t>
      </w:r>
      <w:r w:rsidRPr="0032518C">
        <w:rPr>
          <w:color w:val="595959" w:themeColor="text1" w:themeTint="A6"/>
        </w:rPr>
        <w:t>: Strongly advised. A maximum of 150 characters including</w:t>
      </w:r>
      <w:r w:rsidRPr="0032518C">
        <w:rPr>
          <w:color w:val="595959" w:themeColor="text1" w:themeTint="A6"/>
          <w:spacing w:val="-2"/>
        </w:rPr>
        <w:t xml:space="preserve"> </w:t>
      </w:r>
      <w:r w:rsidRPr="0032518C">
        <w:rPr>
          <w:color w:val="595959" w:themeColor="text1" w:themeTint="A6"/>
        </w:rPr>
        <w:t>spaces is</w:t>
      </w:r>
      <w:r w:rsidRPr="0032518C">
        <w:rPr>
          <w:color w:val="595959" w:themeColor="text1" w:themeTint="A6"/>
          <w:spacing w:val="27"/>
        </w:rPr>
        <w:t xml:space="preserve"> </w:t>
      </w:r>
      <w:r w:rsidRPr="0032518C">
        <w:rPr>
          <w:color w:val="595959" w:themeColor="text1" w:themeTint="A6"/>
          <w:spacing w:val="-2"/>
        </w:rPr>
        <w:t>recommended</w:t>
      </w:r>
      <w:r w:rsidRPr="0032518C">
        <w:rPr>
          <w:color w:val="595959" w:themeColor="text1" w:themeTint="A6"/>
        </w:rPr>
        <w:t xml:space="preserve"> for the title and subtitle </w:t>
      </w:r>
      <w:r w:rsidRPr="0032518C">
        <w:rPr>
          <w:color w:val="595959" w:themeColor="text1" w:themeTint="A6"/>
          <w:spacing w:val="-2"/>
        </w:rPr>
        <w:t>together.</w:t>
      </w:r>
    </w:p>
    <w:p w:rsidR="00C65A0A" w:rsidRPr="0032518C" w:rsidRDefault="00C65A0A" w:rsidP="00C65A0A">
      <w:pPr>
        <w:pStyle w:val="Bullets"/>
        <w:widowControl w:val="0"/>
        <w:numPr>
          <w:ilvl w:val="1"/>
          <w:numId w:val="36"/>
          <w:numberingChange w:id="8"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b/>
          <w:i/>
          <w:color w:val="595959" w:themeColor="text1" w:themeTint="A6"/>
        </w:rPr>
      </w:pPr>
      <w:r w:rsidRPr="0032518C">
        <w:rPr>
          <w:b/>
          <w:i/>
          <w:color w:val="595959" w:themeColor="text1" w:themeTint="A6"/>
        </w:rPr>
        <w:t>Product ID Number</w:t>
      </w:r>
    </w:p>
    <w:p w:rsidR="00C65A0A" w:rsidRPr="0032518C" w:rsidRDefault="00C65A0A" w:rsidP="00C65A0A">
      <w:pPr>
        <w:pStyle w:val="Bullets"/>
        <w:widowControl w:val="0"/>
        <w:numPr>
          <w:ilvl w:val="1"/>
          <w:numId w:val="36"/>
          <w:numberingChange w:id="9"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Type of Report</w:t>
      </w:r>
      <w:r w:rsidRPr="0032518C">
        <w:rPr>
          <w:color w:val="595959" w:themeColor="text1" w:themeTint="A6"/>
        </w:rPr>
        <w:t>: Technical Update.</w:t>
      </w:r>
    </w:p>
    <w:p w:rsidR="00C65A0A" w:rsidRPr="0032518C" w:rsidRDefault="00C65A0A" w:rsidP="00C65A0A">
      <w:pPr>
        <w:pStyle w:val="Bullets"/>
        <w:widowControl w:val="0"/>
        <w:numPr>
          <w:ilvl w:val="1"/>
          <w:numId w:val="36"/>
          <w:numberingChange w:id="10"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Publication Date</w:t>
      </w:r>
      <w:r w:rsidRPr="0032518C">
        <w:rPr>
          <w:color w:val="595959" w:themeColor="text1" w:themeTint="A6"/>
        </w:rPr>
        <w:t xml:space="preserve">: The month and year that the report is </w:t>
      </w:r>
      <w:r w:rsidRPr="0032518C">
        <w:rPr>
          <w:color w:val="595959" w:themeColor="text1" w:themeTint="A6"/>
          <w:spacing w:val="-2"/>
        </w:rPr>
        <w:t>published.</w:t>
      </w:r>
    </w:p>
    <w:p w:rsidR="00C65A0A" w:rsidRPr="0032518C" w:rsidRDefault="00C65A0A" w:rsidP="00C65A0A">
      <w:pPr>
        <w:pStyle w:val="Bullets"/>
        <w:widowControl w:val="0"/>
        <w:numPr>
          <w:ilvl w:val="1"/>
          <w:numId w:val="36"/>
          <w:numberingChange w:id="11"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EPRI Project</w:t>
      </w:r>
      <w:r w:rsidRPr="0032518C">
        <w:rPr>
          <w:b/>
          <w:i/>
          <w:color w:val="595959" w:themeColor="text1" w:themeTint="A6"/>
          <w:spacing w:val="-2"/>
        </w:rPr>
        <w:t xml:space="preserve"> </w:t>
      </w:r>
      <w:r w:rsidRPr="0032518C">
        <w:rPr>
          <w:b/>
          <w:i/>
          <w:color w:val="595959" w:themeColor="text1" w:themeTint="A6"/>
        </w:rPr>
        <w:t>Manager</w:t>
      </w:r>
      <w:r w:rsidRPr="0032518C">
        <w:rPr>
          <w:color w:val="595959" w:themeColor="text1" w:themeTint="A6"/>
        </w:rPr>
        <w:t xml:space="preserve">: First initial and last </w:t>
      </w:r>
      <w:r w:rsidRPr="0032518C">
        <w:rPr>
          <w:color w:val="595959" w:themeColor="text1" w:themeTint="A6"/>
          <w:spacing w:val="-2"/>
        </w:rPr>
        <w:t>name.</w:t>
      </w:r>
      <w:r w:rsidRPr="0032518C">
        <w:rPr>
          <w:color w:val="595959" w:themeColor="text1" w:themeTint="A6"/>
          <w:spacing w:val="30"/>
        </w:rPr>
        <w:t xml:space="preserve"> </w:t>
      </w:r>
    </w:p>
    <w:p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rsidR="00DF601F" w:rsidRPr="005B5DD0" w:rsidRDefault="00DF601F">
      <w:pPr>
        <w:pStyle w:val="BodyText"/>
      </w:pPr>
    </w:p>
    <w:p w:rsidR="00DF601F" w:rsidRPr="005B5DD0" w:rsidRDefault="00DF601F">
      <w:pPr>
        <w:pStyle w:val="BodyText"/>
      </w:pPr>
    </w:p>
    <w:p w:rsidR="00DF601F" w:rsidRPr="005B5DD0" w:rsidRDefault="00DF601F">
      <w:pPr>
        <w:pStyle w:val="BodyText"/>
      </w:pPr>
    </w:p>
    <w:p w:rsidR="00DF601F" w:rsidRPr="005B5DD0" w:rsidRDefault="00DF601F">
      <w:pPr>
        <w:pStyle w:val="BodyText"/>
      </w:pPr>
    </w:p>
    <w:p w:rsidR="00D86FBC" w:rsidRPr="005B5DD0" w:rsidRDefault="00D86FBC">
      <w:pPr>
        <w:pStyle w:val="DisclaimerTitle"/>
        <w:sectPr w:rsidR="00D86FBC" w:rsidRPr="005B5DD0">
          <w:headerReference w:type="default" r:id="rId13"/>
          <w:footerReference w:type="default" r:id="rId14"/>
          <w:type w:val="oddPage"/>
          <w:pgSz w:w="12240" w:h="15840"/>
          <w:pgMar w:top="1440" w:right="1440" w:bottom="1440" w:left="1440" w:gutter="0"/>
          <w:pgNumType w:fmt="lowerRoman" w:start="1"/>
        </w:sectPr>
      </w:pPr>
    </w:p>
    <w:p w:rsidR="00DF601F" w:rsidRPr="005B5DD0" w:rsidRDefault="00DF601F">
      <w:pPr>
        <w:pStyle w:val="DisclaimerTitle"/>
      </w:pPr>
      <w:r w:rsidRPr="005B5DD0">
        <w:t>DISCLAIMER OF WARRANTIES AND LIMITATION OF LIABILITIES</w:t>
      </w:r>
    </w:p>
    <w:p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rsidR="00DF601F" w:rsidRDefault="004D51C7" w:rsidP="00972296">
      <w:pPr>
        <w:pStyle w:val="DisclaimerInsert"/>
      </w:pPr>
      <w:r>
        <w:fldChar w:fldCharType="begin"/>
      </w:r>
      <w:r w:rsidR="00D27712">
        <w:instrText xml:space="preserve"> MACROBUTTON  AcceptAllChangesInDocAndStopTracking "Name of Company" </w:instrText>
      </w:r>
      <w:r>
        <w:fldChar w:fldCharType="end"/>
      </w:r>
    </w:p>
    <w:p w:rsid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Pr>
          <w:b/>
          <w:i/>
          <w:color w:val="595959" w:themeColor="text1" w:themeTint="A6"/>
        </w:rPr>
        <w:t>If EPRI prepared the report, please use the following line in place of the last two lines of the above disclaimer</w:t>
      </w:r>
      <w:r w:rsidRPr="0032518C">
        <w:rPr>
          <w:b/>
          <w:i/>
          <w:color w:val="595959" w:themeColor="text1" w:themeTint="A6"/>
        </w:rPr>
        <w:t>:</w:t>
      </w:r>
    </w:p>
    <w:p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sidRPr="00B36B89">
        <w:rPr>
          <w:rFonts w:ascii="Arial" w:hAnsi="Arial" w:cs="Arial"/>
          <w:b/>
          <w:sz w:val="18"/>
          <w:szCs w:val="18"/>
        </w:rPr>
        <w:t>THE ELECTRIC POWER RESEARCH INSTITUTE (EPRI) PREPARED THIS REPORT.</w:t>
      </w:r>
    </w:p>
    <w:p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rsidR="00B36B89" w:rsidRDefault="00B36B89" w:rsidP="00972296">
      <w:pPr>
        <w:pStyle w:val="DisclaimerInsert"/>
      </w:pPr>
    </w:p>
    <w:p w:rsidR="00B36B89" w:rsidRDefault="00B36B89" w:rsidP="005D1520">
      <w:pPr>
        <w:pStyle w:val="DisclaimerInsert"/>
      </w:pPr>
    </w:p>
    <w:p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Pr>
          <w:b/>
          <w:i/>
          <w:color w:val="595959" w:themeColor="text1" w:themeTint="A6"/>
        </w:rPr>
        <w:t>If this is a Nuclear Power report, i</w:t>
      </w:r>
      <w:r w:rsidRPr="00B36B89">
        <w:rPr>
          <w:b/>
          <w:i/>
          <w:color w:val="595959" w:themeColor="text1" w:themeTint="A6"/>
        </w:rPr>
        <w:t xml:space="preserve">nsert </w:t>
      </w:r>
      <w:r>
        <w:rPr>
          <w:b/>
          <w:i/>
          <w:color w:val="595959" w:themeColor="text1" w:themeTint="A6"/>
        </w:rPr>
        <w:t xml:space="preserve">the </w:t>
      </w:r>
      <w:r w:rsidRPr="00B36B89">
        <w:rPr>
          <w:b/>
          <w:i/>
          <w:color w:val="595959" w:themeColor="text1" w:themeTint="A6"/>
        </w:rPr>
        <w:t xml:space="preserve">appropriate </w:t>
      </w:r>
      <w:r>
        <w:rPr>
          <w:b/>
          <w:i/>
          <w:color w:val="595959" w:themeColor="text1" w:themeTint="A6"/>
        </w:rPr>
        <w:t xml:space="preserve">Nuclear Power </w:t>
      </w:r>
      <w:r w:rsidRPr="00B36B89">
        <w:rPr>
          <w:b/>
          <w:i/>
          <w:color w:val="595959" w:themeColor="text1" w:themeTint="A6"/>
        </w:rPr>
        <w:t xml:space="preserve">Disclaimer Auto Text entry </w:t>
      </w:r>
      <w:r>
        <w:rPr>
          <w:b/>
          <w:i/>
          <w:color w:val="595959" w:themeColor="text1" w:themeTint="A6"/>
        </w:rPr>
        <w:t>here.</w:t>
      </w:r>
    </w:p>
    <w:p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rsidR="00774E30" w:rsidRDefault="00774E30" w:rsidP="005D1520">
      <w:pPr>
        <w:pStyle w:val="DisclaimerInsert"/>
      </w:pPr>
    </w:p>
    <w:p w:rsidR="00774E30" w:rsidRDefault="00774E30" w:rsidP="005D1520">
      <w:pPr>
        <w:pStyle w:val="DisclaimerInsert"/>
      </w:pPr>
    </w:p>
    <w:p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rsidR="00DF601F" w:rsidRDefault="00DF601F">
      <w:pPr>
        <w:pStyle w:val="DisclaimerInsert"/>
      </w:pPr>
    </w:p>
    <w:p w:rsidR="007E0E8A" w:rsidRDefault="007E0E8A">
      <w:pPr>
        <w:pStyle w:val="DisclaimerInsert"/>
      </w:pPr>
    </w:p>
    <w:p w:rsidR="007E0E8A" w:rsidRDefault="007E0E8A">
      <w:pPr>
        <w:pStyle w:val="DisclaimerInsert"/>
      </w:pPr>
    </w:p>
    <w:p w:rsidR="007E0E8A" w:rsidRPr="005B5DD0" w:rsidRDefault="007E0E8A">
      <w:pPr>
        <w:pStyle w:val="DisclaimerInsert"/>
      </w:pPr>
    </w:p>
    <w:p w:rsidR="003B0459" w:rsidRPr="005B5DD0" w:rsidRDefault="003B0459" w:rsidP="003B0459">
      <w:pPr>
        <w:pStyle w:val="CopyrightTitle"/>
      </w:pPr>
      <w:r w:rsidRPr="005B5DD0">
        <w:t>NOTE</w:t>
      </w:r>
    </w:p>
    <w:p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rsidR="001F41A6" w:rsidRPr="005B5DD0" w:rsidRDefault="001F41A6" w:rsidP="00D02977">
      <w:pPr>
        <w:pStyle w:val="Disclaimer"/>
        <w:sectPr w:rsidR="001F41A6" w:rsidRPr="005B5DD0">
          <w:headerReference w:type="even" r:id="rId15"/>
          <w:footerReference w:type="even" r:id="rId16"/>
          <w:footerReference w:type="default" r:id="rId17"/>
          <w:pgSz w:w="12240" w:h="15840"/>
          <w:pgMar w:top="1440" w:right="1440" w:bottom="1440" w:left="1440" w:gutter="0"/>
          <w:pgNumType w:fmt="lowerRoman"/>
        </w:sectPr>
      </w:pPr>
    </w:p>
    <w:p w:rsidR="00DF601F" w:rsidRPr="005B5DD0" w:rsidRDefault="00972296">
      <w:pPr>
        <w:pStyle w:val="SectionTitleOnly"/>
      </w:pPr>
      <w:r>
        <w:t>Acknowledgments</w:t>
      </w:r>
    </w:p>
    <w:p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rsidR="00F26665" w:rsidRDefault="00B81919" w:rsidP="00F26665">
      <w:pPr>
        <w:pStyle w:val="BodyText"/>
      </w:pPr>
      <w:bookmarkStart w:id="12" w:name="OLE_LINK5"/>
      <w:bookmarkStart w:id="13" w:name="OLE_LINK6"/>
      <w:r>
        <w:t>University at Buffalo</w:t>
      </w:r>
      <w:r w:rsidR="00F26665">
        <w:br/>
      </w:r>
      <w:r>
        <w:t>212 Ketter Hall</w:t>
      </w:r>
      <w:r w:rsidR="00F26665">
        <w:br/>
      </w:r>
      <w:r>
        <w:t>Buffalo, NY 14260</w:t>
      </w:r>
    </w:p>
    <w:p w:rsidR="00F26665" w:rsidRDefault="00F26665" w:rsidP="00F26665">
      <w:pPr>
        <w:pStyle w:val="BodyText"/>
      </w:pPr>
      <w:r>
        <w:t>Principal Investigator</w:t>
      </w:r>
      <w:r>
        <w:br/>
      </w:r>
      <w:r w:rsidR="00B81919">
        <w:t>M. V. Sivaselvan</w:t>
      </w:r>
    </w:p>
    <w:p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2A781A">
        <w:rPr>
          <w:b/>
          <w:i/>
          <w:color w:val="595959" w:themeColor="text1" w:themeTint="A6"/>
        </w:rPr>
        <w:t>Note: if EPRI prepared the report, please replace the above text with the following. Otherwise please delete</w:t>
      </w:r>
      <w:r>
        <w:rPr>
          <w:b/>
          <w:i/>
          <w:color w:val="595959" w:themeColor="text1" w:themeTint="A6"/>
        </w:rPr>
        <w:t>.</w:t>
      </w:r>
    </w:p>
    <w:p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The Electric Power Research Institute (EPRI) prepared this report.</w:t>
      </w:r>
    </w:p>
    <w:p w:rsidR="002A781A" w:rsidRPr="00B36B89"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Principal Investigator</w:t>
      </w:r>
      <w:r>
        <w:br/>
      </w:r>
      <w:r w:rsidRPr="002A781A">
        <w:t>I. Last</w:t>
      </w:r>
    </w:p>
    <w:p w:rsidR="002A781A" w:rsidRPr="0032518C"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rsidR="002A781A" w:rsidRDefault="002A781A" w:rsidP="00F16D52">
      <w:pPr>
        <w:pStyle w:val="BodyText"/>
      </w:pPr>
    </w:p>
    <w:p w:rsidR="00F16D52" w:rsidRPr="00F16D52" w:rsidRDefault="00972296" w:rsidP="00F16D52">
      <w:pPr>
        <w:pStyle w:val="BodyText"/>
      </w:pPr>
      <w:r w:rsidRPr="00DC43B7">
        <w:t>This report describes research sponsored by EPRI</w:t>
      </w:r>
      <w:bookmarkEnd w:id="12"/>
      <w:bookmarkEnd w:id="13"/>
      <w:r w:rsidRPr="00DC43B7">
        <w:t>.</w:t>
      </w:r>
      <w:r w:rsidR="003C7ECE">
        <w:t xml:space="preserve"> </w:t>
      </w:r>
      <w:bookmarkStart w:id="14" w:name="Text8"/>
      <w:r w:rsidR="004D51C7" w:rsidRPr="00F16D52">
        <w:fldChar w:fldCharType="begin">
          <w:ffData>
            <w:name w:val="Text8"/>
            <w:enabled/>
            <w:calcOnExit w:val="0"/>
            <w:textInput>
              <w:default w:val="&lt;In most cases, reports should indicate EPRI only as the “sponsor.”  If there is a desire to acknowledge funders, insert the following sentence:  EPRI would like to acknowledge the support of the following organizations:  [list]&gt;."/>
            </w:textInput>
          </w:ffData>
        </w:fldChar>
      </w:r>
      <w:r w:rsidR="00F16D52" w:rsidRPr="00F16D52">
        <w:instrText xml:space="preserve"> FORMTEXT </w:instrText>
      </w:r>
      <w:r w:rsidR="004D51C7" w:rsidRPr="00F16D52">
        <w:fldChar w:fldCharType="separate"/>
      </w:r>
      <w:r w:rsidR="00334AA1">
        <w:rPr>
          <w:noProof/>
        </w:rPr>
        <w:t>&lt;In most cases, reports should indicate EPRI only as the “sponsor.”  If there is a desire to acknowledge funders, insert the following sentence:  EPRI would like to acknowledge the support of the following organizations:  [list]&gt;.</w:t>
      </w:r>
      <w:r w:rsidR="004D51C7" w:rsidRPr="00F16D52">
        <w:fldChar w:fldCharType="end"/>
      </w:r>
      <w:bookmarkEnd w:id="14"/>
    </w:p>
    <w:p w:rsidR="00F16D52" w:rsidRPr="00F16D52" w:rsidRDefault="004D51C7" w:rsidP="00F16D52">
      <w:pPr>
        <w:pStyle w:val="BodyText"/>
      </w:pPr>
      <w:r w:rsidRPr="00F16D52">
        <w:fldChar w:fldCharType="begin">
          <w:ffData>
            <w:name w:val=""/>
            <w:enabled/>
            <w:calcOnExit w:val="0"/>
            <w:textInput>
              <w:default w:val="Insert any additional acknowledgment statements here."/>
            </w:textInput>
          </w:ffData>
        </w:fldChar>
      </w:r>
      <w:r w:rsidR="00F16D52" w:rsidRPr="00F16D52">
        <w:instrText xml:space="preserve"> FORMTEXT </w:instrText>
      </w:r>
      <w:r w:rsidRPr="00F16D52">
        <w:fldChar w:fldCharType="separate"/>
      </w:r>
      <w:r w:rsidR="00334AA1">
        <w:rPr>
          <w:noProof/>
        </w:rPr>
        <w:t>Insert any additional acknowledgment statements here.</w:t>
      </w:r>
      <w:r w:rsidRPr="00F16D52">
        <w:fldChar w:fldCharType="end"/>
      </w:r>
    </w:p>
    <w:p w:rsidR="004C62DD" w:rsidRPr="005B5DD0" w:rsidRDefault="004C62DD" w:rsidP="00F16D52">
      <w:pPr>
        <w:pStyle w:val="BodyText"/>
      </w:pPr>
    </w:p>
    <w:p w:rsidR="00DF601F" w:rsidRPr="005B5DD0" w:rsidRDefault="00DF601F">
      <w:pPr>
        <w:pStyle w:val="SectionTitleOnly"/>
        <w:spacing w:line="280" w:lineRule="exact"/>
        <w:sectPr w:rsidR="00DF601F" w:rsidRPr="005B5DD0">
          <w:footerReference w:type="even" r:id="rId18"/>
          <w:footerReference w:type="default" r:id="rId19"/>
          <w:pgSz w:w="12240" w:h="15840"/>
          <w:pgMar w:top="1440" w:right="1440" w:bottom="1440" w:left="1440" w:gutter="0"/>
          <w:pgNumType w:fmt="lowerRoman"/>
        </w:sectPr>
      </w:pPr>
    </w:p>
    <w:p w:rsidR="00601EDF" w:rsidRPr="00D02977" w:rsidRDefault="00601EDF" w:rsidP="007E3FAC">
      <w:pPr>
        <w:pStyle w:val="SectionTitleOnly"/>
      </w:pPr>
      <w:bookmarkStart w:id="17" w:name="_Toc446067276"/>
      <w:r>
        <w:t>Abstract</w:t>
      </w:r>
      <w:bookmarkEnd w:id="17"/>
    </w:p>
    <w:p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Preparation Guidelines</w:t>
      </w:r>
    </w:p>
    <w:p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color w:val="595959" w:themeColor="text1" w:themeTint="A6"/>
        </w:rPr>
      </w:pPr>
      <w:r w:rsidRPr="0032518C">
        <w:rPr>
          <w:color w:val="595959" w:themeColor="text1" w:themeTint="A6"/>
        </w:rPr>
        <w:t xml:space="preserve">The Abstract is a </w:t>
      </w:r>
      <w:r w:rsidR="009D2368" w:rsidRPr="00CD460A">
        <w:rPr>
          <w:color w:val="595959" w:themeColor="text1" w:themeTint="A6"/>
        </w:rPr>
        <w:t>PUBLIC</w:t>
      </w:r>
      <w:r w:rsidRPr="00CD460A">
        <w:rPr>
          <w:color w:val="595959" w:themeColor="text1" w:themeTint="A6"/>
        </w:rPr>
        <w:t xml:space="preserve"> </w:t>
      </w:r>
      <w:r w:rsidRPr="0032518C">
        <w:rPr>
          <w:color w:val="595959" w:themeColor="text1" w:themeTint="A6"/>
        </w:rPr>
        <w:t>summary of the report that highlights the objectives of the reported research. It briefly describes the steps taken to conduct the work and summarizes the results and any potential applications. This section may be called “Product Description” as desired by the author.</w:t>
      </w:r>
    </w:p>
    <w:p w:rsidR="008C16F5" w:rsidRPr="0032518C" w:rsidRDefault="008C16F5" w:rsidP="008C16F5">
      <w:pPr>
        <w:pStyle w:val="Bullets"/>
        <w:widowControl w:val="0"/>
        <w:numPr>
          <w:ilvl w:val="1"/>
          <w:numId w:val="36"/>
          <w:numberingChange w:id="18"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CD460A">
        <w:rPr>
          <w:color w:val="595959" w:themeColor="text1" w:themeTint="A6"/>
          <w:szCs w:val="24"/>
        </w:rPr>
        <w:t xml:space="preserve">REQUIRED </w:t>
      </w:r>
      <w:r w:rsidR="00C52926" w:rsidRPr="0032518C">
        <w:rPr>
          <w:color w:val="595959" w:themeColor="text1" w:themeTint="A6"/>
          <w:szCs w:val="24"/>
        </w:rPr>
        <w:t>s</w:t>
      </w:r>
      <w:r w:rsidRPr="0032518C">
        <w:rPr>
          <w:color w:val="595959" w:themeColor="text1" w:themeTint="A6"/>
          <w:szCs w:val="24"/>
        </w:rPr>
        <w:t>ection.</w:t>
      </w:r>
    </w:p>
    <w:p w:rsidR="008C16F5" w:rsidRPr="0032518C" w:rsidRDefault="008C16F5" w:rsidP="008C16F5">
      <w:pPr>
        <w:pStyle w:val="Bullets"/>
        <w:widowControl w:val="0"/>
        <w:numPr>
          <w:ilvl w:val="1"/>
          <w:numId w:val="36"/>
          <w:numberingChange w:id="19"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32518C">
        <w:rPr>
          <w:color w:val="595959" w:themeColor="text1" w:themeTint="A6"/>
          <w:szCs w:val="24"/>
        </w:rPr>
        <w:t xml:space="preserve">Because it is public and available on </w:t>
      </w:r>
      <w:hyperlink r:id="rId20" w:history="1">
        <w:r w:rsidRPr="0032518C">
          <w:rPr>
            <w:rStyle w:val="Hyperlink"/>
            <w:color w:val="5959FF" w:themeColor="hyperlink" w:themeTint="A6"/>
            <w:szCs w:val="24"/>
          </w:rPr>
          <w:t>www.epri.com</w:t>
        </w:r>
      </w:hyperlink>
      <w:r w:rsidRPr="0032518C">
        <w:rPr>
          <w:color w:val="595959" w:themeColor="text1" w:themeTint="A6"/>
          <w:szCs w:val="24"/>
        </w:rPr>
        <w:t>, it must not contain any confidential, proprietary, or trade secret information belonging to EPRI or to any other party, or any information subject to Export Control</w:t>
      </w:r>
      <w:r w:rsidRPr="0032518C">
        <w:rPr>
          <w:color w:val="595959" w:themeColor="text1" w:themeTint="A6"/>
          <w:spacing w:val="-2"/>
          <w:szCs w:val="24"/>
        </w:rPr>
        <w:t>.</w:t>
      </w:r>
    </w:p>
    <w:p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rsidR="00611FDE" w:rsidRDefault="001D3295" w:rsidP="00E44F5A">
      <w:pPr>
        <w:pStyle w:val="BodyText"/>
      </w:pPr>
      <w:ins w:id="20" w:author="Unknown" w:date="2024-06-16T16:20:00Z">
        <w:r>
          <w:t>Feel free to implement the suggested chan</w:t>
        </w:r>
      </w:ins>
      <w:ins w:id="21" w:author="Unknown" w:date="2024-06-16T16:21:00Z">
        <w:r>
          <w:t>g</w:t>
        </w:r>
      </w:ins>
      <w:ins w:id="22" w:author="Unknown" w:date="2024-06-16T16:20:00Z">
        <w:r>
          <w:t>es as you see fit.</w:t>
        </w:r>
      </w:ins>
    </w:p>
    <w:p w:rsidR="007C5BCB" w:rsidRPr="000B00DD" w:rsidRDefault="00944957" w:rsidP="00E44F5A">
      <w:pPr>
        <w:pStyle w:val="BodyText"/>
      </w:pPr>
      <w:r w:rsidRPr="00057DF3">
        <w:t xml:space="preserve">Seattle </w:t>
      </w:r>
      <w:r w:rsidR="001D3295">
        <w:rPr>
          <w:color w:val="000000" w:themeColor="text1"/>
        </w:rPr>
        <w:t>C</w:t>
      </w:r>
      <w:r w:rsidRPr="00057DF3">
        <w:t>ity Lights (SCL)</w:t>
      </w:r>
      <w:r>
        <w:t xml:space="preserve">, a power utility </w:t>
      </w:r>
      <w:ins w:id="23" w:author="Unknown" w:date="2024-06-16T16:14:00Z">
        <w:r w:rsidR="00713F87">
          <w:t>o</w:t>
        </w:r>
      </w:ins>
      <w:del w:id="24" w:author="Unknown">
        <w:r w:rsidDel="00713F87">
          <w:delText>i</w:delText>
        </w:r>
      </w:del>
      <w:r>
        <w:t xml:space="preserve">n the </w:t>
      </w:r>
      <w:ins w:id="25" w:author="Unknown" w:date="2024-06-16T16:14:00Z">
        <w:r w:rsidR="00713F87">
          <w:t>north-</w:t>
        </w:r>
      </w:ins>
      <w:proofErr w:type="gramStart"/>
      <w:r>
        <w:t>west</w:t>
      </w:r>
      <w:ins w:id="26" w:author="Unknown" w:date="2024-06-16T16:15:00Z">
        <w:r w:rsidR="00713F87">
          <w:t>(</w:t>
        </w:r>
        <w:proofErr w:type="gramEnd"/>
        <w:r w:rsidR="00713F87">
          <w:t>the former may not be necessary as</w:t>
        </w:r>
      </w:ins>
      <w:ins w:id="27" w:author="Unknown" w:date="2024-06-16T16:16:00Z">
        <w:r w:rsidR="00713F87">
          <w:t xml:space="preserve"> </w:t>
        </w:r>
      </w:ins>
      <w:ins w:id="28" w:author="Unknown" w:date="2024-06-16T16:15:00Z">
        <w:r w:rsidR="00713F87">
          <w:t>for mo</w:t>
        </w:r>
      </w:ins>
      <w:ins w:id="29" w:author="Unknown" w:date="2024-06-16T16:16:00Z">
        <w:r w:rsidR="00713F87">
          <w:t>s</w:t>
        </w:r>
      </w:ins>
      <w:ins w:id="30" w:author="Unknown" w:date="2024-06-16T16:15:00Z">
        <w:r w:rsidR="00713F87">
          <w:t>t</w:t>
        </w:r>
      </w:ins>
      <w:r>
        <w:t xml:space="preserve"> </w:t>
      </w:r>
      <w:ins w:id="31" w:author="Unknown" w:date="2024-06-16T16:16:00Z">
        <w:r w:rsidR="00713F87">
          <w:t>the location o</w:t>
        </w:r>
      </w:ins>
      <w:ins w:id="32" w:author="Unknown" w:date="2024-06-16T16:17:00Z">
        <w:r w:rsidR="00713F87">
          <w:t>f Seattle is well known)</w:t>
        </w:r>
      </w:ins>
      <w:r>
        <w:t>coast,</w:t>
      </w:r>
      <w:r w:rsidRPr="00057DF3">
        <w:t xml:space="preserve"> </w:t>
      </w:r>
      <w:ins w:id="33" w:author="Unknown" w:date="2024-06-16T16:35:00Z">
        <w:r w:rsidR="001D3295">
          <w:t>Which has the potential for larg</w:t>
        </w:r>
      </w:ins>
      <w:ins w:id="34" w:author="Unknown" w:date="2024-06-16T16:36:00Z">
        <w:r w:rsidR="001D3295">
          <w:t xml:space="preserve">e </w:t>
        </w:r>
      </w:ins>
      <w:ins w:id="35" w:author="Unknown" w:date="2024-06-16T16:35:00Z">
        <w:r w:rsidR="001D3295">
          <w:t>earthquakes.</w:t>
        </w:r>
      </w:ins>
      <w:ins w:id="36" w:author="Unknown" w:date="2024-06-16T16:36:00Z">
        <w:r w:rsidR="001D3295">
          <w:t xml:space="preserve"> The utility </w:t>
        </w:r>
      </w:ins>
      <w:r w:rsidRPr="00057DF3">
        <w:t xml:space="preserve">has retrofitted </w:t>
      </w:r>
      <w:proofErr w:type="gramStart"/>
      <w:r w:rsidRPr="00057DF3">
        <w:t xml:space="preserve">several </w:t>
      </w:r>
      <w:r>
        <w:t>Capacitive Voltage Transformers (</w:t>
      </w:r>
      <w:r w:rsidRPr="00057DF3">
        <w:t>CVT</w:t>
      </w:r>
      <w:r>
        <w:t>)</w:t>
      </w:r>
      <w:r w:rsidRPr="00057DF3">
        <w:t xml:space="preserve"> in </w:t>
      </w:r>
      <w:r>
        <w:t>their</w:t>
      </w:r>
      <w:r w:rsidRPr="00057DF3">
        <w:t xml:space="preserve"> substation</w:t>
      </w:r>
      <w:r>
        <w:t>s</w:t>
      </w:r>
      <w:proofErr w:type="gramEnd"/>
      <w:r w:rsidRPr="00057DF3">
        <w:t xml:space="preserve"> with Belleville Washer arrangements at the bases to improve seismic performance. The strategy is simple</w:t>
      </w:r>
      <w:ins w:id="37" w:author="Unknown" w:date="2024-06-16T16:24:00Z">
        <w:r w:rsidR="001D3295">
          <w:t xml:space="preserve"> and relatively low cost</w:t>
        </w:r>
      </w:ins>
      <w:r w:rsidRPr="00057DF3">
        <w:t xml:space="preserve"> to implement, and preliminary testing at SCL has demonstrated promise. </w:t>
      </w:r>
      <w:r w:rsidR="00737AB2">
        <w:t xml:space="preserve">The washer arrangements essentially function as seismic isolators, reducing the frequency and increasing damping. </w:t>
      </w:r>
      <w:r>
        <w:t xml:space="preserve">To expand the implementation of this strategy more broadly for other equipment and at other utilities’ substations, this project systematically </w:t>
      </w:r>
      <w:r w:rsidRPr="00057DF3">
        <w:t>characterize</w:t>
      </w:r>
      <w:r>
        <w:t>s</w:t>
      </w:r>
      <w:r w:rsidRPr="00057DF3">
        <w:t xml:space="preserve"> the stiffness and damping mechanisms of Belleville </w:t>
      </w:r>
      <w:ins w:id="38" w:author="Unknown" w:date="2024-06-16T16:26:00Z">
        <w:r w:rsidR="001D3295">
          <w:t>W</w:t>
        </w:r>
      </w:ins>
      <w:del w:id="39" w:author="Unknown">
        <w:r w:rsidRPr="00057DF3" w:rsidDel="001D3295">
          <w:delText>w</w:delText>
        </w:r>
      </w:del>
      <w:r w:rsidRPr="00057DF3">
        <w:t>asher arrangements and test</w:t>
      </w:r>
      <w:r>
        <w:t>s</w:t>
      </w:r>
      <w:r w:rsidRPr="00057DF3">
        <w:t xml:space="preserve"> a retrofitted </w:t>
      </w:r>
      <w:ins w:id="40" w:author="Unknown" w:date="2024-06-16T16:26:00Z">
        <w:r w:rsidR="001D3295">
          <w:t xml:space="preserve">230 kV </w:t>
        </w:r>
      </w:ins>
      <w:r w:rsidRPr="00057DF3">
        <w:t xml:space="preserve">CVT on an earthquake simulator. </w:t>
      </w:r>
      <w:r>
        <w:t xml:space="preserve">Special instrumentation is developed to monitor the mechanics of the Belleville </w:t>
      </w:r>
      <w:ins w:id="41" w:author="Unknown" w:date="2024-06-16T16:27:00Z">
        <w:r w:rsidR="001D3295">
          <w:t>W</w:t>
        </w:r>
      </w:ins>
      <w:del w:id="42" w:author="Unknown">
        <w:r w:rsidDel="001D3295">
          <w:delText>w</w:delText>
        </w:r>
      </w:del>
      <w:r>
        <w:t>asher arrangements including and force</w:t>
      </w:r>
      <w:proofErr w:type="gramStart"/>
      <w:r>
        <w:t xml:space="preserve">, </w:t>
      </w:r>
      <w:ins w:id="43" w:author="Unknown" w:date="2024-06-16T16:27:00Z">
        <w:r w:rsidR="001D3295">
          <w:t xml:space="preserve"> terminal</w:t>
        </w:r>
        <w:proofErr w:type="gramEnd"/>
        <w:r w:rsidR="001D3295">
          <w:t xml:space="preserve"> </w:t>
        </w:r>
      </w:ins>
      <w:ins w:id="44" w:author="Unknown" w:date="2024-06-16T16:30:00Z">
        <w:r w:rsidR="001D3295">
          <w:t>deflections</w:t>
        </w:r>
      </w:ins>
      <w:ins w:id="45" w:author="Unknown" w:date="2024-06-16T16:27:00Z">
        <w:r w:rsidR="001D3295">
          <w:t xml:space="preserve"> </w:t>
        </w:r>
      </w:ins>
      <w:del w:id="46" w:author="Unknown">
        <w:r w:rsidDel="001D3295">
          <w:delText>deformation</w:delText>
        </w:r>
      </w:del>
      <w:r>
        <w:t xml:space="preserve"> and equipment base moment measurements. A detailed modeling and analysis procedure is developed, allowing for either a nonlinear dynamic approach or an equivalent linear dynamic approach, to predict the response rigid equipment such as CVTs outfitted with Belleville </w:t>
      </w:r>
      <w:ins w:id="47" w:author="Unknown" w:date="2024-06-16T16:29:00Z">
        <w:r w:rsidR="001D3295">
          <w:t>W</w:t>
        </w:r>
      </w:ins>
      <w:del w:id="48" w:author="Unknown">
        <w:r w:rsidDel="001D3295">
          <w:delText>w</w:delText>
        </w:r>
      </w:del>
      <w:r>
        <w:t xml:space="preserve">asher stacks for seismic protection. The analysis procedure has been validated with experimental measurements. Essentially, knowing the force-deformation response of a washer configuration, obtained for example by cyclic loading in a materials testing machine, together with the inertia characteristics of the equipment, the seismic response of the equipment can be predicted. This will enable </w:t>
      </w:r>
      <w:r w:rsidR="00737AB2">
        <w:t xml:space="preserve">washer configurations to be designed and deployed readily for seismic protection </w:t>
      </w:r>
      <w:proofErr w:type="gramStart"/>
      <w:r w:rsidR="00737AB2">
        <w:t>of various equipment</w:t>
      </w:r>
      <w:proofErr w:type="gramEnd"/>
      <w:r w:rsidR="00737AB2">
        <w:t>.</w:t>
      </w:r>
      <w:ins w:id="49" w:author="Unknown" w:date="2024-06-16T16:32:00Z">
        <w:r w:rsidR="001D3295">
          <w:t xml:space="preserve">  While the arrangement of Belleville Washer in the stacks can take many forms, some are more likely to introduce system nonlinearities.</w:t>
        </w:r>
      </w:ins>
      <w:ins w:id="50" w:author="Unknown" w:date="2024-06-16T16:37:00Z">
        <w:r w:rsidR="001D3295">
          <w:t xml:space="preserve">  It should be noted that Belleville Washers have two main applications: </w:t>
        </w:r>
      </w:ins>
      <w:ins w:id="51" w:author="Unknown" w:date="2024-06-16T16:38:00Z">
        <w:r w:rsidR="001D3295">
          <w:t>maintaining</w:t>
        </w:r>
      </w:ins>
      <w:ins w:id="52" w:author="Unknown" w:date="2024-06-16T16:37:00Z">
        <w:r w:rsidR="001D3295">
          <w:t xml:space="preserve"> </w:t>
        </w:r>
      </w:ins>
      <w:ins w:id="53" w:author="Unknown" w:date="2024-06-16T16:38:00Z">
        <w:r w:rsidR="001D3295">
          <w:t>an</w:t>
        </w:r>
      </w:ins>
      <w:ins w:id="54" w:author="Unknown" w:date="2024-06-16T16:39:00Z">
        <w:r w:rsidR="001D3295">
          <w:t>c</w:t>
        </w:r>
      </w:ins>
      <w:ins w:id="55" w:author="Unknown" w:date="2024-06-16T16:38:00Z">
        <w:r w:rsidR="001D3295">
          <w:t>hor load</w:t>
        </w:r>
      </w:ins>
      <w:ins w:id="56" w:author="Unknown" w:date="2024-06-16T16:39:00Z">
        <w:r w:rsidR="001D3295">
          <w:t xml:space="preserve"> and seismic protection as described here. For the former application the washers require appropriate heat</w:t>
        </w:r>
      </w:ins>
      <w:ins w:id="57" w:author="Unknown" w:date="2024-06-16T16:46:00Z">
        <w:r w:rsidR="001E4B19">
          <w:t>-</w:t>
        </w:r>
      </w:ins>
      <w:ins w:id="58" w:author="Unknown" w:date="2024-06-16T16:52:00Z">
        <w:r w:rsidR="001E4B19" w:rsidRPr="001E4B19">
          <w:rPr>
            <w:color w:val="FF0000"/>
          </w:rPr>
          <w:t>trea</w:t>
        </w:r>
      </w:ins>
      <w:ins w:id="59" w:author="Unknown" w:date="2024-06-16T16:39:00Z">
        <w:r w:rsidR="001D3295">
          <w:t>tment.</w:t>
        </w:r>
      </w:ins>
    </w:p>
    <w:p w:rsidR="007C5BCB" w:rsidRDefault="007C5BCB" w:rsidP="00D60B15">
      <w:pPr>
        <w:pStyle w:val="EPRISubheadings"/>
      </w:pPr>
      <w:r>
        <w:t>Keywords</w:t>
      </w:r>
    </w:p>
    <w:p w:rsidR="007C5BCB" w:rsidRDefault="00DB41DE" w:rsidP="00D60B15">
      <w:pPr>
        <w:pStyle w:val="BodyText"/>
      </w:pPr>
      <w:r>
        <w:t xml:space="preserve">Substation equipment, seismic performance improvement, Belleville </w:t>
      </w:r>
      <w:ins w:id="60" w:author="Unknown" w:date="2024-06-16T16:31:00Z">
        <w:r w:rsidR="001D3295">
          <w:t>W</w:t>
        </w:r>
      </w:ins>
      <w:del w:id="61" w:author="Unknown">
        <w:r w:rsidDel="001D3295">
          <w:delText>w</w:delText>
        </w:r>
      </w:del>
      <w:r>
        <w:t>ashers</w:t>
      </w:r>
      <w:r w:rsidR="00944957">
        <w:t>/</w:t>
      </w:r>
      <w:r>
        <w:t>disc springs, nonlinear and linear dynamic analysis, damping</w:t>
      </w:r>
      <w:r w:rsidR="00944957">
        <w:t>, experimental validation</w:t>
      </w:r>
    </w:p>
    <w:p w:rsidR="007F2CF9" w:rsidRDefault="007F2CF9" w:rsidP="002651F9">
      <w:pPr>
        <w:pStyle w:val="BodyText"/>
      </w:pPr>
    </w:p>
    <w:p w:rsidR="00106E3E" w:rsidRDefault="00106E3E" w:rsidP="002651F9">
      <w:pPr>
        <w:pStyle w:val="BodyText"/>
        <w:sectPr w:rsidR="00106E3E">
          <w:headerReference w:type="default" r:id="rId21"/>
          <w:footerReference w:type="default" r:id="rId22"/>
          <w:footerReference w:type="first" r:id="rId23"/>
          <w:type w:val="oddPage"/>
          <w:pgSz w:w="12240" w:h="15840"/>
          <w:pgMar w:top="1440" w:right="1440" w:bottom="1440" w:left="1440" w:gutter="0"/>
          <w:pgNumType w:fmt="lowerRoman"/>
        </w:sectPr>
      </w:pPr>
    </w:p>
    <w:p w:rsidR="0002634C" w:rsidRDefault="001E4B19" w:rsidP="0002634C">
      <w:pPr>
        <w:pStyle w:val="ESProductIDNumber"/>
      </w:pPr>
      <w:bookmarkStart w:id="64" w:name="_Hlk167960403"/>
      <w:bookmarkEnd w:id="64"/>
      <w:r>
        <w:rPr>
          <w:noProof/>
        </w:rPr>
        <w:pict>
          <v:shapetype id="_x0000_t202" coordsize="21600,21600" o:spt="202" path="m0,0l0,21600,21600,21600,21600,0xe">
            <v:stroke joinstyle="miter"/>
            <v:path gradientshapeok="t" o:connecttype="rect"/>
          </v:shapetype>
          <v:shape id="Text Box 1" o:spid="_x0000_s2050" type="#_x0000_t202" style="position:absolute;margin-left:378pt;margin-top:-93.85pt;width:201.75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" fillcolor="#b8cce4 [1300]" stroked="f" strokeweight=".5pt">
            <v:textbox>
              <w:txbxContent>
                <w:p w:rsidR="00D65711" w:rsidRPr="0032518C" w:rsidRDefault="00D65711" w:rsidP="00C52926">
                  <w:pPr>
                    <w:pStyle w:val="ListParagraph"/>
                    <w:numPr>
                      <w:ilvl w:val="0"/>
                      <w:numId w:val="34"/>
                      <w:numberingChange w:id="65" w:author="Unknown" w:date="2024-06-16T16:13:00Z" w:original=""/>
                    </w:numPr>
                    <w:spacing w:before="60" w:after="60"/>
                    <w:ind w:left="360"/>
                    <w:rPr>
                      <w:rFonts w:ascii="Times New Roman" w:hAnsi="Times New Roman"/>
                      <w:color w:val="595959" w:themeColor="text1" w:themeTint="A6"/>
                      <w:sz w:val="24"/>
                      <w:szCs w:val="24"/>
                    </w:rPr>
                  </w:pPr>
                  <w:r>
                    <w:rPr>
                      <w:rFonts w:ascii="Times New Roman" w:hAnsi="Times New Roman"/>
                      <w:color w:val="595959" w:themeColor="text1" w:themeTint="A6"/>
                      <w:sz w:val="24"/>
                      <w:szCs w:val="24"/>
                    </w:rPr>
                    <w:t>Exec. Summary is an OPTIONAL</w:t>
                  </w:r>
                  <w:r w:rsidRPr="0032518C">
                    <w:rPr>
                      <w:rFonts w:ascii="Times New Roman" w:hAnsi="Times New Roman"/>
                      <w:color w:val="595959" w:themeColor="text1" w:themeTint="A6"/>
                      <w:sz w:val="24"/>
                      <w:szCs w:val="24"/>
                    </w:rPr>
                    <w:t xml:space="preserve"> section</w:t>
                  </w:r>
                  <w:r>
                    <w:rPr>
                      <w:rFonts w:ascii="Times New Roman" w:hAnsi="Times New Roman"/>
                      <w:color w:val="595959" w:themeColor="text1" w:themeTint="A6"/>
                      <w:sz w:val="24"/>
                      <w:szCs w:val="24"/>
                    </w:rPr>
                    <w:t xml:space="preserve"> for Technical Updates</w:t>
                  </w:r>
                  <w:r w:rsidRPr="0032518C">
                    <w:rPr>
                      <w:rFonts w:ascii="Times New Roman" w:hAnsi="Times New Roman"/>
                      <w:color w:val="595959" w:themeColor="text1" w:themeTint="A6"/>
                      <w:sz w:val="24"/>
                      <w:szCs w:val="24"/>
                    </w:rPr>
                    <w:t>.</w:t>
                  </w:r>
                </w:p>
                <w:p w:rsidR="00D65711" w:rsidRDefault="00D65711" w:rsidP="00C52926">
                  <w:pPr>
                    <w:pStyle w:val="BodyText"/>
                    <w:numPr>
                      <w:ilvl w:val="0"/>
                      <w:numId w:val="34"/>
                      <w:numberingChange w:id="66" w:author="Unknown" w:date="2024-06-16T16:13:00Z" w:original=""/>
                    </w:numPr>
                    <w:ind w:left="360"/>
                    <w:rPr>
                      <w:color w:val="595959" w:themeColor="text1" w:themeTint="A6"/>
                      <w:szCs w:val="24"/>
                    </w:rPr>
                  </w:pPr>
                  <w:r>
                    <w:rPr>
                      <w:color w:val="595959" w:themeColor="text1" w:themeTint="A6"/>
                      <w:szCs w:val="24"/>
                    </w:rPr>
                    <w:t>If used, section will be made a</w:t>
                  </w:r>
                  <w:r w:rsidRPr="0032518C">
                    <w:rPr>
                      <w:color w:val="595959" w:themeColor="text1" w:themeTint="A6"/>
                      <w:szCs w:val="24"/>
                    </w:rPr>
                    <w:t xml:space="preserve">vailable </w:t>
                  </w:r>
                  <w:r>
                    <w:rPr>
                      <w:color w:val="595959" w:themeColor="text1" w:themeTint="A6"/>
                      <w:szCs w:val="24"/>
                    </w:rPr>
                    <w:t>as a standalone download, and also be retained within full report.</w:t>
                  </w:r>
                </w:p>
                <w:p w:rsidR="00D65711" w:rsidRPr="0032518C" w:rsidRDefault="00D65711" w:rsidP="00C52926">
                  <w:pPr>
                    <w:pStyle w:val="BodyText"/>
                    <w:numPr>
                      <w:ilvl w:val="0"/>
                      <w:numId w:val="34"/>
                      <w:numberingChange w:id="67" w:author="Unknown" w:date="2024-06-16T16:13:00Z" w:original=""/>
                    </w:numPr>
                    <w:ind w:left="360"/>
                    <w:rPr>
                      <w:color w:val="595959" w:themeColor="text1" w:themeTint="A6"/>
                      <w:szCs w:val="24"/>
                    </w:rPr>
                  </w:pPr>
                  <w:r>
                    <w:rPr>
                      <w:color w:val="595959" w:themeColor="text1" w:themeTint="A6"/>
                      <w:szCs w:val="24"/>
                    </w:rPr>
                    <w:t>Download of Exec. Summary is accessible to funders only.</w:t>
                  </w:r>
                </w:p>
                <w:p w:rsidR="00D65711" w:rsidRPr="0032518C" w:rsidRDefault="00D65711" w:rsidP="00C52926">
                  <w:pPr>
                    <w:spacing w:before="60" w:after="60"/>
                    <w:jc w:val="center"/>
                    <w:rPr>
                      <w:rFonts w:ascii="Times New Roman" w:hAnsi="Times New Roman"/>
                      <w:color w:val="FF0000"/>
                      <w:sz w:val="24"/>
                      <w:szCs w:val="24"/>
                    </w:rPr>
                  </w:pPr>
                  <w:r w:rsidRPr="0032518C">
                    <w:rPr>
                      <w:rFonts w:ascii="Times New Roman" w:hAnsi="Times New Roman"/>
                      <w:color w:val="FF0000"/>
                      <w:sz w:val="24"/>
                      <w:szCs w:val="24"/>
                    </w:rPr>
                    <w:t>Blue boxes are for information only and should be deleted.</w:t>
                  </w:r>
                </w:p>
              </w:txbxContent>
            </v:textbox>
          </v:shape>
        </w:pict>
      </w:r>
      <w:r w:rsidR="0002634C">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Content>
          <w:del w:id="68" w:author="Unknown">
            <w:r w:rsidR="00B03B38" w:rsidDel="001E4B19">
              <w:delText>InsertSAPNumberHere</w:delText>
            </w:r>
          </w:del>
          <w:proofErr w:type="spellStart"/>
          <w:ins w:id="69" w:author="Unknown" w:date="2024-06-16T16:55:00Z">
            <w:r>
              <w:t>InsertSAPNumberHere</w:t>
            </w:r>
            <w:proofErr w:type="spellEnd"/>
            <w:r>
              <w:t xml:space="preserve"> (Question this -AJS)</w:t>
            </w:r>
          </w:ins>
        </w:sdtContent>
      </w:sdt>
    </w:p>
    <w:p w:rsidR="0002634C" w:rsidRPr="002E29DD" w:rsidRDefault="0002634C" w:rsidP="0002634C">
      <w:pPr>
        <w:pStyle w:val="ESProductIDNumber"/>
      </w:pPr>
      <w:r w:rsidRPr="00E32021">
        <w:t>Product Type:</w:t>
      </w:r>
      <w:r>
        <w:t xml:space="preserve"> </w:t>
      </w:r>
      <w:r w:rsidR="006B580E" w:rsidRPr="006B580E">
        <w:t>Technical Update</w:t>
      </w:r>
    </w:p>
    <w:p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Content>
          <w:r w:rsidR="005B173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Content>
          <w:r w:rsidR="005B173F">
            <w:t>Experimental and analytical research conducted at the University at Buffalo</w:t>
          </w:r>
        </w:sdtContent>
      </w:sdt>
    </w:p>
    <w:p w:rsidR="00D07301" w:rsidRPr="00B6496A" w:rsidRDefault="00D07301" w:rsidP="007E3FAC">
      <w:pPr>
        <w:pStyle w:val="ESAudience"/>
        <w:spacing w:before="0"/>
      </w:pPr>
    </w:p>
    <w:p w:rsidR="00D07301" w:rsidRPr="002E29DD" w:rsidRDefault="00D07301" w:rsidP="00D07301">
      <w:pPr>
        <w:pStyle w:val="ESAudience"/>
        <w:spacing w:before="0"/>
        <w:rPr>
          <w:kern w:val="24"/>
        </w:rPr>
      </w:pPr>
      <w:r w:rsidRPr="002E29DD">
        <w:t>Primary Audience</w:t>
      </w:r>
      <w:r>
        <w:rPr>
          <w:kern w:val="24"/>
        </w:rPr>
        <w:t xml:space="preserve">: </w:t>
      </w:r>
      <w:r w:rsidR="00DB41DE">
        <w:rPr>
          <w:b w:val="0"/>
          <w:caps w:val="0"/>
          <w:kern w:val="24"/>
        </w:rPr>
        <w:t>Electrical power utilities looking to retrofit substation equipment for seismic loads.</w:t>
      </w:r>
    </w:p>
    <w:p w:rsidR="0002634C" w:rsidRPr="002E29DD" w:rsidRDefault="0002634C" w:rsidP="0002634C">
      <w:pPr>
        <w:pStyle w:val="ESAudience"/>
      </w:pPr>
      <w:r w:rsidRPr="002E29DD">
        <w:t xml:space="preserve">Secondary Audience: </w:t>
      </w:r>
      <w:r w:rsidR="00DB41DE">
        <w:rPr>
          <w:b w:val="0"/>
          <w:caps w:val="0"/>
          <w:kern w:val="24"/>
        </w:rPr>
        <w:t>Equipment manufacturers and qualification testing consultants looking to incorporate protective measures to ensure seismic qualification of substation equipment.</w:t>
      </w:r>
    </w:p>
    <w:p w:rsidR="0002634C" w:rsidRPr="001A1439" w:rsidRDefault="0002634C" w:rsidP="0002634C">
      <w:pPr>
        <w:pStyle w:val="ESSubheading"/>
        <w:tabs>
          <w:tab w:val="clear" w:pos="10620"/>
          <w:tab w:val="left" w:pos="3555"/>
        </w:tabs>
      </w:pPr>
      <w:r w:rsidRPr="00F83E77">
        <w:t>KEY RESEARCH QUESTION</w:t>
      </w:r>
    </w:p>
    <w:p w:rsidR="0002634C" w:rsidRDefault="00900C32" w:rsidP="0002634C">
      <w:pPr>
        <w:pStyle w:val="ESBodyText"/>
      </w:pPr>
      <w:r>
        <w:t xml:space="preserve">Can the seismic response of rigid </w:t>
      </w:r>
      <w:ins w:id="70" w:author="Unknown" w:date="2024-06-16T16:56:00Z">
        <w:r w:rsidR="001E4B19">
          <w:t xml:space="preserve">(This is a </w:t>
        </w:r>
        <w:proofErr w:type="spellStart"/>
        <w:r w:rsidR="001E4B19">
          <w:t>vauge</w:t>
        </w:r>
        <w:proofErr w:type="spellEnd"/>
        <w:r w:rsidR="001E4B19">
          <w:t xml:space="preserve"> term and mo</w:t>
        </w:r>
      </w:ins>
      <w:ins w:id="71" w:author="Unknown" w:date="2024-06-16T16:57:00Z">
        <w:r w:rsidR="001E4B19">
          <w:t>u</w:t>
        </w:r>
      </w:ins>
      <w:ins w:id="72" w:author="Unknown" w:date="2024-06-16T16:56:00Z">
        <w:r w:rsidR="001E4B19">
          <w:t>nted</w:t>
        </w:r>
      </w:ins>
      <w:ins w:id="73" w:author="Unknown" w:date="2024-06-16T16:57:00Z">
        <w:r w:rsidR="001E4B19">
          <w:t xml:space="preserve"> on a slab may</w:t>
        </w:r>
      </w:ins>
      <w:ins w:id="74" w:author="Unknown" w:date="2024-06-16T17:01:00Z">
        <w:r w:rsidR="001E4B19">
          <w:t xml:space="preserve"> </w:t>
        </w:r>
      </w:ins>
      <w:ins w:id="75" w:author="Unknown" w:date="2024-06-16T16:57:00Z">
        <w:r w:rsidR="001E4B19">
          <w:t>have a frequency of about 16 Hz</w:t>
        </w:r>
      </w:ins>
      <w:ins w:id="76" w:author="Unknown" w:date="2024-06-16T16:58:00Z">
        <w:r w:rsidR="001E4B19">
          <w:t>)</w:t>
        </w:r>
      </w:ins>
      <w:ins w:id="77" w:author="Unknown" w:date="2024-06-16T16:56:00Z">
        <w:r w:rsidR="001E4B19">
          <w:t xml:space="preserve"> </w:t>
        </w:r>
      </w:ins>
      <w:r>
        <w:t xml:space="preserve">substation equipment, such as Capacitive Voltage Transformers (CVT), outfitted with Belleville </w:t>
      </w:r>
      <w:ins w:id="78" w:author="Unknown" w:date="2024-06-16T16:56:00Z">
        <w:r w:rsidR="001E4B19">
          <w:t>W</w:t>
        </w:r>
      </w:ins>
      <w:del w:id="79" w:author="Unknown">
        <w:r w:rsidDel="001E4B19">
          <w:delText>w</w:delText>
        </w:r>
      </w:del>
      <w:r>
        <w:t>asher stacks at the base for seismic protection be predicted by modeling, so that their implementation can be informed by prior analysis? Could such analyses be validated with physical experimental measurements, so that the procedures can be used with confidence?</w:t>
      </w:r>
      <w:ins w:id="80" w:author="Unknown" w:date="2024-06-16T16:59:00Z">
        <w:r w:rsidR="001E4B19">
          <w:t xml:space="preserve"> Identify other </w:t>
        </w:r>
      </w:ins>
      <w:ins w:id="81" w:author="Unknown" w:date="2024-06-16T17:00:00Z">
        <w:r w:rsidR="001E4B19">
          <w:t>possible</w:t>
        </w:r>
      </w:ins>
      <w:ins w:id="82" w:author="Unknown" w:date="2024-06-16T16:59:00Z">
        <w:r w:rsidR="001E4B19">
          <w:t xml:space="preserve"> </w:t>
        </w:r>
      </w:ins>
      <w:ins w:id="83" w:author="Unknown" w:date="2024-06-16T17:00:00Z">
        <w:r w:rsidR="001E4B19">
          <w:t>vulnerabilities in the use of Belleville Washers.</w:t>
        </w:r>
      </w:ins>
    </w:p>
    <w:p w:rsidR="0002634C" w:rsidRPr="001A1439" w:rsidRDefault="0002634C" w:rsidP="0002634C">
      <w:pPr>
        <w:pStyle w:val="ESSubheading"/>
      </w:pPr>
      <w:r w:rsidRPr="00F83E77">
        <w:t>RESEARCH OVERVIEW</w:t>
      </w:r>
      <w:r w:rsidRPr="00F83E77">
        <w:rPr>
          <w:i/>
        </w:rPr>
        <w:t xml:space="preserve"> </w:t>
      </w:r>
    </w:p>
    <w:p w:rsidR="0002634C" w:rsidRDefault="00900C32" w:rsidP="0002634C">
      <w:pPr>
        <w:pStyle w:val="ESBodyText"/>
      </w:pPr>
      <w:r>
        <w:t xml:space="preserve">A CVT furnished with different Belleville washer stack configurations at the base for seismic protection is tested extensively on an earthquake simulator. Special instrumentation is developed to obtained measurements on the detailed behavior of the washer stack. The force-deformation behavior of a washer stack is obtained by cyclic loading in a materials test machine. Models are developed for nonlinear and linear analysis of the CVT with Belleville </w:t>
      </w:r>
      <w:ins w:id="84" w:author="Unknown" w:date="2024-06-16T17:02:00Z">
        <w:r w:rsidR="001E4B19">
          <w:t>W</w:t>
        </w:r>
      </w:ins>
      <w:del w:id="85" w:author="Unknown">
        <w:r w:rsidDel="001E4B19">
          <w:delText>w</w:delText>
        </w:r>
      </w:del>
      <w:proofErr w:type="gramStart"/>
      <w:r>
        <w:t>asher</w:t>
      </w:r>
      <w:proofErr w:type="gramEnd"/>
      <w:r>
        <w:t xml:space="preserve"> stacks. These models are validated with experimental measurements.</w:t>
      </w:r>
    </w:p>
    <w:p w:rsidR="0002634C" w:rsidRPr="00CF7BC4" w:rsidRDefault="0002634C" w:rsidP="0002634C">
      <w:pPr>
        <w:pStyle w:val="ESSubheading"/>
        <w:tabs>
          <w:tab w:val="clear" w:pos="10620"/>
          <w:tab w:val="left" w:pos="2250"/>
        </w:tabs>
      </w:pPr>
      <w:r w:rsidRPr="00F83E77">
        <w:t>KEY FINDINGS</w:t>
      </w:r>
      <w:r w:rsidRPr="00F83E77">
        <w:rPr>
          <w:i/>
        </w:rPr>
        <w:t xml:space="preserve"> </w:t>
      </w:r>
    </w:p>
    <w:p w:rsidR="0002634C" w:rsidRDefault="00900C32" w:rsidP="0002634C">
      <w:pPr>
        <w:pStyle w:val="ESBullets"/>
        <w:numPr>
          <w:numberingChange w:id="86" w:author="Unknown" w:date="2024-06-16T16:13:00Z" w:original=""/>
        </w:numPr>
      </w:pPr>
      <w:r>
        <w:t xml:space="preserve">The Belleville </w:t>
      </w:r>
      <w:ins w:id="87" w:author="Unknown" w:date="2024-06-16T17:02:00Z">
        <w:r w:rsidR="008338B0">
          <w:t>W</w:t>
        </w:r>
      </w:ins>
      <w:del w:id="88" w:author="Unknown">
        <w:r w:rsidDel="008338B0">
          <w:delText>w</w:delText>
        </w:r>
      </w:del>
      <w:proofErr w:type="gramStart"/>
      <w:r>
        <w:t>asher</w:t>
      </w:r>
      <w:proofErr w:type="gramEnd"/>
      <w:r>
        <w:t xml:space="preserve"> stacks act essentially as seismic isolators, lower the frequency and increasing the damping of the CVT.</w:t>
      </w:r>
    </w:p>
    <w:p w:rsidR="00916E5B" w:rsidRDefault="00900C32" w:rsidP="0002634C">
      <w:pPr>
        <w:pStyle w:val="ESBullets"/>
        <w:numPr>
          <w:numberingChange w:id="89" w:author="Unknown" w:date="2024-06-16T16:13:00Z" w:original=""/>
        </w:numPr>
      </w:pPr>
      <w:r>
        <w:t>There is</w:t>
      </w:r>
      <w:del w:id="90" w:author="Unknown">
        <w:r w:rsidDel="008338B0">
          <w:delText xml:space="preserve"> this</w:delText>
        </w:r>
      </w:del>
      <w:r>
        <w:t xml:space="preserve"> a tradeoff between lowering the insulator base moment and increasing the terminal displacement.</w:t>
      </w:r>
    </w:p>
    <w:p w:rsidR="0002634C" w:rsidRDefault="00900C32" w:rsidP="0002634C">
      <w:pPr>
        <w:pStyle w:val="ESBullets"/>
        <w:numPr>
          <w:numberingChange w:id="91" w:author="Unknown" w:date="2024-06-16T16:13:00Z" w:original=""/>
        </w:numPr>
      </w:pPr>
      <w:r>
        <w:t>The nonlinear and linear dynamic models capture the seismic response accurately.</w:t>
      </w:r>
    </w:p>
    <w:p w:rsidR="0002634C" w:rsidRDefault="00900C32" w:rsidP="0002634C">
      <w:pPr>
        <w:pStyle w:val="ESBullets"/>
        <w:numPr>
          <w:numberingChange w:id="92" w:author="Unknown" w:date="2024-06-16T16:13:00Z" w:original=""/>
        </w:numPr>
      </w:pPr>
      <w:r>
        <w:t xml:space="preserve">Knowing the force-deformation hysteretic behavior of individual stacks, the seismic response of the equipment can be predicted. This process can be used with confidence for </w:t>
      </w:r>
      <w:r w:rsidR="00744E4B">
        <w:t>response evaluation prior to installing the devices in the field.</w:t>
      </w:r>
    </w:p>
    <w:p w:rsidR="008338B0" w:rsidRDefault="008338B0" w:rsidP="0002634C">
      <w:pPr>
        <w:pStyle w:val="ESBullets"/>
        <w:numPr>
          <w:ins w:id="93" w:author="Unknown" w:date="2024-06-16T17:04:00Z"/>
        </w:numPr>
        <w:rPr>
          <w:ins w:id="94" w:author="Unknown" w:date="2024-06-16T17:04:00Z"/>
        </w:rPr>
      </w:pPr>
      <w:ins w:id="95" w:author="Unknown" w:date="2024-06-16T17:04:00Z">
        <w:r>
          <w:t>In</w:t>
        </w:r>
      </w:ins>
      <w:ins w:id="96" w:author="Unknown" w:date="2024-06-16T17:05:00Z">
        <w:r>
          <w:t xml:space="preserve"> this evaluation only double acting stack configurations are investigated.</w:t>
        </w:r>
      </w:ins>
    </w:p>
    <w:p w:rsidR="0002634C" w:rsidRPr="00CF7BC4" w:rsidRDefault="0002634C" w:rsidP="0002634C">
      <w:pPr>
        <w:pStyle w:val="ESSubheading"/>
      </w:pPr>
      <w:r>
        <w:t>WHY THIS MATTERS</w:t>
      </w:r>
    </w:p>
    <w:p w:rsidR="0002634C" w:rsidRDefault="007B5EF1" w:rsidP="0002634C">
      <w:pPr>
        <w:pStyle w:val="ESBodyText"/>
      </w:pPr>
      <w:r>
        <w:t xml:space="preserve">The validated analysis procedure developed here can be used by utilities for evaluating the seismic response of equipment with different Belleville </w:t>
      </w:r>
      <w:ins w:id="97" w:author="Unknown" w:date="2024-06-16T17:07:00Z">
        <w:r w:rsidR="008338B0">
          <w:t>W</w:t>
        </w:r>
      </w:ins>
      <w:del w:id="98" w:author="Unknown">
        <w:r w:rsidDel="008338B0">
          <w:delText>w</w:delText>
        </w:r>
      </w:del>
      <w:proofErr w:type="gramStart"/>
      <w:r>
        <w:t>asher</w:t>
      </w:r>
      <w:proofErr w:type="gramEnd"/>
      <w:r>
        <w:t xml:space="preserve"> configuration options. The best option in terms of performance can be selected for installation.</w:t>
      </w:r>
    </w:p>
    <w:p w:rsidR="00D60B15" w:rsidRPr="00F83E77" w:rsidRDefault="00D60B15" w:rsidP="0002634C">
      <w:pPr>
        <w:pStyle w:val="ESBodyText"/>
      </w:pPr>
    </w:p>
    <w:p w:rsidR="0002634C" w:rsidRDefault="0002634C" w:rsidP="0002634C">
      <w:pPr>
        <w:pStyle w:val="ESSubheading"/>
        <w:sectPr w:rsidR="0002634C">
          <w:headerReference w:type="even" r:id="rId24"/>
          <w:headerReference w:type="default" r:id="rId25"/>
          <w:footerReference w:type="even" r:id="rId26"/>
          <w:footerReference w:type="default" r:id="rId27"/>
          <w:headerReference w:type="first" r:id="rId28"/>
          <w:footerReference w:type="first" r:id="rId29"/>
          <w:type w:val="oddPage"/>
          <w:pgSz w:w="12240" w:h="15840"/>
          <w:pgMar w:top="720" w:right="720" w:bottom="720" w:left="720" w:header="274" w:footer="965" w:gutter="0"/>
          <w:pgNumType w:fmt="lowerRoman"/>
          <w:titlePg/>
          <w:docGrid w:linePitch="272"/>
        </w:sectPr>
      </w:pPr>
    </w:p>
    <w:p w:rsidR="0002634C" w:rsidRPr="00F83E77" w:rsidRDefault="0002634C" w:rsidP="0002634C">
      <w:pPr>
        <w:pStyle w:val="ESSubheading"/>
      </w:pPr>
      <w:r w:rsidRPr="00F83E77">
        <w:t>HOW TO APPLY RESULTS</w:t>
      </w:r>
    </w:p>
    <w:p w:rsidR="00916E5B" w:rsidRDefault="007B5EF1" w:rsidP="00916E5B">
      <w:pPr>
        <w:pStyle w:val="ESBodyText"/>
      </w:pPr>
      <w:r>
        <w:t>A detailed procedure to apply the procedure developed in this project is given in Chapter 2.</w:t>
      </w:r>
    </w:p>
    <w:p w:rsidR="0002634C" w:rsidRPr="003D69B3" w:rsidRDefault="0002634C" w:rsidP="0002634C">
      <w:pPr>
        <w:pStyle w:val="ESSubheading"/>
      </w:pPr>
      <w:r w:rsidRPr="00F83E77">
        <w:t>LEARNING AND ENGAGEMENT OPPORTUNITIES</w:t>
      </w:r>
    </w:p>
    <w:p w:rsidR="0002634C" w:rsidRDefault="004D51C7" w:rsidP="0002634C">
      <w:pPr>
        <w:pStyle w:val="ESBullets"/>
        <w:numPr>
          <w:numberingChange w:id="99" w:author="Unknown" w:date="2024-06-16T16:13:00Z" w:original=""/>
        </w:numPr>
      </w:pPr>
      <w:r>
        <w:fldChar w:fldCharType="begin">
          <w:ffData>
            <w:name w:val="Text5"/>
            <w:enabled/>
            <w:calcOnExit w:val="0"/>
            <w:textInput>
              <w:default w:val="If applicable, list other projects, supplemental activities (such as user groups), software, webcasts/workshops, etc. that the end-user should be aware of to optimize the value received. Provide links if available."/>
            </w:textInput>
          </w:ffData>
        </w:fldChar>
      </w:r>
      <w:bookmarkStart w:id="100" w:name="Text5"/>
      <w:r w:rsidR="0002634C">
        <w:instrText xml:space="preserve"> FORMTEXT </w:instrText>
      </w:r>
      <w:r>
        <w:fldChar w:fldCharType="separate"/>
      </w:r>
      <w:r w:rsidR="00334AA1">
        <w:rPr>
          <w:noProof/>
        </w:rPr>
        <w:t>If applicable, list other projects, supplemental activities (such as user groups), software, webcasts/workshops, etc. that the end-user should be aware of to optimize the value received. Provide links if available.</w:t>
      </w:r>
      <w:r>
        <w:fldChar w:fldCharType="end"/>
      </w:r>
      <w:bookmarkEnd w:id="100"/>
    </w:p>
    <w:p w:rsidR="0002634C" w:rsidRDefault="004D51C7" w:rsidP="0002634C">
      <w:pPr>
        <w:pStyle w:val="ESBullets"/>
        <w:numPr>
          <w:numberingChange w:id="101" w:author="Unknown" w:date="2024-06-16T16:13:00Z" w:original=""/>
        </w:numPr>
      </w:pPr>
      <w:r>
        <w:fldChar w:fldCharType="begin">
          <w:ffData>
            <w:name w:val="Text14"/>
            <w:enabled/>
            <w:calcOnExit w:val="0"/>
            <w:textInput>
              <w:default w:val="Who might be interested in this product? Any collaborating Organizations, Agencies, Sectors, or Programs on this deliverable?"/>
            </w:textInput>
          </w:ffData>
        </w:fldChar>
      </w:r>
      <w:bookmarkStart w:id="102" w:name="Text14"/>
      <w:r w:rsidR="0002634C">
        <w:instrText xml:space="preserve"> FORMTEXT </w:instrText>
      </w:r>
      <w:r>
        <w:fldChar w:fldCharType="separate"/>
      </w:r>
      <w:r w:rsidR="00334AA1">
        <w:rPr>
          <w:noProof/>
        </w:rPr>
        <w:t>Who might be interested in this product? Any collaborating Organizations, Agencies, Sectors, or Programs on this deliverable?</w:t>
      </w:r>
      <w:r>
        <w:fldChar w:fldCharType="end"/>
      </w:r>
      <w:bookmarkEnd w:id="102"/>
    </w:p>
    <w:p w:rsidR="0002634C" w:rsidRDefault="0002634C" w:rsidP="0002634C">
      <w:pPr>
        <w:pStyle w:val="ESSubheading"/>
        <w:rPr>
          <w:b w:val="0"/>
        </w:rPr>
      </w:pPr>
      <w:r w:rsidRPr="00F83E77">
        <w:t>EPRI CONTACTS:</w:t>
      </w:r>
      <w:r w:rsidRPr="00F83E77">
        <w:rPr>
          <w:i/>
        </w:rPr>
        <w:t xml:space="preserve"> </w:t>
      </w:r>
      <w:r w:rsidR="004D51C7">
        <w:rPr>
          <w:b w:val="0"/>
        </w:rPr>
        <w:fldChar w:fldCharType="begin">
          <w:ffData>
            <w:name w:val="Text6"/>
            <w:enabled/>
            <w:calcOnExit w:val="0"/>
            <w:textInput>
              <w:default w:val="Insert PM Name, Title, Email"/>
            </w:textInput>
          </w:ffData>
        </w:fldChar>
      </w:r>
      <w:bookmarkStart w:id="103" w:name="Text6"/>
      <w:r>
        <w:rPr>
          <w:b w:val="0"/>
        </w:rPr>
        <w:instrText xml:space="preserve"> FORMTEXT </w:instrText>
      </w:r>
      <w:r w:rsidR="00713F87" w:rsidRPr="004D51C7">
        <w:rPr>
          <w:b w:val="0"/>
        </w:rPr>
      </w:r>
      <w:r w:rsidR="004D51C7">
        <w:rPr>
          <w:b w:val="0"/>
        </w:rPr>
        <w:fldChar w:fldCharType="separate"/>
      </w:r>
      <w:r w:rsidR="00334AA1">
        <w:rPr>
          <w:b w:val="0"/>
          <w:noProof/>
        </w:rPr>
        <w:t>Insert PM Name, Title, Email</w:t>
      </w:r>
      <w:r w:rsidR="004D51C7">
        <w:rPr>
          <w:b w:val="0"/>
        </w:rPr>
        <w:fldChar w:fldCharType="end"/>
      </w:r>
      <w:bookmarkEnd w:id="103"/>
    </w:p>
    <w:p w:rsidR="0002634C" w:rsidRDefault="0002634C" w:rsidP="0002634C">
      <w:pPr>
        <w:pStyle w:val="ESSubheading"/>
      </w:pPr>
      <w:r w:rsidRPr="00933BDE">
        <w:rPr>
          <w:caps/>
        </w:rPr>
        <w:t xml:space="preserve">Program: </w:t>
      </w:r>
      <w:r w:rsidR="004D51C7">
        <w:rPr>
          <w:b w:val="0"/>
        </w:rPr>
        <w:fldChar w:fldCharType="begin">
          <w:ffData>
            <w:name w:val="Text15"/>
            <w:enabled/>
            <w:calcOnExit w:val="0"/>
            <w:textInput>
              <w:default w:val="Add Program Name and Number here."/>
            </w:textInput>
          </w:ffData>
        </w:fldChar>
      </w:r>
      <w:r>
        <w:rPr>
          <w:b w:val="0"/>
        </w:rPr>
        <w:instrText xml:space="preserve"> FORMTEXT </w:instrText>
      </w:r>
      <w:r w:rsidR="00713F87" w:rsidRPr="004D51C7">
        <w:rPr>
          <w:b w:val="0"/>
        </w:rPr>
      </w:r>
      <w:r w:rsidR="004D51C7">
        <w:rPr>
          <w:b w:val="0"/>
        </w:rPr>
        <w:fldChar w:fldCharType="separate"/>
      </w:r>
      <w:r w:rsidR="00334AA1">
        <w:rPr>
          <w:b w:val="0"/>
          <w:noProof/>
        </w:rPr>
        <w:t>Add Program Name and Number here.</w:t>
      </w:r>
      <w:r w:rsidR="004D51C7">
        <w:rPr>
          <w:b w:val="0"/>
        </w:rPr>
        <w:fldChar w:fldCharType="end"/>
      </w:r>
    </w:p>
    <w:p w:rsidR="0002634C" w:rsidRPr="00933BDE" w:rsidRDefault="0002634C" w:rsidP="0002634C">
      <w:pPr>
        <w:pStyle w:val="ESSubheading"/>
        <w:rPr>
          <w:caps/>
        </w:rPr>
      </w:pPr>
      <w:r w:rsidRPr="00933BDE">
        <w:rPr>
          <w:caps/>
        </w:rPr>
        <w:t>Implementation Category:</w:t>
      </w:r>
      <w:r>
        <w:rPr>
          <w:caps/>
        </w:rPr>
        <w:t xml:space="preserve"> </w:t>
      </w:r>
      <w:r w:rsidR="004D51C7">
        <w:rPr>
          <w:b w:val="0"/>
        </w:rPr>
        <w:fldChar w:fldCharType="begin">
          <w:ffData>
            <w:name w:val=""/>
            <w:enabled/>
            <w:calcOnExit w:val="0"/>
            <w:textInput>
              <w:default w:val="Add Nuclear Product Implementation Category here."/>
            </w:textInput>
          </w:ffData>
        </w:fldChar>
      </w:r>
      <w:r>
        <w:rPr>
          <w:b w:val="0"/>
        </w:rPr>
        <w:instrText xml:space="preserve"> FORMTEXT </w:instrText>
      </w:r>
      <w:r w:rsidR="00713F87" w:rsidRPr="004D51C7">
        <w:rPr>
          <w:b w:val="0"/>
        </w:rPr>
      </w:r>
      <w:r w:rsidR="004D51C7">
        <w:rPr>
          <w:b w:val="0"/>
        </w:rPr>
        <w:fldChar w:fldCharType="separate"/>
      </w:r>
      <w:r w:rsidR="00334AA1">
        <w:rPr>
          <w:b w:val="0"/>
          <w:noProof/>
        </w:rPr>
        <w:t>Add Nuclear Product Implementation Category here.</w:t>
      </w:r>
      <w:r w:rsidR="004D51C7">
        <w:rPr>
          <w:b w:val="0"/>
        </w:rPr>
        <w:fldChar w:fldCharType="end"/>
      </w:r>
    </w:p>
    <w:p w:rsidR="0002634C" w:rsidRDefault="0002634C" w:rsidP="0002634C">
      <w:pPr>
        <w:pStyle w:val="ESSubheading"/>
        <w:rPr>
          <w:b w:val="0"/>
        </w:rPr>
      </w:pPr>
    </w:p>
    <w:p w:rsidR="0002634C" w:rsidRDefault="0002634C" w:rsidP="0002634C">
      <w:pPr>
        <w:pStyle w:val="ESBodyText"/>
      </w:pPr>
    </w:p>
    <w:p w:rsidR="0002634C" w:rsidRDefault="0002634C" w:rsidP="0002634C">
      <w:pPr>
        <w:pStyle w:val="ESBodyText"/>
      </w:pPr>
    </w:p>
    <w:p w:rsidR="0002634C" w:rsidRDefault="0002634C" w:rsidP="0002634C">
      <w:pPr>
        <w:pStyle w:val="ESBodyText"/>
        <w:sectPr w:rsidR="0002634C">
          <w:headerReference w:type="first" r:id="rId30"/>
          <w:footerReference w:type="first" r:id="rId31"/>
          <w:pgSz w:w="12240" w:h="15840"/>
          <w:pgMar w:top="720" w:right="720" w:bottom="720" w:left="720" w:header="274" w:footer="965" w:gutter="0"/>
          <w:titlePg/>
          <w:docGrid w:linePitch="272"/>
        </w:sectPr>
      </w:pPr>
    </w:p>
    <w:bookmarkStart w:id="104" w:name="Text27"/>
    <w:p w:rsidR="002651F9" w:rsidRDefault="004D51C7" w:rsidP="002651F9">
      <w:pPr>
        <w:pStyle w:val="SectionTitleOnly"/>
      </w:pPr>
      <w:r>
        <w:fldChar w:fldCharType="begin">
          <w:ffData>
            <w:name w:val="Text27"/>
            <w:enabled/>
            <w:calcOnExit w:val="0"/>
            <w:textInput>
              <w:default w:val="Additional Front Matter Section(s)"/>
            </w:textInput>
          </w:ffData>
        </w:fldChar>
      </w:r>
      <w:r w:rsidR="00363DA4">
        <w:instrText xml:space="preserve"> FORMTEXT </w:instrText>
      </w:r>
      <w:r>
        <w:fldChar w:fldCharType="separate"/>
      </w:r>
      <w:r w:rsidR="00334AA1">
        <w:rPr>
          <w:noProof/>
        </w:rPr>
        <w:t>Additional Front Matter Section(s)</w:t>
      </w:r>
      <w:r>
        <w:fldChar w:fldCharType="end"/>
      </w:r>
      <w:bookmarkEnd w:id="104"/>
    </w:p>
    <w:p w:rsidR="008C16F5" w:rsidRDefault="008C16F5" w:rsidP="002651F9">
      <w:pPr>
        <w:pStyle w:val="BodyText"/>
      </w:pPr>
    </w:p>
    <w:p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tabs>
          <w:tab w:val="left" w:pos="841"/>
        </w:tabs>
        <w:spacing w:before="60"/>
        <w:ind w:left="1440" w:right="720"/>
        <w:rPr>
          <w:b/>
          <w:i/>
          <w:color w:val="595959" w:themeColor="text1" w:themeTint="A6"/>
        </w:rPr>
      </w:pPr>
      <w:r w:rsidRPr="0032518C">
        <w:rPr>
          <w:b/>
          <w:i/>
          <w:color w:val="595959" w:themeColor="text1" w:themeTint="A6"/>
        </w:rPr>
        <w:t>User Defined Sections Can Include:</w:t>
      </w:r>
    </w:p>
    <w:p w:rsidR="008C16F5" w:rsidRPr="0032518C" w:rsidRDefault="008C16F5" w:rsidP="008C16F5">
      <w:pPr>
        <w:pStyle w:val="Bullets"/>
        <w:widowControl w:val="0"/>
        <w:numPr>
          <w:ilvl w:val="0"/>
          <w:numId w:val="36"/>
          <w:numberingChange w:id="105"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Acronyms and Abbreviations,</w:t>
      </w:r>
      <w:r w:rsidRPr="0032518C">
        <w:rPr>
          <w:color w:val="595959" w:themeColor="text1" w:themeTint="A6"/>
          <w:spacing w:val="-3"/>
        </w:rPr>
        <w:t xml:space="preserve"> </w:t>
      </w:r>
      <w:r w:rsidRPr="0032518C">
        <w:rPr>
          <w:color w:val="595959" w:themeColor="text1" w:themeTint="A6"/>
        </w:rPr>
        <w:t xml:space="preserve">Nomenclature, </w:t>
      </w:r>
      <w:r w:rsidR="006F77A1" w:rsidRPr="0032518C">
        <w:rPr>
          <w:color w:val="595959" w:themeColor="text1" w:themeTint="A6"/>
        </w:rPr>
        <w:t>Definitions</w:t>
      </w:r>
      <w:r w:rsidRPr="0032518C">
        <w:rPr>
          <w:color w:val="595959" w:themeColor="text1" w:themeTint="A6"/>
        </w:rPr>
        <w:t>, etc.</w:t>
      </w:r>
    </w:p>
    <w:p w:rsidR="008C16F5" w:rsidRPr="0032518C" w:rsidRDefault="008C16F5" w:rsidP="008C16F5">
      <w:pPr>
        <w:pStyle w:val="Bullets"/>
        <w:widowControl w:val="0"/>
        <w:numPr>
          <w:ilvl w:val="0"/>
          <w:numId w:val="36"/>
          <w:numberingChange w:id="106" w:author="Unknown" w:date="2024-06-16T16:13:00Z" w:original=""/>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If the final report contains or describes patentable inventions or discoveries, a Patents Page</w:t>
      </w:r>
      <w:r w:rsidRPr="0032518C">
        <w:rPr>
          <w:color w:val="595959" w:themeColor="text1" w:themeTint="A6"/>
          <w:spacing w:val="61"/>
        </w:rPr>
        <w:t xml:space="preserve"> </w:t>
      </w:r>
      <w:r w:rsidRPr="0032518C">
        <w:rPr>
          <w:color w:val="595959" w:themeColor="text1" w:themeTint="A6"/>
        </w:rPr>
        <w:t>should be included in the Front Matter. This page</w:t>
      </w:r>
      <w:r w:rsidRPr="0032518C">
        <w:rPr>
          <w:color w:val="595959" w:themeColor="text1" w:themeTint="A6"/>
          <w:spacing w:val="1"/>
        </w:rPr>
        <w:t xml:space="preserve"> </w:t>
      </w:r>
      <w:r w:rsidRPr="0032518C">
        <w:rPr>
          <w:color w:val="595959" w:themeColor="text1" w:themeTint="A6"/>
        </w:rPr>
        <w:t>should describe the invention</w:t>
      </w:r>
      <w:r w:rsidRPr="0032518C">
        <w:rPr>
          <w:color w:val="595959" w:themeColor="text1" w:themeTint="A6"/>
          <w:spacing w:val="-2"/>
        </w:rPr>
        <w:t xml:space="preserve"> </w:t>
      </w:r>
      <w:r w:rsidRPr="0032518C">
        <w:rPr>
          <w:color w:val="595959" w:themeColor="text1" w:themeTint="A6"/>
        </w:rPr>
        <w:t>or discovery and</w:t>
      </w:r>
      <w:r w:rsidRPr="0032518C">
        <w:rPr>
          <w:color w:val="595959" w:themeColor="text1" w:themeTint="A6"/>
          <w:spacing w:val="38"/>
        </w:rPr>
        <w:t xml:space="preserve"> </w:t>
      </w:r>
      <w:r w:rsidRPr="0032518C">
        <w:rPr>
          <w:color w:val="595959" w:themeColor="text1" w:themeTint="A6"/>
        </w:rPr>
        <w:t xml:space="preserve">indicate where it can be found in the </w:t>
      </w:r>
      <w:r w:rsidRPr="0032518C">
        <w:rPr>
          <w:color w:val="595959" w:themeColor="text1" w:themeTint="A6"/>
          <w:spacing w:val="-2"/>
        </w:rPr>
        <w:t>report.</w:t>
      </w:r>
      <w:r w:rsidRPr="0032518C">
        <w:rPr>
          <w:color w:val="595959" w:themeColor="text1" w:themeTint="A6"/>
          <w:spacing w:val="30"/>
        </w:rPr>
        <w:t xml:space="preserve"> </w:t>
      </w:r>
    </w:p>
    <w:p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59" w:right="720"/>
        <w:jc w:val="center"/>
        <w:rPr>
          <w:color w:val="FF0000"/>
        </w:rPr>
      </w:pPr>
      <w:r w:rsidRPr="0032518C">
        <w:rPr>
          <w:color w:val="FF0000"/>
        </w:rPr>
        <w:t>Blue boxes are for information only and should be deleted.</w:t>
      </w:r>
    </w:p>
    <w:p w:rsidR="008C16F5" w:rsidRDefault="008C16F5" w:rsidP="002651F9">
      <w:pPr>
        <w:pStyle w:val="BodyText"/>
      </w:pPr>
    </w:p>
    <w:p w:rsidR="002651F9" w:rsidRDefault="002651F9" w:rsidP="002651F9">
      <w:pPr>
        <w:pStyle w:val="BodyText"/>
      </w:pPr>
      <w:r>
        <w:t>To create additional Front Matter sections such as this, place the cursor to the left of the paragraph mark at the beginning of the previous Section Break format marker, select Insert Break, choose Section Break Types Odd Page.</w:t>
      </w:r>
    </w:p>
    <w:p w:rsidR="002651F9" w:rsidRDefault="002651F9" w:rsidP="002651F9">
      <w:pPr>
        <w:pStyle w:val="BodyText"/>
      </w:pPr>
      <w:r>
        <w:t>Type the desired Front Matter Section Title and hit Return twice. Highlight the Front Matter Section Title and apply Section Title Only Style.</w:t>
      </w:r>
    </w:p>
    <w:p w:rsidR="002651F9" w:rsidRDefault="002651F9" w:rsidP="002651F9">
      <w:pPr>
        <w:pStyle w:val="BodyText"/>
      </w:pPr>
      <w:r>
        <w:t>Place the cursor to the left of the second paragraph mark, begin typing text, then apply EPRI Normal Style to the text.</w:t>
      </w:r>
    </w:p>
    <w:p w:rsidR="002651F9" w:rsidRDefault="002651F9" w:rsidP="002651F9">
      <w:pPr>
        <w:pStyle w:val="EPRISubheadings"/>
      </w:pPr>
      <w:r>
        <w:t>Subheading (apply EPRI Subheadings Style)</w:t>
      </w:r>
    </w:p>
    <w:p w:rsidR="002651F9" w:rsidRDefault="002651F9" w:rsidP="002651F9">
      <w:pPr>
        <w:pStyle w:val="BodyText"/>
      </w:pPr>
      <w:r>
        <w:t>Any subheadings created in Front Matter Sections</w:t>
      </w:r>
      <w:r w:rsidR="000905BC">
        <w:t xml:space="preserve"> </w:t>
      </w:r>
      <w:r>
        <w:t>must be styled with EPRI Subheadings Style.</w:t>
      </w:r>
    </w:p>
    <w:p w:rsidR="002651F9" w:rsidRDefault="002651F9" w:rsidP="002651F9">
      <w:pPr>
        <w:pStyle w:val="BodyText"/>
        <w:rPr>
          <w:ins w:id="107" w:author="Unknown" w:date="2024-06-16T17:09:00Z"/>
        </w:rPr>
      </w:pPr>
      <w:r>
        <w:t>To delete this section, highlight the Section Title through and including the section break below and hit the Delete key.</w:t>
      </w:r>
    </w:p>
    <w:p w:rsidR="008338B0" w:rsidRDefault="008338B0" w:rsidP="002651F9">
      <w:pPr>
        <w:pStyle w:val="BodyText"/>
        <w:numPr>
          <w:ins w:id="108" w:author="Unknown" w:date="2024-06-16T17:09:00Z"/>
        </w:numPr>
        <w:rPr>
          <w:ins w:id="109" w:author="Unknown" w:date="2024-06-16T17:09:00Z"/>
        </w:rPr>
      </w:pPr>
    </w:p>
    <w:p w:rsidR="008338B0" w:rsidRDefault="008338B0" w:rsidP="002651F9">
      <w:pPr>
        <w:pStyle w:val="BodyText"/>
        <w:numPr>
          <w:ins w:id="110" w:author="Unknown" w:date="2024-06-16T17:09:00Z"/>
        </w:numPr>
      </w:pPr>
      <w:ins w:id="111" w:author="Unknown" w:date="2024-06-16T17:09:00Z">
        <w:r>
          <w:t>(I have not looked at format.)</w:t>
        </w:r>
      </w:ins>
    </w:p>
    <w:p w:rsidR="00D60B15" w:rsidRDefault="00D60B15" w:rsidP="002651F9">
      <w:pPr>
        <w:pStyle w:val="BodyText"/>
      </w:pPr>
    </w:p>
    <w:p w:rsidR="002651F9" w:rsidRPr="00CA505E" w:rsidRDefault="002651F9">
      <w:pPr>
        <w:pStyle w:val="BodyText"/>
        <w:rPr>
          <w:lang w:val="pt-BR"/>
        </w:rPr>
      </w:pPr>
    </w:p>
    <w:p w:rsidR="00DF601F" w:rsidRPr="008338B0" w:rsidDel="008338B0" w:rsidRDefault="00DF601F" w:rsidP="003E493C">
      <w:pPr>
        <w:pStyle w:val="SectionTitleOnly"/>
        <w:jc w:val="left"/>
        <w:rPr>
          <w:del w:id="112" w:author="Unknown"/>
          <w:rFonts w:ascii="Times" w:hAnsi="Times"/>
          <w:b w:val="0"/>
          <w:sz w:val="24"/>
          <w:lang w:val="pt-BR"/>
          <w:rPrChange w:id="113" w:author="Unknown" w:date="2024-06-16T17:08:00Z">
            <w:rPr>
              <w:del w:id="114" w:author="Unknown"/>
              <w:lang w:val="pt-BR"/>
            </w:rPr>
          </w:rPrChange>
        </w:rPr>
        <w:sectPr w:rsidR="00DF601F" w:rsidRPr="008338B0" w:rsidDel="008338B0">
          <w:headerReference w:type="even" r:id="rId32"/>
          <w:headerReference w:type="default" r:id="rId33"/>
          <w:footerReference w:type="default" r:id="rId34"/>
          <w:type w:val="oddPage"/>
          <w:pgSz w:w="12240" w:h="15840"/>
          <w:pgMar w:top="1440" w:right="1440" w:bottom="1440" w:left="1440" w:gutter="0"/>
          <w:pgNumType w:fmt="lowerRoman"/>
        </w:sectPr>
      </w:pPr>
    </w:p>
    <w:p w:rsidR="00DF601F" w:rsidRPr="005B5DD0" w:rsidRDefault="00DF601F">
      <w:pPr>
        <w:pStyle w:val="SectionTitleOnly"/>
      </w:pPr>
      <w:r w:rsidRPr="005B5DD0">
        <w:t>Contents</w:t>
      </w:r>
    </w:p>
    <w:p w:rsidR="00C42AFE" w:rsidRPr="00C42AFE" w:rsidRDefault="00C42AFE" w:rsidP="00C42AFE">
      <w:pPr>
        <w:pStyle w:val="TOC1"/>
      </w:pPr>
      <w:r w:rsidRPr="00C42AFE">
        <w:t>ABSTRACT</w:t>
      </w:r>
      <w:r w:rsidRPr="00C42AFE">
        <w:tab/>
        <w:t>V</w:t>
      </w:r>
    </w:p>
    <w:p w:rsidR="00C42AFE" w:rsidRDefault="00C42AFE" w:rsidP="00C42AFE">
      <w:pPr>
        <w:pStyle w:val="TOC1"/>
      </w:pPr>
      <w:r w:rsidRPr="00C42AFE">
        <w:t>EXECUTIVE SUMMARY</w:t>
      </w:r>
      <w:r w:rsidRPr="00C42AFE">
        <w:tab/>
        <w:t>VII</w:t>
      </w:r>
    </w:p>
    <w:p w:rsidR="00334AA1" w:rsidRDefault="004D51C7">
      <w:pPr>
        <w:pStyle w:val="TOC1"/>
        <w:rPr>
          <w:rFonts w:asciiTheme="minorHAnsi" w:eastAsiaTheme="minorEastAsia" w:hAnsiTheme="minorHAnsi" w:cstheme="minorBidi"/>
          <w:b w:val="0"/>
          <w:caps w:val="0"/>
          <w:noProof/>
          <w:kern w:val="2"/>
          <w:sz w:val="24"/>
          <w:szCs w:val="24"/>
        </w:rPr>
      </w:pPr>
      <w:r w:rsidRPr="004D51C7">
        <w:fldChar w:fldCharType="begin"/>
      </w:r>
      <w:r w:rsidR="00607AF8" w:rsidRPr="007E0E8A">
        <w:instrText xml:space="preserve"> TOC \o "1-3" \t "Heading 6,1,Heading 7,2,Heading 8,3" </w:instrText>
      </w:r>
      <w:r w:rsidRPr="004D51C7">
        <w:fldChar w:fldCharType="separate"/>
      </w:r>
      <w:r w:rsidR="00334AA1" w:rsidRPr="00222D04">
        <w:rPr>
          <w:rFonts w:ascii="Helvetica" w:hAnsi="Helvetica"/>
          <w:i/>
          <w:noProof/>
        </w:rPr>
        <w:t>1</w:t>
      </w:r>
      <w:r w:rsidR="00334AA1">
        <w:rPr>
          <w:noProof/>
        </w:rPr>
        <w:t xml:space="preserve"> Introduction</w:t>
      </w:r>
      <w:r w:rsidR="00334AA1">
        <w:rPr>
          <w:noProof/>
        </w:rPr>
        <w:tab/>
      </w:r>
      <w:r>
        <w:rPr>
          <w:noProof/>
        </w:rPr>
        <w:fldChar w:fldCharType="begin"/>
      </w:r>
      <w:r w:rsidR="00334AA1">
        <w:rPr>
          <w:noProof/>
        </w:rPr>
        <w:instrText xml:space="preserve"> PAGEREF _Toc168346897 \h </w:instrText>
      </w:r>
      <w:r w:rsidR="00713F87">
        <w:rPr>
          <w:noProof/>
        </w:rPr>
      </w:r>
      <w:r>
        <w:rPr>
          <w:noProof/>
        </w:rPr>
        <w:fldChar w:fldCharType="separate"/>
      </w:r>
      <w:r w:rsidR="00334AA1">
        <w:rPr>
          <w:noProof/>
        </w:rPr>
        <w:t>1-1</w:t>
      </w:r>
      <w:r>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Background and objectives</w:t>
      </w:r>
      <w:r>
        <w:rPr>
          <w:noProof/>
        </w:rPr>
        <w:tab/>
      </w:r>
      <w:r w:rsidR="004D51C7">
        <w:rPr>
          <w:noProof/>
        </w:rPr>
        <w:fldChar w:fldCharType="begin"/>
      </w:r>
      <w:r>
        <w:rPr>
          <w:noProof/>
        </w:rPr>
        <w:instrText xml:space="preserve"> PAGEREF _Toc168346898 \h </w:instrText>
      </w:r>
      <w:r w:rsidR="00713F87">
        <w:rPr>
          <w:noProof/>
        </w:rPr>
      </w:r>
      <w:r w:rsidR="004D51C7">
        <w:rPr>
          <w:noProof/>
        </w:rPr>
        <w:fldChar w:fldCharType="separate"/>
      </w:r>
      <w:r>
        <w:rPr>
          <w:noProof/>
        </w:rPr>
        <w:t>1-1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Nomenclature for washer configurations</w:t>
      </w:r>
      <w:r>
        <w:rPr>
          <w:noProof/>
        </w:rPr>
        <w:tab/>
      </w:r>
      <w:r w:rsidR="004D51C7">
        <w:rPr>
          <w:noProof/>
        </w:rPr>
        <w:fldChar w:fldCharType="begin"/>
      </w:r>
      <w:r>
        <w:rPr>
          <w:noProof/>
        </w:rPr>
        <w:instrText xml:space="preserve"> PAGEREF _Toc168346899 \h </w:instrText>
      </w:r>
      <w:r w:rsidR="00713F87">
        <w:rPr>
          <w:noProof/>
        </w:rPr>
      </w:r>
      <w:r w:rsidR="004D51C7">
        <w:rPr>
          <w:noProof/>
        </w:rPr>
        <w:fldChar w:fldCharType="separate"/>
      </w:r>
      <w:r>
        <w:rPr>
          <w:noProof/>
        </w:rPr>
        <w:t>1-4</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Analysis and design questions</w:t>
      </w:r>
      <w:r>
        <w:rPr>
          <w:noProof/>
        </w:rPr>
        <w:tab/>
      </w:r>
      <w:r w:rsidR="004D51C7">
        <w:rPr>
          <w:noProof/>
        </w:rPr>
        <w:fldChar w:fldCharType="begin"/>
      </w:r>
      <w:r>
        <w:rPr>
          <w:noProof/>
        </w:rPr>
        <w:instrText xml:space="preserve"> PAGEREF _Toc168346900 \h </w:instrText>
      </w:r>
      <w:r w:rsidR="00713F87">
        <w:rPr>
          <w:noProof/>
        </w:rPr>
      </w:r>
      <w:r w:rsidR="004D51C7">
        <w:rPr>
          <w:noProof/>
        </w:rPr>
        <w:fldChar w:fldCharType="separate"/>
      </w:r>
      <w:r>
        <w:rPr>
          <w:noProof/>
        </w:rPr>
        <w:t>1-5</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Organization of the report</w:t>
      </w:r>
      <w:r>
        <w:rPr>
          <w:noProof/>
        </w:rPr>
        <w:tab/>
      </w:r>
      <w:r w:rsidR="004D51C7">
        <w:rPr>
          <w:noProof/>
        </w:rPr>
        <w:fldChar w:fldCharType="begin"/>
      </w:r>
      <w:r>
        <w:rPr>
          <w:noProof/>
        </w:rPr>
        <w:instrText xml:space="preserve"> PAGEREF _Toc168346901 \h </w:instrText>
      </w:r>
      <w:r w:rsidR="00713F87">
        <w:rPr>
          <w:noProof/>
        </w:rPr>
      </w:r>
      <w:r w:rsidR="004D51C7">
        <w:rPr>
          <w:noProof/>
        </w:rPr>
        <w:fldChar w:fldCharType="separate"/>
      </w:r>
      <w:r>
        <w:rPr>
          <w:noProof/>
        </w:rPr>
        <w:t>1-6</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2</w:t>
      </w:r>
      <w:r>
        <w:rPr>
          <w:noProof/>
        </w:rPr>
        <w:t xml:space="preserve"> Proposed analysis procedure</w:t>
      </w:r>
      <w:r>
        <w:rPr>
          <w:noProof/>
        </w:rPr>
        <w:tab/>
      </w:r>
      <w:r w:rsidR="004D51C7">
        <w:rPr>
          <w:noProof/>
        </w:rPr>
        <w:fldChar w:fldCharType="begin"/>
      </w:r>
      <w:r>
        <w:rPr>
          <w:noProof/>
        </w:rPr>
        <w:instrText xml:space="preserve"> PAGEREF _Toc168346902 \h </w:instrText>
      </w:r>
      <w:r w:rsidR="00713F87">
        <w:rPr>
          <w:noProof/>
        </w:rPr>
      </w:r>
      <w:r w:rsidR="004D51C7">
        <w:rPr>
          <w:noProof/>
        </w:rPr>
        <w:fldChar w:fldCharType="separate"/>
      </w:r>
      <w:r>
        <w:rPr>
          <w:noProof/>
        </w:rPr>
        <w:t>2-1</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3</w:t>
      </w:r>
      <w:r>
        <w:rPr>
          <w:noProof/>
        </w:rPr>
        <w:t xml:space="preserve"> Cyclic force-displacement behavior of washer stacks</w:t>
      </w:r>
      <w:r>
        <w:rPr>
          <w:noProof/>
        </w:rPr>
        <w:tab/>
      </w:r>
      <w:r w:rsidR="004D51C7">
        <w:rPr>
          <w:noProof/>
        </w:rPr>
        <w:fldChar w:fldCharType="begin"/>
      </w:r>
      <w:r>
        <w:rPr>
          <w:noProof/>
        </w:rPr>
        <w:instrText xml:space="preserve"> PAGEREF _Toc168346903 \h </w:instrText>
      </w:r>
      <w:r w:rsidR="00713F87">
        <w:rPr>
          <w:noProof/>
        </w:rPr>
      </w:r>
      <w:r w:rsidR="004D51C7">
        <w:rPr>
          <w:noProof/>
        </w:rPr>
        <w:fldChar w:fldCharType="separate"/>
      </w:r>
      <w:r>
        <w:rPr>
          <w:noProof/>
        </w:rPr>
        <w:t>3-1</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4</w:t>
      </w:r>
      <w:r>
        <w:rPr>
          <w:noProof/>
        </w:rPr>
        <w:t xml:space="preserve"> Shake table experiments</w:t>
      </w:r>
      <w:r>
        <w:rPr>
          <w:noProof/>
        </w:rPr>
        <w:tab/>
      </w:r>
      <w:r w:rsidR="004D51C7">
        <w:rPr>
          <w:noProof/>
        </w:rPr>
        <w:fldChar w:fldCharType="begin"/>
      </w:r>
      <w:r>
        <w:rPr>
          <w:noProof/>
        </w:rPr>
        <w:instrText xml:space="preserve"> PAGEREF _Toc168346904 \h </w:instrText>
      </w:r>
      <w:r w:rsidR="00713F87">
        <w:rPr>
          <w:noProof/>
        </w:rPr>
      </w:r>
      <w:r w:rsidR="004D51C7">
        <w:rPr>
          <w:noProof/>
        </w:rPr>
        <w:fldChar w:fldCharType="separate"/>
      </w:r>
      <w:r>
        <w:rPr>
          <w:noProof/>
        </w:rPr>
        <w:t>4-1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Test setup</w:t>
      </w:r>
      <w:r>
        <w:rPr>
          <w:noProof/>
        </w:rPr>
        <w:tab/>
      </w:r>
      <w:r w:rsidR="004D51C7">
        <w:rPr>
          <w:noProof/>
        </w:rPr>
        <w:fldChar w:fldCharType="begin"/>
      </w:r>
      <w:r>
        <w:rPr>
          <w:noProof/>
        </w:rPr>
        <w:instrText xml:space="preserve"> PAGEREF _Toc168346905 \h </w:instrText>
      </w:r>
      <w:r w:rsidR="00713F87">
        <w:rPr>
          <w:noProof/>
        </w:rPr>
      </w:r>
      <w:r w:rsidR="004D51C7">
        <w:rPr>
          <w:noProof/>
        </w:rPr>
        <w:fldChar w:fldCharType="separate"/>
      </w:r>
      <w:r>
        <w:rPr>
          <w:noProof/>
        </w:rPr>
        <w:t>4-1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Instrumentation</w:t>
      </w:r>
      <w:r>
        <w:rPr>
          <w:noProof/>
        </w:rPr>
        <w:tab/>
      </w:r>
      <w:r w:rsidR="004D51C7">
        <w:rPr>
          <w:noProof/>
        </w:rPr>
        <w:fldChar w:fldCharType="begin"/>
      </w:r>
      <w:r>
        <w:rPr>
          <w:noProof/>
        </w:rPr>
        <w:instrText xml:space="preserve"> PAGEREF _Toc168346906 \h </w:instrText>
      </w:r>
      <w:r w:rsidR="00713F87">
        <w:rPr>
          <w:noProof/>
        </w:rPr>
      </w:r>
      <w:r w:rsidR="004D51C7">
        <w:rPr>
          <w:noProof/>
        </w:rPr>
        <w:fldChar w:fldCharType="separate"/>
      </w:r>
      <w:r>
        <w:rPr>
          <w:noProof/>
        </w:rPr>
        <w:t>4-1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Determination of CVT inertia properties</w:t>
      </w:r>
      <w:r>
        <w:rPr>
          <w:noProof/>
        </w:rPr>
        <w:tab/>
      </w:r>
      <w:r w:rsidR="004D51C7">
        <w:rPr>
          <w:noProof/>
        </w:rPr>
        <w:fldChar w:fldCharType="begin"/>
      </w:r>
      <w:r>
        <w:rPr>
          <w:noProof/>
        </w:rPr>
        <w:instrText xml:space="preserve"> PAGEREF _Toc168346907 \h </w:instrText>
      </w:r>
      <w:r w:rsidR="00713F87">
        <w:rPr>
          <w:noProof/>
        </w:rPr>
      </w:r>
      <w:r w:rsidR="004D51C7">
        <w:rPr>
          <w:noProof/>
        </w:rPr>
        <w:fldChar w:fldCharType="separate"/>
      </w:r>
      <w:r>
        <w:rPr>
          <w:noProof/>
        </w:rPr>
        <w:t>4-4</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Washer stack installation</w:t>
      </w:r>
      <w:r>
        <w:rPr>
          <w:noProof/>
        </w:rPr>
        <w:tab/>
      </w:r>
      <w:r w:rsidR="004D51C7">
        <w:rPr>
          <w:noProof/>
        </w:rPr>
        <w:fldChar w:fldCharType="begin"/>
      </w:r>
      <w:r>
        <w:rPr>
          <w:noProof/>
        </w:rPr>
        <w:instrText xml:space="preserve"> PAGEREF _Toc168346908 \h </w:instrText>
      </w:r>
      <w:r w:rsidR="00713F87">
        <w:rPr>
          <w:noProof/>
        </w:rPr>
      </w:r>
      <w:r w:rsidR="004D51C7">
        <w:rPr>
          <w:noProof/>
        </w:rPr>
        <w:fldChar w:fldCharType="separate"/>
      </w:r>
      <w:r>
        <w:rPr>
          <w:noProof/>
        </w:rPr>
        <w:t>4-5</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Test configurations and protocol</w:t>
      </w:r>
      <w:r>
        <w:rPr>
          <w:noProof/>
        </w:rPr>
        <w:tab/>
      </w:r>
      <w:r w:rsidR="004D51C7">
        <w:rPr>
          <w:noProof/>
        </w:rPr>
        <w:fldChar w:fldCharType="begin"/>
      </w:r>
      <w:r>
        <w:rPr>
          <w:noProof/>
        </w:rPr>
        <w:instrText xml:space="preserve"> PAGEREF _Toc168346909 \h </w:instrText>
      </w:r>
      <w:r w:rsidR="00713F87">
        <w:rPr>
          <w:noProof/>
        </w:rPr>
      </w:r>
      <w:r w:rsidR="004D51C7">
        <w:rPr>
          <w:noProof/>
        </w:rPr>
        <w:fldChar w:fldCharType="separate"/>
      </w:r>
      <w:r>
        <w:rPr>
          <w:noProof/>
        </w:rPr>
        <w:t>4-5</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Correlating measured forces and accelerations</w:t>
      </w:r>
      <w:r>
        <w:rPr>
          <w:noProof/>
        </w:rPr>
        <w:tab/>
      </w:r>
      <w:r w:rsidR="004D51C7">
        <w:rPr>
          <w:noProof/>
        </w:rPr>
        <w:fldChar w:fldCharType="begin"/>
      </w:r>
      <w:r>
        <w:rPr>
          <w:noProof/>
        </w:rPr>
        <w:instrText xml:space="preserve"> PAGEREF _Toc168346910 \h </w:instrText>
      </w:r>
      <w:r w:rsidR="00713F87">
        <w:rPr>
          <w:noProof/>
        </w:rPr>
      </w:r>
      <w:r w:rsidR="004D51C7">
        <w:rPr>
          <w:noProof/>
        </w:rPr>
        <w:fldChar w:fldCharType="separate"/>
      </w:r>
      <w:r>
        <w:rPr>
          <w:noProof/>
        </w:rPr>
        <w:t>4-6</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5</w:t>
      </w:r>
      <w:r>
        <w:rPr>
          <w:noProof/>
        </w:rPr>
        <w:t xml:space="preserve"> Nonlinear modeling and analysis</w:t>
      </w:r>
      <w:r>
        <w:rPr>
          <w:noProof/>
        </w:rPr>
        <w:tab/>
      </w:r>
      <w:r w:rsidR="004D51C7">
        <w:rPr>
          <w:noProof/>
        </w:rPr>
        <w:fldChar w:fldCharType="begin"/>
      </w:r>
      <w:r>
        <w:rPr>
          <w:noProof/>
        </w:rPr>
        <w:instrText xml:space="preserve"> PAGEREF _Toc168346911 \h </w:instrText>
      </w:r>
      <w:r w:rsidR="00713F87">
        <w:rPr>
          <w:noProof/>
        </w:rPr>
      </w:r>
      <w:r w:rsidR="004D51C7">
        <w:rPr>
          <w:noProof/>
        </w:rPr>
        <w:fldChar w:fldCharType="separate"/>
      </w:r>
      <w:r>
        <w:rPr>
          <w:noProof/>
        </w:rPr>
        <w:t>5-1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From stack force-displacement to system moment-rotation</w:t>
      </w:r>
      <w:r>
        <w:rPr>
          <w:noProof/>
        </w:rPr>
        <w:tab/>
      </w:r>
      <w:r w:rsidR="004D51C7">
        <w:rPr>
          <w:noProof/>
        </w:rPr>
        <w:fldChar w:fldCharType="begin"/>
      </w:r>
      <w:r>
        <w:rPr>
          <w:noProof/>
        </w:rPr>
        <w:instrText xml:space="preserve"> PAGEREF _Toc168346912 \h </w:instrText>
      </w:r>
      <w:r w:rsidR="00713F87">
        <w:rPr>
          <w:noProof/>
        </w:rPr>
      </w:r>
      <w:r w:rsidR="004D51C7">
        <w:rPr>
          <w:noProof/>
        </w:rPr>
        <w:fldChar w:fldCharType="separate"/>
      </w:r>
      <w:r>
        <w:rPr>
          <w:noProof/>
        </w:rPr>
        <w:t>5-1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Modeling moment-rotation hysteresis</w:t>
      </w:r>
      <w:r>
        <w:rPr>
          <w:noProof/>
        </w:rPr>
        <w:tab/>
      </w:r>
      <w:r w:rsidR="004D51C7">
        <w:rPr>
          <w:noProof/>
        </w:rPr>
        <w:fldChar w:fldCharType="begin"/>
      </w:r>
      <w:r>
        <w:rPr>
          <w:noProof/>
        </w:rPr>
        <w:instrText xml:space="preserve"> PAGEREF _Toc168346913 \h </w:instrText>
      </w:r>
      <w:r w:rsidR="00713F87">
        <w:rPr>
          <w:noProof/>
        </w:rPr>
      </w:r>
      <w:r w:rsidR="004D51C7">
        <w:rPr>
          <w:noProof/>
        </w:rPr>
        <w:fldChar w:fldCharType="separate"/>
      </w:r>
      <w:r>
        <w:rPr>
          <w:noProof/>
        </w:rPr>
        <w:t>5-2</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Summary of nonlinear dynamic model</w:t>
      </w:r>
      <w:r>
        <w:rPr>
          <w:noProof/>
        </w:rPr>
        <w:tab/>
      </w:r>
      <w:r w:rsidR="004D51C7">
        <w:rPr>
          <w:noProof/>
        </w:rPr>
        <w:fldChar w:fldCharType="begin"/>
      </w:r>
      <w:r>
        <w:rPr>
          <w:noProof/>
        </w:rPr>
        <w:instrText xml:space="preserve"> PAGEREF _Toc168346914 \h </w:instrText>
      </w:r>
      <w:r w:rsidR="00713F87">
        <w:rPr>
          <w:noProof/>
        </w:rPr>
      </w:r>
      <w:r w:rsidR="004D51C7">
        <w:rPr>
          <w:noProof/>
        </w:rPr>
        <w:fldChar w:fldCharType="separate"/>
      </w:r>
      <w:r>
        <w:rPr>
          <w:noProof/>
        </w:rPr>
        <w:t>5-3</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Analysis results</w:t>
      </w:r>
      <w:r>
        <w:rPr>
          <w:noProof/>
        </w:rPr>
        <w:tab/>
      </w:r>
      <w:r w:rsidR="004D51C7">
        <w:rPr>
          <w:noProof/>
        </w:rPr>
        <w:fldChar w:fldCharType="begin"/>
      </w:r>
      <w:r>
        <w:rPr>
          <w:noProof/>
        </w:rPr>
        <w:instrText xml:space="preserve"> PAGEREF _Toc168346915 \h </w:instrText>
      </w:r>
      <w:r w:rsidR="00713F87">
        <w:rPr>
          <w:noProof/>
        </w:rPr>
      </w:r>
      <w:r w:rsidR="004D51C7">
        <w:rPr>
          <w:noProof/>
        </w:rPr>
        <w:fldChar w:fldCharType="separate"/>
      </w:r>
      <w:r>
        <w:rPr>
          <w:noProof/>
        </w:rPr>
        <w:t>5-5</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6</w:t>
      </w:r>
      <w:r>
        <w:rPr>
          <w:noProof/>
        </w:rPr>
        <w:t xml:space="preserve"> Equivalent linear modeling</w:t>
      </w:r>
      <w:r>
        <w:rPr>
          <w:noProof/>
        </w:rPr>
        <w:tab/>
      </w:r>
      <w:r w:rsidR="004D51C7">
        <w:rPr>
          <w:noProof/>
        </w:rPr>
        <w:fldChar w:fldCharType="begin"/>
      </w:r>
      <w:r>
        <w:rPr>
          <w:noProof/>
        </w:rPr>
        <w:instrText xml:space="preserve"> PAGEREF _Toc168346916 \h </w:instrText>
      </w:r>
      <w:r w:rsidR="00713F87">
        <w:rPr>
          <w:noProof/>
        </w:rPr>
      </w:r>
      <w:r w:rsidR="004D51C7">
        <w:rPr>
          <w:noProof/>
        </w:rPr>
        <w:fldChar w:fldCharType="separate"/>
      </w:r>
      <w:r>
        <w:rPr>
          <w:noProof/>
        </w:rPr>
        <w:t>6-1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Identifying equivalent frequency and damping ratio from measurements</w:t>
      </w:r>
      <w:r>
        <w:rPr>
          <w:noProof/>
        </w:rPr>
        <w:tab/>
      </w:r>
      <w:r w:rsidR="004D51C7">
        <w:rPr>
          <w:noProof/>
        </w:rPr>
        <w:fldChar w:fldCharType="begin"/>
      </w:r>
      <w:r>
        <w:rPr>
          <w:noProof/>
        </w:rPr>
        <w:instrText xml:space="preserve"> PAGEREF _Toc168346917 \h </w:instrText>
      </w:r>
      <w:r w:rsidR="00713F87">
        <w:rPr>
          <w:noProof/>
        </w:rPr>
      </w:r>
      <w:r w:rsidR="004D51C7">
        <w:rPr>
          <w:noProof/>
        </w:rPr>
        <w:fldChar w:fldCharType="separate"/>
      </w:r>
      <w:r>
        <w:rPr>
          <w:noProof/>
        </w:rPr>
        <w:t>6-1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Graphical determination of equivalent stiffness and damping ratio</w:t>
      </w:r>
      <w:r>
        <w:rPr>
          <w:noProof/>
        </w:rPr>
        <w:tab/>
      </w:r>
      <w:r w:rsidR="004D51C7">
        <w:rPr>
          <w:noProof/>
        </w:rPr>
        <w:fldChar w:fldCharType="begin"/>
      </w:r>
      <w:r>
        <w:rPr>
          <w:noProof/>
        </w:rPr>
        <w:instrText xml:space="preserve"> PAGEREF _Toc168346918 \h </w:instrText>
      </w:r>
      <w:r w:rsidR="00713F87">
        <w:rPr>
          <w:noProof/>
        </w:rPr>
      </w:r>
      <w:r w:rsidR="004D51C7">
        <w:rPr>
          <w:noProof/>
        </w:rPr>
        <w:fldChar w:fldCharType="separate"/>
      </w:r>
      <w:r>
        <w:rPr>
          <w:noProof/>
        </w:rPr>
        <w:t>6-1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Response-spectrum interpretation</w:t>
      </w:r>
      <w:r>
        <w:rPr>
          <w:noProof/>
        </w:rPr>
        <w:tab/>
      </w:r>
      <w:r w:rsidR="004D51C7">
        <w:rPr>
          <w:noProof/>
        </w:rPr>
        <w:fldChar w:fldCharType="begin"/>
      </w:r>
      <w:r>
        <w:rPr>
          <w:noProof/>
        </w:rPr>
        <w:instrText xml:space="preserve"> PAGEREF _Toc168346919 \h </w:instrText>
      </w:r>
      <w:r w:rsidR="00713F87">
        <w:rPr>
          <w:noProof/>
        </w:rPr>
      </w:r>
      <w:r w:rsidR="004D51C7">
        <w:rPr>
          <w:noProof/>
        </w:rPr>
        <w:fldChar w:fldCharType="separate"/>
      </w:r>
      <w:r>
        <w:rPr>
          <w:noProof/>
        </w:rPr>
        <w:t>6-2</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7</w:t>
      </w:r>
      <w:r>
        <w:rPr>
          <w:noProof/>
        </w:rPr>
        <w:t xml:space="preserve"> Summary and concluding remarks</w:t>
      </w:r>
      <w:r>
        <w:rPr>
          <w:noProof/>
        </w:rPr>
        <w:tab/>
      </w:r>
      <w:r w:rsidR="004D51C7">
        <w:rPr>
          <w:noProof/>
        </w:rPr>
        <w:fldChar w:fldCharType="begin"/>
      </w:r>
      <w:r>
        <w:rPr>
          <w:noProof/>
        </w:rPr>
        <w:instrText xml:space="preserve"> PAGEREF _Toc168346920 \h </w:instrText>
      </w:r>
      <w:r w:rsidR="00713F87">
        <w:rPr>
          <w:noProof/>
        </w:rPr>
      </w:r>
      <w:r w:rsidR="004D51C7">
        <w:rPr>
          <w:noProof/>
        </w:rPr>
        <w:fldChar w:fldCharType="separate"/>
      </w:r>
      <w:r>
        <w:rPr>
          <w:noProof/>
        </w:rPr>
        <w:t>7-1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Recommended analysis and design procedure</w:t>
      </w:r>
      <w:r>
        <w:rPr>
          <w:noProof/>
        </w:rPr>
        <w:tab/>
      </w:r>
      <w:r w:rsidR="004D51C7">
        <w:rPr>
          <w:noProof/>
        </w:rPr>
        <w:fldChar w:fldCharType="begin"/>
      </w:r>
      <w:r>
        <w:rPr>
          <w:noProof/>
        </w:rPr>
        <w:instrText xml:space="preserve"> PAGEREF _Toc168346921 \h </w:instrText>
      </w:r>
      <w:r w:rsidR="00713F87">
        <w:rPr>
          <w:noProof/>
        </w:rPr>
      </w:r>
      <w:r w:rsidR="004D51C7">
        <w:rPr>
          <w:noProof/>
        </w:rPr>
        <w:fldChar w:fldCharType="separate"/>
      </w:r>
      <w:r>
        <w:rPr>
          <w:noProof/>
        </w:rPr>
        <w:t>7-1</w:t>
      </w:r>
      <w:r w:rsidR="004D51C7">
        <w:rPr>
          <w:noProof/>
        </w:rPr>
        <w:fldChar w:fldCharType="end"/>
      </w:r>
    </w:p>
    <w:p w:rsidR="00334AA1" w:rsidRDefault="00334AA1">
      <w:pPr>
        <w:pStyle w:val="TOC2"/>
        <w:rPr>
          <w:rFonts w:asciiTheme="minorHAnsi" w:eastAsiaTheme="minorEastAsia" w:hAnsiTheme="minorHAnsi" w:cstheme="minorBidi"/>
          <w:noProof/>
          <w:kern w:val="2"/>
          <w:sz w:val="24"/>
          <w:szCs w:val="24"/>
        </w:rPr>
      </w:pPr>
      <w:r>
        <w:rPr>
          <w:noProof/>
        </w:rPr>
        <w:t>Outstanding research questions</w:t>
      </w:r>
      <w:r>
        <w:rPr>
          <w:noProof/>
        </w:rPr>
        <w:tab/>
      </w:r>
      <w:r w:rsidR="004D51C7">
        <w:rPr>
          <w:noProof/>
        </w:rPr>
        <w:fldChar w:fldCharType="begin"/>
      </w:r>
      <w:r>
        <w:rPr>
          <w:noProof/>
        </w:rPr>
        <w:instrText xml:space="preserve"> PAGEREF _Toc168346922 \h </w:instrText>
      </w:r>
      <w:r w:rsidR="00713F87">
        <w:rPr>
          <w:noProof/>
        </w:rPr>
      </w:r>
      <w:r w:rsidR="004D51C7">
        <w:rPr>
          <w:noProof/>
        </w:rPr>
        <w:fldChar w:fldCharType="separate"/>
      </w:r>
      <w:r>
        <w:rPr>
          <w:noProof/>
        </w:rPr>
        <w:t>7-1</w:t>
      </w:r>
      <w:r w:rsidR="004D51C7">
        <w:rPr>
          <w:noProof/>
        </w:rPr>
        <w:fldChar w:fldCharType="end"/>
      </w:r>
    </w:p>
    <w:p w:rsidR="00334AA1" w:rsidRDefault="00334AA1">
      <w:pPr>
        <w:pStyle w:val="TOC1"/>
        <w:rPr>
          <w:rFonts w:asciiTheme="minorHAnsi" w:eastAsiaTheme="minorEastAsia" w:hAnsiTheme="minorHAnsi" w:cstheme="minorBidi"/>
          <w:b w:val="0"/>
          <w:caps w:val="0"/>
          <w:noProof/>
          <w:kern w:val="2"/>
          <w:sz w:val="24"/>
          <w:szCs w:val="24"/>
        </w:rPr>
      </w:pPr>
      <w:r w:rsidRPr="00222D04">
        <w:rPr>
          <w:rFonts w:ascii="Helvetica" w:hAnsi="Helvetica"/>
          <w:i/>
          <w:noProof/>
        </w:rPr>
        <w:t>8</w:t>
      </w:r>
      <w:r>
        <w:rPr>
          <w:noProof/>
        </w:rPr>
        <w:t xml:space="preserve"> REFERENCES</w:t>
      </w:r>
      <w:r>
        <w:rPr>
          <w:noProof/>
        </w:rPr>
        <w:tab/>
      </w:r>
      <w:r w:rsidR="004D51C7">
        <w:rPr>
          <w:noProof/>
        </w:rPr>
        <w:fldChar w:fldCharType="begin"/>
      </w:r>
      <w:r>
        <w:rPr>
          <w:noProof/>
        </w:rPr>
        <w:instrText xml:space="preserve"> PAGEREF _Toc168346923 \h </w:instrText>
      </w:r>
      <w:r w:rsidR="00713F87">
        <w:rPr>
          <w:noProof/>
        </w:rPr>
      </w:r>
      <w:r w:rsidR="004D51C7">
        <w:rPr>
          <w:noProof/>
        </w:rPr>
        <w:fldChar w:fldCharType="separate"/>
      </w:r>
      <w:r>
        <w:rPr>
          <w:noProof/>
        </w:rPr>
        <w:t>8-1</w:t>
      </w:r>
      <w:r w:rsidR="004D51C7">
        <w:rPr>
          <w:noProof/>
        </w:rPr>
        <w:fldChar w:fldCharType="end"/>
      </w:r>
    </w:p>
    <w:p w:rsidR="00D60B15" w:rsidRDefault="004D51C7" w:rsidP="002651F9">
      <w:pPr>
        <w:pStyle w:val="BodyText"/>
        <w:rPr>
          <w:noProof/>
        </w:rPr>
      </w:pPr>
      <w:r w:rsidRPr="007E0E8A">
        <w:rPr>
          <w:rFonts w:ascii="Helvetica" w:hAnsi="Helvetica"/>
          <w:noProof/>
        </w:rPr>
        <w:fldChar w:fldCharType="end"/>
      </w:r>
    </w:p>
    <w:p w:rsidR="00F9727D" w:rsidRPr="002651F9" w:rsidRDefault="00F9727D" w:rsidP="002651F9">
      <w:pPr>
        <w:pStyle w:val="BodyText"/>
      </w:pPr>
    </w:p>
    <w:p w:rsidR="002651F9" w:rsidRDefault="002651F9" w:rsidP="002651F9">
      <w:pPr>
        <w:pStyle w:val="BodyText"/>
        <w:sectPr w:rsidR="002651F9">
          <w:headerReference w:type="default" r:id="rId35"/>
          <w:footerReference w:type="even" r:id="rId36"/>
          <w:footerReference w:type="default" r:id="rId37"/>
          <w:type w:val="oddPage"/>
          <w:pgSz w:w="12240" w:h="15840"/>
          <w:pgMar w:top="1440" w:right="1440" w:bottom="1440" w:left="1440" w:gutter="0"/>
          <w:pgNumType w:fmt="lowerRoman"/>
        </w:sectPr>
      </w:pPr>
    </w:p>
    <w:p w:rsidR="002651F9" w:rsidRDefault="002651F9" w:rsidP="002651F9">
      <w:pPr>
        <w:pStyle w:val="SectionTitleOnly"/>
      </w:pPr>
      <w:r>
        <w:t>List of Figures</w:t>
      </w:r>
    </w:p>
    <w:bookmarkStart w:id="115" w:name="OLE_LINK9"/>
    <w:bookmarkStart w:id="116" w:name="OLE_LINK10"/>
    <w:p w:rsidR="00811FC9" w:rsidRDefault="004D51C7">
      <w:pPr>
        <w:pStyle w:val="TableofFigures"/>
        <w:rPr>
          <w:rFonts w:asciiTheme="minorHAnsi" w:eastAsiaTheme="minorEastAsia" w:hAnsiTheme="minorHAnsi" w:cstheme="minorBidi"/>
          <w:kern w:val="2"/>
          <w:sz w:val="24"/>
          <w:szCs w:val="24"/>
        </w:rPr>
      </w:pPr>
      <w:r w:rsidRPr="007E0E8A">
        <w:fldChar w:fldCharType="begin"/>
      </w:r>
      <w:r w:rsidR="002651F9" w:rsidRPr="007E0E8A">
        <w:instrText xml:space="preserve"> TOC \c "Figure" </w:instrText>
      </w:r>
      <w:r w:rsidRPr="007E0E8A">
        <w:fldChar w:fldCharType="separate"/>
      </w:r>
      <w:r w:rsidR="00811FC9">
        <w:t>Figure 1</w:t>
      </w:r>
      <w:r w:rsidR="00811FC9">
        <w:noBreakHyphen/>
        <w:t>1 Belleville washer shape, dimensions and stack consisting of series-parallel arrangement</w:t>
      </w:r>
      <w:r w:rsidR="00811FC9">
        <w:tab/>
      </w:r>
      <w:r>
        <w:fldChar w:fldCharType="begin"/>
      </w:r>
      <w:r w:rsidR="00811FC9">
        <w:instrText xml:space="preserve"> PAGEREF _Toc168347900 \h </w:instrText>
      </w:r>
      <w:r>
        <w:fldChar w:fldCharType="separate"/>
      </w:r>
      <w:r w:rsidR="00811FC9">
        <w:t>1-1</w:t>
      </w:r>
      <w:r>
        <w:fldChar w:fldCharType="end"/>
      </w:r>
    </w:p>
    <w:p w:rsidR="00811FC9" w:rsidRDefault="00811FC9">
      <w:pPr>
        <w:pStyle w:val="TableofFigures"/>
        <w:rPr>
          <w:rFonts w:asciiTheme="minorHAnsi" w:eastAsiaTheme="minorEastAsia" w:hAnsiTheme="minorHAnsi" w:cstheme="minorBidi"/>
          <w:kern w:val="2"/>
          <w:sz w:val="24"/>
          <w:szCs w:val="24"/>
        </w:rPr>
      </w:pPr>
      <w:r>
        <w:t>Figure 1</w:t>
      </w:r>
      <w:r>
        <w:noBreakHyphen/>
        <w:t xml:space="preserve">2 Force-displacement response of a single washer as a function of </w:t>
      </w:r>
      <w:r w:rsidRPr="00945E5F">
        <w:rPr>
          <w:i/>
          <w:iCs/>
        </w:rPr>
        <w:t>h</w:t>
      </w:r>
      <w:r>
        <w:t>/</w:t>
      </w:r>
      <w:r w:rsidRPr="00945E5F">
        <w:rPr>
          <w:i/>
          <w:iCs/>
        </w:rPr>
        <w:t>t</w:t>
      </w:r>
      <w:r>
        <w:t xml:space="preserve"> (source [7])</w:t>
      </w:r>
      <w:r>
        <w:tab/>
      </w:r>
      <w:r w:rsidR="004D51C7">
        <w:fldChar w:fldCharType="begin"/>
      </w:r>
      <w:r>
        <w:instrText xml:space="preserve"> PAGEREF _Toc168347901 \h </w:instrText>
      </w:r>
      <w:r w:rsidR="004D51C7">
        <w:fldChar w:fldCharType="separate"/>
      </w:r>
      <w:r>
        <w:t>1-2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1</w:t>
      </w:r>
      <w:r>
        <w:noBreakHyphen/>
        <w:t>3 Capacitive voltage transformer (CVT) provided by Seattle City Light and used in shake table experiments described in Chapter 4.</w:t>
      </w:r>
      <w:r>
        <w:tab/>
      </w:r>
      <w:r w:rsidR="004D51C7">
        <w:fldChar w:fldCharType="begin"/>
      </w:r>
      <w:r>
        <w:instrText xml:space="preserve"> PAGEREF _Toc168347902 \h </w:instrText>
      </w:r>
      <w:r w:rsidR="004D51C7">
        <w:fldChar w:fldCharType="separate"/>
      </w:r>
      <w:r>
        <w:t>1-5</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3</w:t>
      </w:r>
      <w:r>
        <w:noBreakHyphen/>
        <w:t xml:space="preserve">1 Washer stack force-displacement response measurement by </w:t>
      </w:r>
      <w:r w:rsidRPr="00945E5F">
        <w:rPr>
          <w:i/>
          <w:iCs/>
        </w:rPr>
        <w:t>compressing the stack directly</w:t>
      </w:r>
      <w:r>
        <w:t xml:space="preserve"> in the materials testing machine; force-displacement response exhibits unexpected changes in slope.</w:t>
      </w:r>
      <w:r>
        <w:tab/>
      </w:r>
      <w:r w:rsidR="004D51C7">
        <w:fldChar w:fldCharType="begin"/>
      </w:r>
      <w:r>
        <w:instrText xml:space="preserve"> PAGEREF _Toc168347903 \h </w:instrText>
      </w:r>
      <w:r w:rsidR="004D51C7">
        <w:fldChar w:fldCharType="separate"/>
      </w:r>
      <w:r>
        <w:t>3-1</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3</w:t>
      </w:r>
      <w:r>
        <w:noBreakHyphen/>
        <w:t xml:space="preserve">2 Washer stack force-displacement response measurement by </w:t>
      </w:r>
      <w:r w:rsidRPr="00945E5F">
        <w:rPr>
          <w:i/>
          <w:iCs/>
        </w:rPr>
        <w:t>compressing the stack through a loading frame with guiding rod</w:t>
      </w:r>
      <w:r>
        <w:t>; this is closer to how to washers are mounted under the equipment, and the force-displacement response is clean.</w:t>
      </w:r>
      <w:r>
        <w:tab/>
      </w:r>
      <w:r w:rsidR="004D51C7">
        <w:fldChar w:fldCharType="begin"/>
      </w:r>
      <w:r>
        <w:instrText xml:space="preserve"> PAGEREF _Toc168347904 \h </w:instrText>
      </w:r>
      <w:r w:rsidR="004D51C7">
        <w:fldChar w:fldCharType="separate"/>
      </w:r>
      <w:r>
        <w:t>3-2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rsidR="004D51C7">
        <w:fldChar w:fldCharType="begin"/>
      </w:r>
      <w:r>
        <w:instrText xml:space="preserve"> PAGEREF _Toc168347905 \h </w:instrText>
      </w:r>
      <w:r w:rsidR="004D51C7">
        <w:fldChar w:fldCharType="separate"/>
      </w:r>
      <w:r>
        <w:t>3-2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3</w:t>
      </w:r>
      <w:r>
        <w:noBreakHyphen/>
        <w:t xml:space="preserve">4 Measured force-displacement curves for two configurations with the K1750-J-057 washers. They have a softening behavior because of their larger </w:t>
      </w:r>
      <w:r w:rsidRPr="00945E5F">
        <w:rPr>
          <w:i/>
          <w:iCs/>
        </w:rPr>
        <w:t>h</w:t>
      </w:r>
      <w:r>
        <w:t>/</w:t>
      </w:r>
      <w:r w:rsidRPr="00945E5F">
        <w:rPr>
          <w:i/>
          <w:iCs/>
        </w:rPr>
        <w:t>t</w:t>
      </w:r>
      <w:r>
        <w:t xml:space="preserve"> ratio (cf. Figure 1</w:t>
      </w:r>
      <w:r>
        <w:noBreakHyphen/>
        <w:t>2)</w:t>
      </w:r>
      <w:r>
        <w:tab/>
      </w:r>
      <w:r w:rsidR="004D51C7">
        <w:fldChar w:fldCharType="begin"/>
      </w:r>
      <w:r>
        <w:instrText xml:space="preserve"> PAGEREF _Toc168347906 \h </w:instrText>
      </w:r>
      <w:r w:rsidR="004D51C7">
        <w:fldChar w:fldCharType="separate"/>
      </w:r>
      <w:r>
        <w:t>3-3</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1 CVT mounted on shake table</w:t>
      </w:r>
      <w:r>
        <w:tab/>
      </w:r>
      <w:r w:rsidR="004D51C7">
        <w:fldChar w:fldCharType="begin"/>
      </w:r>
      <w:r>
        <w:instrText xml:space="preserve"> PAGEREF _Toc168347907 \h </w:instrText>
      </w:r>
      <w:r w:rsidR="004D51C7">
        <w:fldChar w:fldCharType="separate"/>
      </w:r>
      <w:r>
        <w:t>4-1</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2 Instrumentation details</w:t>
      </w:r>
      <w:r>
        <w:tab/>
      </w:r>
      <w:r w:rsidR="004D51C7">
        <w:fldChar w:fldCharType="begin"/>
      </w:r>
      <w:r>
        <w:instrText xml:space="preserve"> PAGEREF _Toc168347908 \h </w:instrText>
      </w:r>
      <w:r w:rsidR="004D51C7">
        <w:fldChar w:fldCharType="separate"/>
      </w:r>
      <w:r>
        <w:t>4-2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3 Details of Load Washer Alternate (LWA) and preloading process</w:t>
      </w:r>
      <w:r>
        <w:tab/>
      </w:r>
      <w:r w:rsidR="004D51C7">
        <w:fldChar w:fldCharType="begin"/>
      </w:r>
      <w:r>
        <w:instrText xml:space="preserve"> PAGEREF _Toc168347909 \h </w:instrText>
      </w:r>
      <w:r w:rsidR="004D51C7">
        <w:fldChar w:fldCharType="separate"/>
      </w:r>
      <w:r>
        <w:t>4-3</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4 CVT mounted on springs to estimate mass moment of inertia indirectly from measured frequency</w:t>
      </w:r>
      <w:r>
        <w:tab/>
      </w:r>
      <w:r w:rsidR="004D51C7">
        <w:fldChar w:fldCharType="begin"/>
      </w:r>
      <w:r>
        <w:instrText xml:space="preserve"> PAGEREF _Toc168347910 \h </w:instrText>
      </w:r>
      <w:r w:rsidR="004D51C7">
        <w:fldChar w:fldCharType="separate"/>
      </w:r>
      <w:r>
        <w:t>4-4</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5 Acceleration measured when CVT is mounted on springs and the resulting frequency fit, and process to compute CVT mass moment of inertia from measured frequency; the dimension </w:t>
      </w:r>
      <w:r w:rsidRPr="00945E5F">
        <w:rPr>
          <w:i/>
          <w:iCs/>
        </w:rPr>
        <w:t>b</w:t>
      </w:r>
      <w:r>
        <w:t xml:space="preserve"> is 6.375in in the </w:t>
      </w:r>
      <w:r w:rsidRPr="00945E5F">
        <w:rPr>
          <w:i/>
          <w:iCs/>
        </w:rPr>
        <w:t>X</w:t>
      </w:r>
      <w:r>
        <w:t xml:space="preserve"> direction and 9.25in in the </w:t>
      </w:r>
      <w:r w:rsidRPr="00945E5F">
        <w:rPr>
          <w:i/>
          <w:iCs/>
        </w:rPr>
        <w:t>Y</w:t>
      </w:r>
      <w:r>
        <w:t xml:space="preserve"> direction.</w:t>
      </w:r>
      <w:r>
        <w:tab/>
      </w:r>
      <w:r w:rsidR="004D51C7">
        <w:fldChar w:fldCharType="begin"/>
      </w:r>
      <w:r>
        <w:instrText xml:space="preserve"> PAGEREF _Toc168347911 \h </w:instrText>
      </w:r>
      <w:r w:rsidR="004D51C7">
        <w:fldChar w:fldCharType="separate"/>
      </w:r>
      <w:r>
        <w:t>4-4</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6 5%-damped test response spectra of applied CERL motion compared with required response spectrum</w:t>
      </w:r>
      <w:r>
        <w:tab/>
      </w:r>
      <w:r w:rsidR="004D51C7">
        <w:fldChar w:fldCharType="begin"/>
      </w:r>
      <w:r>
        <w:instrText xml:space="preserve"> PAGEREF _Toc168347912 \h </w:instrText>
      </w:r>
      <w:r w:rsidR="004D51C7">
        <w:fldChar w:fldCharType="separate"/>
      </w:r>
      <w:r>
        <w:t>4-5</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7 Free body diagram with mid-spool cut</w:t>
      </w:r>
      <w:r>
        <w:tab/>
      </w:r>
      <w:r w:rsidR="004D51C7">
        <w:fldChar w:fldCharType="begin"/>
      </w:r>
      <w:r>
        <w:instrText xml:space="preserve"> PAGEREF _Toc168347913 \h </w:instrText>
      </w:r>
      <w:r w:rsidR="004D51C7">
        <w:fldChar w:fldCharType="separate"/>
      </w:r>
      <w:r>
        <w:t>4-6</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8 Correlation between the independent measurements,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m:t>
        </m:r>
        <m:r>
          <m:rPr>
            <m:sty m:val="bi"/>
          </m:rPr>
          <w:rPr>
            <w:rFonts w:ascii="Cambria Math" w:hAnsi="Cambria Math"/>
          </w:rPr>
          <m:t>I</m:t>
        </m:r>
        <m:r>
          <m:rPr>
            <m:sty m:val="b"/>
          </m:rPr>
          <w:rPr>
            <w:rFonts w:ascii="Cambria Math" w:hAnsi="Cambria Math"/>
          </w:rPr>
          <m:t>0</m:t>
        </m:r>
        <m:r>
          <m:rPr>
            <m:sty m:val="bi"/>
          </m:rPr>
          <w:rPr>
            <w:rFonts w:ascii="Cambria Math" w:hAnsi="Cambria Math"/>
          </w:rPr>
          <m:t>θ</m:t>
        </m:r>
        <m:r>
          <m:rPr>
            <m:sty m:val="p"/>
          </m:rPr>
          <w:rPr>
            <w:rFonts w:ascii="Cambria Math" w:hAnsi="Cambria Math"/>
          </w:rPr>
          <m:t>-</m:t>
        </m:r>
        <m:r>
          <m:rPr>
            <m:sty m:val="bi"/>
          </m:rPr>
          <w:rPr>
            <w:rFonts w:ascii="Cambria Math" w:hAnsi="Cambria Math"/>
          </w:rPr>
          <m:t>mx</m:t>
        </m:r>
        <m:r>
          <m:rPr>
            <m:nor/>
          </m:rPr>
          <m:t>t</m:t>
        </m:r>
        <m:r>
          <m:rPr>
            <m:sty m:val="bi"/>
          </m:rPr>
          <w:rPr>
            <w:rFonts w:ascii="Cambria Math" w:hAnsi="Cambria Math"/>
          </w:rPr>
          <m:t>L</m:t>
        </m:r>
      </m:oMath>
      <w:r w:rsidRPr="00945E5F">
        <w:rPr>
          <w:iCs/>
        </w:rPr>
        <w:t xml:space="preserve">, demonstrating consistency for the 2 units of 2U2D configuration under 0.5g CERL motion in the </w:t>
      </w:r>
      <w:r w:rsidRPr="00945E5F">
        <w:rPr>
          <w:i/>
        </w:rPr>
        <w:t>X</w:t>
      </w:r>
      <w:r w:rsidRPr="00945E5F">
        <w:rPr>
          <w:iCs/>
        </w:rPr>
        <w:t xml:space="preserve"> direction.</w:t>
      </w:r>
      <w:r>
        <w:tab/>
      </w:r>
      <w:r w:rsidR="004D51C7">
        <w:fldChar w:fldCharType="begin"/>
      </w:r>
      <w:r>
        <w:instrText xml:space="preserve"> PAGEREF _Toc168347914 \h </w:instrText>
      </w:r>
      <w:r w:rsidR="004D51C7">
        <w:fldChar w:fldCharType="separate"/>
      </w:r>
      <w:r>
        <w:t>4-7</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9 Free body diagrams relating moment measured at the spool with moment estimated using LWAs</w:t>
      </w:r>
      <w:r>
        <w:tab/>
      </w:r>
      <w:r w:rsidR="004D51C7">
        <w:fldChar w:fldCharType="begin"/>
      </w:r>
      <w:r>
        <w:instrText xml:space="preserve"> PAGEREF _Toc168347915 \h </w:instrText>
      </w:r>
      <w:r w:rsidR="004D51C7">
        <w:fldChar w:fldCharType="separate"/>
      </w:r>
      <w:r>
        <w:t>4-8</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10 Free body diagram used to relate insulator base moment to measured accelerations; </w:t>
      </w:r>
      <w:r w:rsidRPr="00945E5F">
        <w:rPr>
          <w:i/>
          <w:iCs/>
        </w:rPr>
        <w:t>L</w:t>
      </w:r>
      <w:r w:rsidRPr="00945E5F">
        <w:rPr>
          <w:vertAlign w:val="subscript"/>
        </w:rPr>
        <w:t>1</w:t>
      </w:r>
      <w:r>
        <w:t xml:space="preserve"> is the mid-height of the insulator, </w:t>
      </w:r>
      <w:r w:rsidRPr="00945E5F">
        <w:rPr>
          <w:i/>
          <w:iCs/>
        </w:rPr>
        <w:t>L</w:t>
      </w:r>
      <w:r w:rsidRPr="00945E5F">
        <w:rPr>
          <w:vertAlign w:val="subscript"/>
        </w:rPr>
        <w:t>1</w:t>
      </w:r>
      <w:r>
        <w:t xml:space="preserve"> = in; </w:t>
      </w:r>
      <w:r w:rsidRPr="00945E5F">
        <w:rPr>
          <w:i/>
          <w:iCs/>
        </w:rPr>
        <w:t>L</w:t>
      </w:r>
      <w:r w:rsidRPr="00945E5F">
        <w:rPr>
          <w:vertAlign w:val="subscript"/>
        </w:rPr>
        <w:t>2</w:t>
      </w:r>
      <w:r>
        <w:t xml:space="preserve"> = the distance from the center of rotation to the center of mass of the insulator, </w:t>
      </w:r>
      <w:r w:rsidRPr="00945E5F">
        <w:rPr>
          <w:i/>
          <w:iCs/>
        </w:rPr>
        <w:t>L</w:t>
      </w:r>
      <w:r w:rsidRPr="00945E5F">
        <w:rPr>
          <w:vertAlign w:val="subscript"/>
        </w:rPr>
        <w:t>2</w:t>
      </w:r>
      <w:r>
        <w:t xml:space="preserve"> = in.</w:t>
      </w:r>
      <w:r>
        <w:tab/>
      </w:r>
      <w:r w:rsidR="004D51C7">
        <w:fldChar w:fldCharType="begin"/>
      </w:r>
      <w:r>
        <w:instrText xml:space="preserve"> PAGEREF _Toc168347916 \h </w:instrText>
      </w:r>
      <w:r w:rsidR="004D51C7">
        <w:fldChar w:fldCharType="separate"/>
      </w:r>
      <w:r>
        <w:t>4-9</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11 Correlation between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t>
        </m:r>
        <m:r>
          <m:rPr>
            <m:sty m:val="bi"/>
          </m:rPr>
          <w:rPr>
            <w:rFonts w:ascii="Cambria Math" w:hAnsi="Cambria Math"/>
          </w:rPr>
          <m:t>M</m:t>
        </m:r>
        <m:r>
          <m:rPr>
            <m:sty m:val="b"/>
          </m:rPr>
          <w:rPr>
            <w:rFonts w:ascii="Cambria Math" w:hAnsi="Cambria Math"/>
          </w:rPr>
          <m:t>CVT</m:t>
        </m:r>
        <m:r>
          <m:rPr>
            <m:sty m:val="p"/>
          </m:rPr>
          <w:rPr>
            <w:rFonts w:ascii="Cambria Math" w:hAnsi="Cambria Math"/>
          </w:rPr>
          <m:t xml:space="preserve"> </m:t>
        </m:r>
      </m:oMath>
      <w:r w:rsidRPr="00945E5F">
        <w:rPr>
          <w:iCs/>
        </w:rPr>
        <w:t xml:space="preserve">per equation (4-6) demonstrating consistency for the 2 units of 2U2D configuration under 0.5g CERL motion in the </w:t>
      </w:r>
      <w:r w:rsidRPr="00945E5F">
        <w:rPr>
          <w:i/>
        </w:rPr>
        <w:t>X</w:t>
      </w:r>
      <w:r w:rsidRPr="00945E5F">
        <w:rPr>
          <w:iCs/>
        </w:rPr>
        <w:t xml:space="preserve"> direction.</w:t>
      </w:r>
      <w:r>
        <w:tab/>
      </w:r>
      <w:r w:rsidR="004D51C7">
        <w:fldChar w:fldCharType="begin"/>
      </w:r>
      <w:r>
        <w:instrText xml:space="preserve"> PAGEREF _Toc168347917 \h </w:instrText>
      </w:r>
      <w:r w:rsidR="004D51C7">
        <w:fldChar w:fldCharType="separate"/>
      </w:r>
      <w:r>
        <w:t>4-10</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12 Measured insulator base moment for the different configurations for 0.5g CERL motion applied in the </w:t>
      </w:r>
      <w:r w:rsidRPr="00945E5F">
        <w:rPr>
          <w:i/>
          <w:iCs/>
        </w:rPr>
        <w:t>X</w:t>
      </w:r>
      <w:r>
        <w:t xml:space="preserve"> direction</w:t>
      </w:r>
      <w:r>
        <w:tab/>
      </w:r>
      <w:r w:rsidR="004D51C7">
        <w:fldChar w:fldCharType="begin"/>
      </w:r>
      <w:r>
        <w:instrText xml:space="preserve"> PAGEREF _Toc168347918 \h </w:instrText>
      </w:r>
      <w:r w:rsidR="004D51C7">
        <w:fldChar w:fldCharType="separate"/>
      </w:r>
      <w:r>
        <w:t>4-12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4</w:t>
      </w:r>
      <w:r>
        <w:noBreakHyphen/>
        <w:t xml:space="preserve">13 Measured insulator base moment for the different configurations for 0.5g CERL motion applied in the </w:t>
      </w:r>
      <w:r w:rsidRPr="00945E5F">
        <w:rPr>
          <w:i/>
          <w:iCs/>
        </w:rPr>
        <w:t>Y</w:t>
      </w:r>
      <w:r>
        <w:t xml:space="preserve"> direction</w:t>
      </w:r>
      <w:r>
        <w:tab/>
      </w:r>
      <w:r w:rsidR="004D51C7">
        <w:fldChar w:fldCharType="begin"/>
      </w:r>
      <w:r>
        <w:instrText xml:space="preserve"> PAGEREF _Toc168347919 \h </w:instrText>
      </w:r>
      <w:r w:rsidR="004D51C7">
        <w:fldChar w:fldCharType="separate"/>
      </w:r>
      <w:r>
        <w:t>4-13</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1 Process to obtain moment-rotation behavior from washer-stack force displacement behavior</w:t>
      </w:r>
      <w:r>
        <w:tab/>
      </w:r>
      <w:r w:rsidR="004D51C7">
        <w:fldChar w:fldCharType="begin"/>
      </w:r>
      <w:r>
        <w:instrText xml:space="preserve"> PAGEREF _Toc168347920 \h </w:instrText>
      </w:r>
      <w:r w:rsidR="004D51C7">
        <w:fldChar w:fldCharType="separate"/>
      </w:r>
      <w:r>
        <w:t>5-1</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2 Example of constructing the moment-rotation behavior from the stack force-displacement behavior for 2 units of 2U2D.</w:t>
      </w:r>
      <w:r>
        <w:tab/>
      </w:r>
      <w:r w:rsidR="004D51C7">
        <w:fldChar w:fldCharType="begin"/>
      </w:r>
      <w:r>
        <w:instrText xml:space="preserve"> PAGEREF _Toc168347921 \h </w:instrText>
      </w:r>
      <w:r w:rsidR="004D51C7">
        <w:fldChar w:fldCharType="separate"/>
      </w:r>
      <w:r>
        <w:t>5-1</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3 Parallel decomposition of moment-rotation behavior into elastic and hysteretic components (example shown for 2 units of 2U2D).</w:t>
      </w:r>
      <w:r>
        <w:tab/>
      </w:r>
      <w:r w:rsidR="004D51C7">
        <w:fldChar w:fldCharType="begin"/>
      </w:r>
      <w:r>
        <w:instrText xml:space="preserve"> PAGEREF _Toc168347922 \h </w:instrText>
      </w:r>
      <w:r w:rsidR="004D51C7">
        <w:fldChar w:fldCharType="separate"/>
      </w:r>
      <w:r>
        <w:t>5-2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 xml:space="preserve">4 Comparison on model and measured moment-rotation behavior when the model is driven by the measured </w:t>
      </w:r>
      <w:r w:rsidRPr="00945E5F">
        <w:rPr>
          <w:rFonts w:ascii="Symbol" w:hAnsi="Symbol"/>
          <w:i/>
          <w:iCs/>
        </w:rPr>
        <w:t></w:t>
      </w:r>
      <w:r w:rsidRPr="00945E5F">
        <w:rPr>
          <w:vertAlign w:val="subscript"/>
        </w:rPr>
        <w:t>w</w:t>
      </w:r>
      <w:r>
        <w:t xml:space="preserve"> as input (example shown for 2 units of 2U2D).</w:t>
      </w:r>
      <w:r>
        <w:tab/>
      </w:r>
      <w:r w:rsidR="004D51C7">
        <w:fldChar w:fldCharType="begin"/>
      </w:r>
      <w:r>
        <w:instrText xml:space="preserve"> PAGEREF _Toc168347923 \h </w:instrText>
      </w:r>
      <w:r w:rsidR="004D51C7">
        <w:fldChar w:fldCharType="separate"/>
      </w:r>
      <w:r>
        <w:t>5-3</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 xml:space="preserve">5 Relative magnitudes of total CVT rotation </w:t>
      </w:r>
      <w:r w:rsidRPr="00945E5F">
        <w:rPr>
          <w:rFonts w:ascii="Symbol" w:hAnsi="Symbol"/>
          <w:i/>
          <w:iCs/>
        </w:rPr>
        <w:t></w:t>
      </w:r>
      <w:r>
        <w:t xml:space="preserve">, washer stack deformation </w:t>
      </w:r>
      <w:r w:rsidRPr="00945E5F">
        <w:rPr>
          <w:rFonts w:ascii="Symbol" w:hAnsi="Symbol"/>
          <w:i/>
          <w:iCs/>
        </w:rPr>
        <w:t></w:t>
      </w:r>
      <w:r w:rsidRPr="00945E5F">
        <w:rPr>
          <w:vertAlign w:val="subscript"/>
        </w:rPr>
        <w:t>w</w:t>
      </w:r>
      <w:r>
        <w:t xml:space="preserve"> and spool plate deformation </w:t>
      </w:r>
      <w:r w:rsidRPr="00945E5F">
        <w:rPr>
          <w:rFonts w:ascii="Symbol" w:hAnsi="Symbol"/>
          <w:i/>
          <w:iCs/>
        </w:rPr>
        <w:t></w:t>
      </w:r>
      <w:r w:rsidRPr="00945E5F">
        <w:rPr>
          <w:vertAlign w:val="subscript"/>
        </w:rPr>
        <w:t>p</w:t>
      </w:r>
      <w:r>
        <w:t xml:space="preserve"> (example shown for 2 units of 2U2D in X direction for 0.5g CERL motion).</w:t>
      </w:r>
      <w:r>
        <w:tab/>
      </w:r>
      <w:r w:rsidR="004D51C7">
        <w:fldChar w:fldCharType="begin"/>
      </w:r>
      <w:r>
        <w:instrText xml:space="preserve"> PAGEREF _Toc168347924 \h </w:instrText>
      </w:r>
      <w:r w:rsidR="004D51C7">
        <w:fldChar w:fldCharType="separate"/>
      </w:r>
      <w:r>
        <w:t>5-4</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6 Various response quantities obtained from nonlinear dynamic analysis compared with corresponding measurements for 2 units of 2U2D in X direction for 0.5g CERL motion with 50% preload.</w:t>
      </w:r>
      <w:r>
        <w:tab/>
      </w:r>
      <w:r w:rsidR="004D51C7">
        <w:fldChar w:fldCharType="begin"/>
      </w:r>
      <w:r>
        <w:instrText xml:space="preserve"> PAGEREF _Toc168347925 \h </w:instrText>
      </w:r>
      <w:r w:rsidR="004D51C7">
        <w:fldChar w:fldCharType="separate"/>
      </w:r>
      <w:r>
        <w:t>5-6</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5</w:t>
      </w:r>
      <w:r>
        <w:noBreakHyphen/>
        <w:t>7 Various response quantities obtained from nonlinear dynamic analysis compared with corresponding measurements for 2 units of 2U2D in X direction for 0.5g CERL motion with25% preload.</w:t>
      </w:r>
      <w:r>
        <w:tab/>
      </w:r>
      <w:r w:rsidR="004D51C7">
        <w:fldChar w:fldCharType="begin"/>
      </w:r>
      <w:r>
        <w:instrText xml:space="preserve"> PAGEREF _Toc168347926 \h </w:instrText>
      </w:r>
      <w:r w:rsidR="004D51C7">
        <w:fldChar w:fldCharType="separate"/>
      </w:r>
      <w:r>
        <w:t>5-7</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6</w:t>
      </w:r>
      <w:r>
        <w:noBreakHyphen/>
        <w:t>1 Concept of graphically obtaining equivalent stiffness and damping ratio.</w:t>
      </w:r>
      <w:r>
        <w:tab/>
      </w:r>
      <w:r w:rsidR="004D51C7">
        <w:fldChar w:fldCharType="begin"/>
      </w:r>
      <w:r>
        <w:instrText xml:space="preserve"> PAGEREF _Toc168347927 \h </w:instrText>
      </w:r>
      <w:r w:rsidR="004D51C7">
        <w:fldChar w:fldCharType="separate"/>
      </w:r>
      <w:r>
        <w:t>6-1</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Figure 6</w:t>
      </w:r>
      <w:r>
        <w:noBreakHyphen/>
        <w:t>2 Comparison of measurements with linear fit obtained using subspace system identification for 0.5g CERL excitation in the X direction for 2 units of 2U2D configuration.</w:t>
      </w:r>
      <w:r>
        <w:tab/>
      </w:r>
      <w:r w:rsidR="004D51C7">
        <w:fldChar w:fldCharType="begin"/>
      </w:r>
      <w:r>
        <w:instrText xml:space="preserve"> PAGEREF _Toc168347928 \h </w:instrText>
      </w:r>
      <w:r w:rsidR="004D51C7">
        <w:fldChar w:fldCharType="separate"/>
      </w:r>
      <w:r>
        <w:t>6-2</w:t>
      </w:r>
      <w:r w:rsidR="004D51C7">
        <w:fldChar w:fldCharType="end"/>
      </w:r>
    </w:p>
    <w:p w:rsidR="00811FC9" w:rsidRDefault="004D51C7" w:rsidP="007949E9">
      <w:pPr>
        <w:pStyle w:val="TableofFigures"/>
      </w:pPr>
      <w:r w:rsidRPr="007E0E8A">
        <w:fldChar w:fldCharType="end"/>
      </w:r>
      <w:r w:rsidRPr="004D51C7">
        <w:fldChar w:fldCharType="begin"/>
      </w:r>
      <w:r w:rsidR="002651F9" w:rsidRPr="007E0E8A">
        <w:instrText xml:space="preserve"> TOC \c "Figure " </w:instrText>
      </w:r>
      <w:r w:rsidRPr="004D51C7">
        <w:fldChar w:fldCharType="separate"/>
      </w:r>
    </w:p>
    <w:p w:rsidR="00D60B15" w:rsidRDefault="00811FC9" w:rsidP="007949E9">
      <w:pPr>
        <w:pStyle w:val="BodyText"/>
        <w:tabs>
          <w:tab w:val="right" w:leader="dot" w:pos="9360"/>
        </w:tabs>
        <w:ind w:left="360" w:right="360" w:hanging="360"/>
      </w:pPr>
      <w:r>
        <w:rPr>
          <w:rFonts w:ascii="Helvetica" w:hAnsi="Helvetica"/>
          <w:b/>
          <w:bCs/>
          <w:noProof/>
        </w:rPr>
        <w:t>No table of figures entries found.</w:t>
      </w:r>
      <w:r w:rsidR="004D51C7" w:rsidRPr="007E0E8A">
        <w:rPr>
          <w:rFonts w:ascii="Helvetica" w:hAnsi="Helvetica"/>
        </w:rPr>
        <w:fldChar w:fldCharType="end"/>
      </w:r>
      <w:bookmarkEnd w:id="115"/>
      <w:bookmarkEnd w:id="116"/>
    </w:p>
    <w:p w:rsidR="002651F9" w:rsidRDefault="002651F9">
      <w:pPr>
        <w:pStyle w:val="BodyText"/>
      </w:pPr>
    </w:p>
    <w:p w:rsidR="002651F9" w:rsidRDefault="008338B0">
      <w:pPr>
        <w:pStyle w:val="BodyText"/>
        <w:sectPr w:rsidR="002651F9">
          <w:headerReference w:type="default" r:id="rId38"/>
          <w:type w:val="oddPage"/>
          <w:pgSz w:w="12240" w:h="15840"/>
          <w:pgMar w:top="1440" w:right="1440" w:bottom="1440" w:left="1440" w:gutter="0"/>
          <w:pgNumType w:fmt="lowerRoman"/>
        </w:sectPr>
      </w:pPr>
      <w:ins w:id="117" w:author="Unknown" w:date="2024-06-16T17:10:00Z">
        <w:r>
          <w:t>(Figure 4-8 and 4</w:t>
        </w:r>
      </w:ins>
      <w:ins w:id="118" w:author="Unknown" w:date="2024-06-16T17:11:00Z">
        <w:r>
          <w:t>-</w:t>
        </w:r>
      </w:ins>
      <w:ins w:id="119" w:author="Unknown" w:date="2024-06-16T17:10:00Z">
        <w:r>
          <w:t>11 have</w:t>
        </w:r>
      </w:ins>
      <w:ins w:id="120" w:author="Unknown" w:date="2024-06-16T17:11:00Z">
        <w:r>
          <w:t xml:space="preserve"> unrecognized characters)</w:t>
        </w:r>
      </w:ins>
    </w:p>
    <w:p w:rsidR="002651F9" w:rsidRDefault="002651F9" w:rsidP="002651F9">
      <w:pPr>
        <w:pStyle w:val="SectionTitleOnly"/>
      </w:pPr>
      <w:r>
        <w:t>List of Tables</w:t>
      </w:r>
    </w:p>
    <w:p w:rsidR="00811FC9" w:rsidRDefault="004D51C7">
      <w:pPr>
        <w:pStyle w:val="TableofFigures"/>
        <w:rPr>
          <w:rFonts w:asciiTheme="minorHAnsi" w:eastAsiaTheme="minorEastAsia" w:hAnsiTheme="minorHAnsi" w:cstheme="minorBidi"/>
          <w:kern w:val="2"/>
          <w:sz w:val="24"/>
          <w:szCs w:val="24"/>
        </w:rPr>
      </w:pPr>
      <w:r>
        <w:fldChar w:fldCharType="begin"/>
      </w:r>
      <w:r w:rsidR="00A549DB">
        <w:instrText xml:space="preserve"> TOC \c "Table" </w:instrText>
      </w:r>
      <w:r>
        <w:fldChar w:fldCharType="separate"/>
      </w:r>
      <w:r w:rsidR="00811FC9">
        <w:t>Table 1</w:t>
      </w:r>
      <w:r w:rsidR="00811FC9">
        <w:noBreakHyphen/>
        <w:t>1 Washers used in this project [22]</w:t>
      </w:r>
      <w:r w:rsidR="00811FC9">
        <w:tab/>
      </w:r>
      <w:r>
        <w:fldChar w:fldCharType="begin"/>
      </w:r>
      <w:r w:rsidR="00811FC9">
        <w:instrText xml:space="preserve"> PAGEREF _Toc168347929 \h </w:instrText>
      </w:r>
      <w:r>
        <w:fldChar w:fldCharType="separate"/>
      </w:r>
      <w:r w:rsidR="00811FC9">
        <w:t>1-4</w:t>
      </w:r>
      <w:r>
        <w:fldChar w:fldCharType="end"/>
      </w:r>
    </w:p>
    <w:p w:rsidR="00811FC9" w:rsidRDefault="00811FC9">
      <w:pPr>
        <w:pStyle w:val="TableofFigures"/>
        <w:rPr>
          <w:rFonts w:asciiTheme="minorHAnsi" w:eastAsiaTheme="minorEastAsia" w:hAnsiTheme="minorHAnsi" w:cstheme="minorBidi"/>
          <w:kern w:val="2"/>
          <w:sz w:val="24"/>
          <w:szCs w:val="24"/>
        </w:rPr>
      </w:pPr>
      <w:r>
        <w:t>Table 1</w:t>
      </w:r>
      <w:r>
        <w:noBreakHyphen/>
        <w:t>2 Nomenclature used for Belleville washer units and stacks</w:t>
      </w:r>
      <w:r>
        <w:tab/>
      </w:r>
      <w:r w:rsidR="004D51C7">
        <w:fldChar w:fldCharType="begin"/>
      </w:r>
      <w:r>
        <w:instrText xml:space="preserve"> PAGEREF _Toc168347930 \h </w:instrText>
      </w:r>
      <w:r w:rsidR="004D51C7">
        <w:fldChar w:fldCharType="separate"/>
      </w:r>
      <w:r>
        <w:t>1-4</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4</w:t>
      </w:r>
      <w:r>
        <w:noBreakHyphen/>
        <w:t>1 Summary of measured response quantities and corresponding instruments</w:t>
      </w:r>
      <w:r>
        <w:tab/>
      </w:r>
      <w:r w:rsidR="004D51C7">
        <w:fldChar w:fldCharType="begin"/>
      </w:r>
      <w:r>
        <w:instrText xml:space="preserve"> PAGEREF _Toc168347931 \h </w:instrText>
      </w:r>
      <w:r w:rsidR="004D51C7">
        <w:fldChar w:fldCharType="separate"/>
      </w:r>
      <w:r>
        <w:t>4-2</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4</w:t>
      </w:r>
      <w:r>
        <w:noBreakHyphen/>
        <w:t>2 Response quantities derived indirectly from measurements</w:t>
      </w:r>
      <w:r>
        <w:tab/>
      </w:r>
      <w:r w:rsidR="004D51C7">
        <w:fldChar w:fldCharType="begin"/>
      </w:r>
      <w:r>
        <w:instrText xml:space="preserve"> PAGEREF _Toc168347932 \h </w:instrText>
      </w:r>
      <w:r w:rsidR="004D51C7">
        <w:fldChar w:fldCharType="separate"/>
      </w:r>
      <w:r>
        <w:t>4-3</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4</w:t>
      </w:r>
      <w:r>
        <w:noBreakHyphen/>
        <w:t>3 Summary of CVT inertia properties</w:t>
      </w:r>
      <w:r>
        <w:tab/>
      </w:r>
      <w:r w:rsidR="004D51C7">
        <w:fldChar w:fldCharType="begin"/>
      </w:r>
      <w:r>
        <w:instrText xml:space="preserve"> PAGEREF _Toc168347933 \h </w:instrText>
      </w:r>
      <w:r w:rsidR="004D51C7">
        <w:fldChar w:fldCharType="separate"/>
      </w:r>
      <w:r>
        <w:t>4-4</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4</w:t>
      </w:r>
      <w:r>
        <w:noBreakHyphen/>
        <w:t>4 Summary of configurations tested</w:t>
      </w:r>
      <w:r>
        <w:tab/>
      </w:r>
      <w:r w:rsidR="004D51C7">
        <w:fldChar w:fldCharType="begin"/>
      </w:r>
      <w:r>
        <w:instrText xml:space="preserve"> PAGEREF _Toc168347934 \h </w:instrText>
      </w:r>
      <w:r w:rsidR="004D51C7">
        <w:fldChar w:fldCharType="separate"/>
      </w:r>
      <w:r>
        <w:t>4-5</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4</w:t>
      </w:r>
      <w:r>
        <w:noBreakHyphen/>
        <w:t>5 Summary of CVT inertia properties</w:t>
      </w:r>
      <w:r>
        <w:tab/>
      </w:r>
      <w:r w:rsidR="004D51C7">
        <w:fldChar w:fldCharType="begin"/>
      </w:r>
      <w:r>
        <w:instrText xml:space="preserve"> PAGEREF _Toc168347935 \h </w:instrText>
      </w:r>
      <w:r w:rsidR="004D51C7">
        <w:fldChar w:fldCharType="separate"/>
      </w:r>
      <w:r>
        <w:t>4-6</w:t>
      </w:r>
      <w:r w:rsidR="004D51C7">
        <w:fldChar w:fldCharType="end"/>
      </w:r>
    </w:p>
    <w:p w:rsidR="00811FC9" w:rsidRDefault="00811FC9">
      <w:pPr>
        <w:pStyle w:val="TableofFigures"/>
        <w:rPr>
          <w:rFonts w:asciiTheme="minorHAnsi" w:eastAsiaTheme="minorEastAsia" w:hAnsiTheme="minorHAnsi" w:cstheme="minorBidi"/>
          <w:kern w:val="2"/>
          <w:sz w:val="24"/>
          <w:szCs w:val="24"/>
        </w:rPr>
      </w:pPr>
      <w:r>
        <w:t>Table 6</w:t>
      </w:r>
      <w:r>
        <w:noBreakHyphen/>
        <w:t>1 Summary of findings from experimental measurements and equivalent linear modeling for 0.5g CERL excitation. Damping ratios in parentheses denote those obtained by the procedure in XXX.</w:t>
      </w:r>
      <w:r>
        <w:tab/>
      </w:r>
      <w:r w:rsidR="004D51C7">
        <w:fldChar w:fldCharType="begin"/>
      </w:r>
      <w:r>
        <w:instrText xml:space="preserve"> PAGEREF _Toc168347936 \h </w:instrText>
      </w:r>
      <w:r w:rsidR="004D51C7">
        <w:fldChar w:fldCharType="separate"/>
      </w:r>
      <w:r>
        <w:t>6-3</w:t>
      </w:r>
      <w:r w:rsidR="004D51C7">
        <w:fldChar w:fldCharType="end"/>
      </w:r>
    </w:p>
    <w:p w:rsidR="00811FC9" w:rsidRDefault="004D51C7" w:rsidP="007949E9">
      <w:pPr>
        <w:pStyle w:val="TableofFigures"/>
      </w:pPr>
      <w:r>
        <w:fldChar w:fldCharType="end"/>
      </w:r>
      <w:r w:rsidRPr="004D51C7">
        <w:fldChar w:fldCharType="begin"/>
      </w:r>
      <w:r w:rsidR="002651F9" w:rsidRPr="007E0E8A">
        <w:instrText xml:space="preserve"> TOC \c "Table " </w:instrText>
      </w:r>
      <w:r w:rsidRPr="004D51C7">
        <w:fldChar w:fldCharType="separate"/>
      </w:r>
    </w:p>
    <w:p w:rsidR="00D60B15" w:rsidRDefault="00811FC9">
      <w:pPr>
        <w:pStyle w:val="BodyText"/>
      </w:pPr>
      <w:r>
        <w:rPr>
          <w:rFonts w:ascii="Helvetica" w:hAnsi="Helvetica"/>
          <w:b/>
          <w:bCs/>
          <w:noProof/>
        </w:rPr>
        <w:t>No table of figures entries found.</w:t>
      </w:r>
      <w:r w:rsidR="004D51C7" w:rsidRPr="007E0E8A">
        <w:rPr>
          <w:rFonts w:ascii="Helvetica" w:hAnsi="Helvetica"/>
        </w:rPr>
        <w:fldChar w:fldCharType="end"/>
      </w:r>
    </w:p>
    <w:p w:rsidR="002651F9" w:rsidRPr="005B5DD0" w:rsidRDefault="002651F9">
      <w:pPr>
        <w:pStyle w:val="BodyText"/>
      </w:pPr>
    </w:p>
    <w:p w:rsidR="00DF601F" w:rsidRPr="005B5DD0" w:rsidRDefault="00DF601F" w:rsidP="008D29A7">
      <w:pPr>
        <w:pStyle w:val="Heading3"/>
        <w:numPr>
          <w:numberingChange w:id="121" w:author="Unknown" w:date="2024-06-16T16:13:00Z" w:original=""/>
        </w:numPr>
        <w:sectPr w:rsidR="00DF601F" w:rsidRPr="005B5DD0">
          <w:headerReference w:type="default" r:id="rId39"/>
          <w:type w:val="oddPage"/>
          <w:pgSz w:w="12240" w:h="15840"/>
          <w:pgMar w:top="1440" w:right="1440" w:bottom="1440" w:left="1440" w:gutter="0"/>
          <w:pgNumType w:fmt="lowerRoman"/>
        </w:sectPr>
      </w:pPr>
    </w:p>
    <w:p w:rsidR="00761B59" w:rsidRPr="005B5DD0" w:rsidRDefault="00761B59" w:rsidP="005E18CD">
      <w:pPr>
        <w:pStyle w:val="Heading1"/>
        <w:numPr>
          <w:numberingChange w:id="122" w:author="Unknown" w:date="2024-06-16T16:13:00Z" w:original="%1:1:0:"/>
        </w:numPr>
      </w:pPr>
      <w:r w:rsidRPr="005B5DD0">
        <w:br/>
      </w:r>
      <w:bookmarkStart w:id="123" w:name="_Toc168346897"/>
      <w:r w:rsidR="00DF73EE">
        <w:t>Introduction</w:t>
      </w:r>
      <w:bookmarkEnd w:id="123"/>
    </w:p>
    <w:p w:rsidR="00DF601F" w:rsidRDefault="00B1780C" w:rsidP="00761B59">
      <w:pPr>
        <w:pStyle w:val="Heading2"/>
        <w:numPr>
          <w:numberingChange w:id="124" w:author="Unknown" w:date="2024-06-16T16:13:00Z" w:original=""/>
        </w:numPr>
      </w:pPr>
      <w:bookmarkStart w:id="125" w:name="_Toc168346898"/>
      <w:r>
        <w:t>Background and objectives</w:t>
      </w:r>
      <w:bookmarkEnd w:id="125"/>
    </w:p>
    <w:p w:rsidR="00B1780C" w:rsidRDefault="00596521" w:rsidP="00B1780C">
      <w:pPr>
        <w:pStyle w:val="BodyText"/>
      </w:pPr>
      <w:r w:rsidRPr="005D57B4">
        <w:t>Base</w:t>
      </w:r>
      <w:r>
        <w:t xml:space="preserve"> isolation and supplemental damping systems are now widely used as seismic protective systems in structures. They represent a design philosophy that seeks to reduce seismic demand on functional structural components, and to minimize if not eliminate damage and permanent deformation even under large earthquakes. This is in contrast to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w:t>
      </w:r>
      <w:ins w:id="126" w:author="Unknown" w:date="2024-06-16T17:14:00Z">
        <w:r w:rsidR="00482512">
          <w:t>for equipment con</w:t>
        </w:r>
      </w:ins>
      <w:ins w:id="127" w:author="Unknown" w:date="2024-06-16T17:15:00Z">
        <w:r w:rsidR="00482512">
          <w:t>t</w:t>
        </w:r>
      </w:ins>
      <w:ins w:id="128" w:author="Unknown" w:date="2024-06-16T17:14:00Z">
        <w:r w:rsidR="00482512">
          <w:t>ain</w:t>
        </w:r>
      </w:ins>
      <w:ins w:id="129" w:author="Unknown" w:date="2024-06-16T17:15:00Z">
        <w:r w:rsidR="00482512">
          <w:t>ing non-ductile material, such as porcelain structural component,</w:t>
        </w:r>
      </w:ins>
      <w:ins w:id="130" w:author="Unknown" w:date="2024-06-16T17:14:00Z">
        <w:r w:rsidR="00482512">
          <w:t xml:space="preserve"> </w:t>
        </w:r>
      </w:ins>
      <w:r>
        <w:t xml:space="preserve">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4D51C7">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4D51C7">
        <w:fldChar w:fldCharType="separate"/>
      </w:r>
      <w:r w:rsidR="003C0080">
        <w:rPr>
          <w:noProof/>
        </w:rPr>
        <w:t>[1]</w:t>
      </w:r>
      <w:r w:rsidR="004D51C7">
        <w:fldChar w:fldCharType="end"/>
      </w:r>
      <w:r w:rsidR="003C0080">
        <w:t>. B</w:t>
      </w:r>
      <w:r>
        <w:t>ase isolation and supplemental damping systems are being increasingly deployed in substations for seismic protection</w:t>
      </w:r>
      <w:r w:rsidR="003C0080">
        <w:t xml:space="preserve"> </w:t>
      </w:r>
      <w:r w:rsidR="004D51C7">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4D51C7">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4D51C7">
        <w:fldChar w:fldCharType="end"/>
      </w:r>
      <w:r w:rsidR="004D51C7">
        <w:fldChar w:fldCharType="separate"/>
      </w:r>
      <w:r w:rsidR="003C0080">
        <w:rPr>
          <w:noProof/>
        </w:rPr>
        <w:t>[2-5]</w:t>
      </w:r>
      <w:r w:rsidR="004D51C7">
        <w:fldChar w:fldCharType="end"/>
      </w:r>
      <w:r>
        <w:t>.</w:t>
      </w:r>
    </w:p>
    <w:p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t>
      </w:r>
      <w:ins w:id="131" w:author="Unknown" w:date="2024-06-16T17:17:00Z">
        <w:r w:rsidR="00482512">
          <w:t xml:space="preserve">(I have stopped capitalizing </w:t>
        </w:r>
        <w:proofErr w:type="gramStart"/>
        <w:r w:rsidR="00482512">
          <w:t>w)</w:t>
        </w:r>
      </w:ins>
      <w:r>
        <w:t>washers</w:t>
      </w:r>
      <w:proofErr w:type="gramEnd"/>
      <w:r>
        <w:t xml:space="preserve">. </w:t>
      </w:r>
      <w:r w:rsidR="00914570">
        <w:t>Belleville washer</w:t>
      </w:r>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4D51C7">
        <w:fldChar w:fldCharType="begin"/>
      </w:r>
      <w:r w:rsidR="001C1487">
        <w:instrText xml:space="preserve"> REF _Ref164076220 \h </w:instrText>
      </w:r>
      <w:r w:rsidR="004D51C7">
        <w:fldChar w:fldCharType="separate"/>
      </w:r>
      <w:r w:rsidR="00334AA1" w:rsidRPr="005B5DD0">
        <w:t xml:space="preserve">Figure </w:t>
      </w:r>
      <w:r w:rsidR="00334AA1">
        <w:rPr>
          <w:noProof/>
        </w:rPr>
        <w:t>1</w:t>
      </w:r>
      <w:r w:rsidR="00334AA1" w:rsidRPr="005B5DD0">
        <w:noBreakHyphen/>
      </w:r>
      <w:r w:rsidR="00334AA1">
        <w:rPr>
          <w:noProof/>
        </w:rPr>
        <w:t>1</w:t>
      </w:r>
      <w:r w:rsidR="004D51C7">
        <w:fldChar w:fldCharType="end"/>
      </w:r>
      <w:r w:rsidR="000862B8">
        <w:t>a</w:t>
      </w:r>
      <w:r w:rsidR="001C1487">
        <w:t>)</w:t>
      </w:r>
      <w:r w:rsidR="0042762A">
        <w:t xml:space="preserve">. They are also known as a disc springs or conical spring washers, although the term “disc springs” may be more appropriate </w:t>
      </w:r>
      <w:r w:rsidR="004D51C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4D51C7">
        <w:fldChar w:fldCharType="separate"/>
      </w:r>
      <w:r w:rsidR="00FE0CF7">
        <w:rPr>
          <w:noProof/>
        </w:rPr>
        <w:t>[6]</w:t>
      </w:r>
      <w:r w:rsidR="004D51C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4D51C7">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4D51C7">
        <w:fldChar w:fldCharType="separate"/>
      </w:r>
      <w:r w:rsidR="00854039">
        <w:rPr>
          <w:noProof/>
        </w:rPr>
        <w:t>[7]</w:t>
      </w:r>
      <w:r w:rsidR="004D51C7">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4D51C7">
        <w:fldChar w:fldCharType="begin"/>
      </w:r>
      <w:r w:rsidR="000158AA">
        <w:instrText xml:space="preserve"> REF _Ref164099813 \r \h </w:instrText>
      </w:r>
      <w:r w:rsidR="004D51C7">
        <w:fldChar w:fldCharType="separate"/>
      </w:r>
      <w:r w:rsidR="00334AA1">
        <w:t>3</w:t>
      </w:r>
      <w:r w:rsidR="004D51C7">
        <w:fldChar w:fldCharType="end"/>
      </w:r>
      <w:r w:rsidR="000158AA">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75"/>
        <w:gridCol w:w="4675"/>
      </w:tblGrid>
      <w:tr w:rsidR="00281540">
        <w:tc>
          <w:tcPr>
            <w:tcW w:w="4675" w:type="dxa"/>
            <w:vAlign w:val="bottom"/>
          </w:tcPr>
          <w:p w:rsidR="001C1487" w:rsidRDefault="00A76414" w:rsidP="001C1487">
            <w:pPr>
              <w:pStyle w:val="BodyText"/>
              <w:spacing w:after="0"/>
            </w:pPr>
            <w:r w:rsidRPr="00A76414">
              <w:rPr>
                <w:noProof/>
              </w:rPr>
              <w:drawing>
                <wp:inline distT="0" distB="0" distL="0" distR="0">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15893" cy="1974826"/>
                          </a:xfrm>
                          <a:prstGeom prst="rect">
                            <a:avLst/>
                          </a:prstGeom>
                          <a:noFill/>
                          <a:ln>
                            <a:noFill/>
                          </a:ln>
                        </pic:spPr>
                      </pic:pic>
                    </a:graphicData>
                  </a:graphic>
                </wp:inline>
              </w:drawing>
            </w:r>
          </w:p>
          <w:p w:rsidR="001C1487" w:rsidRPr="00A76414" w:rsidRDefault="001C1487" w:rsidP="001C1487">
            <w:pPr>
              <w:pStyle w:val="BodyText"/>
              <w:spacing w:after="0"/>
            </w:pPr>
            <w:r>
              <w:t xml:space="preserve">(a) Shape and dimension specifications </w:t>
            </w:r>
            <w:r w:rsidR="00A76414">
              <w:t xml:space="preserve">(source: </w:t>
            </w:r>
            <w:r w:rsidR="004D51C7">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4D51C7">
              <w:fldChar w:fldCharType="separate"/>
            </w:r>
            <w:r w:rsidR="00A76414">
              <w:rPr>
                <w:noProof/>
              </w:rPr>
              <w:t>[7]</w:t>
            </w:r>
            <w:r w:rsidR="004D51C7">
              <w:fldChar w:fldCharType="end"/>
            </w:r>
            <w:r w:rsidR="00A76414">
              <w:t>)</w:t>
            </w:r>
          </w:p>
        </w:tc>
        <w:tc>
          <w:tcPr>
            <w:tcW w:w="4675" w:type="dxa"/>
            <w:vAlign w:val="bottom"/>
          </w:tcPr>
          <w:p w:rsidR="00281540" w:rsidRDefault="001C1487" w:rsidP="001C1487">
            <w:pPr>
              <w:pStyle w:val="BodyText"/>
              <w:spacing w:after="0"/>
            </w:pPr>
            <w:r>
              <w:rPr>
                <w:noProof/>
              </w:rPr>
              <w:drawing>
                <wp:inline distT="0" distB="0" distL="0" distR="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C1487" w:rsidRDefault="001C1487" w:rsidP="001C1487">
            <w:pPr>
              <w:pStyle w:val="BodyText"/>
              <w:spacing w:after="0"/>
            </w:pPr>
            <w:r>
              <w:t xml:space="preserve">(b) Example of a stack </w:t>
            </w:r>
            <w:r w:rsidR="00FE0CF7">
              <w:t>with</w:t>
            </w:r>
            <w:r>
              <w:t xml:space="preserve"> series-parallel arrangement</w:t>
            </w:r>
          </w:p>
        </w:tc>
      </w:tr>
    </w:tbl>
    <w:p w:rsidR="00703C25" w:rsidRDefault="001C1487" w:rsidP="001C1487">
      <w:pPr>
        <w:pStyle w:val="Caption"/>
      </w:pPr>
      <w:bookmarkStart w:id="132" w:name="_Ref164076220"/>
      <w:bookmarkStart w:id="133" w:name="_Toc168347900"/>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1</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w:t>
      </w:r>
      <w:r w:rsidR="004D51C7">
        <w:rPr>
          <w:noProof/>
        </w:rPr>
        <w:fldChar w:fldCharType="end"/>
      </w:r>
      <w:bookmarkEnd w:id="132"/>
      <w:r>
        <w:br/>
        <w:t>Belleville washer shape, dimensions and stack consisting of series-parallel arrangement</w:t>
      </w:r>
      <w:bookmarkEnd w:id="133"/>
    </w:p>
    <w:p w:rsidR="0053769E" w:rsidRDefault="00B50ABB" w:rsidP="00063846">
      <w:pPr>
        <w:pStyle w:val="BodyText"/>
      </w:pPr>
      <w:r>
        <w:t xml:space="preserve">hence energy dissipation. The washers can also be stacked in different ways as illustrated </w:t>
      </w:r>
      <w:r w:rsidR="00063846">
        <w:t xml:space="preserve">in </w:t>
      </w:r>
      <w:r w:rsidR="004D51C7">
        <w:fldChar w:fldCharType="begin"/>
      </w:r>
      <w:r w:rsidR="00063846">
        <w:instrText xml:space="preserve"> REF _Ref164076220 \h </w:instrText>
      </w:r>
      <w:r w:rsidR="004D51C7">
        <w:fldChar w:fldCharType="separate"/>
      </w:r>
      <w:r w:rsidR="00334AA1" w:rsidRPr="005B5DD0">
        <w:t xml:space="preserve">Figure </w:t>
      </w:r>
      <w:r w:rsidR="00334AA1">
        <w:rPr>
          <w:noProof/>
        </w:rPr>
        <w:t>1</w:t>
      </w:r>
      <w:r w:rsidR="00334AA1" w:rsidRPr="005B5DD0">
        <w:noBreakHyphen/>
      </w:r>
      <w:r w:rsidR="00334AA1">
        <w:rPr>
          <w:noProof/>
        </w:rPr>
        <w:t>1</w:t>
      </w:r>
      <w:r w:rsidR="004D51C7">
        <w:fldChar w:fldCharType="end"/>
      </w:r>
      <w:r w:rsidR="00063846">
        <w:t xml:space="preserve"> and </w:t>
      </w:r>
      <w:r w:rsidR="004D51C7">
        <w:fldChar w:fldCharType="begin"/>
      </w:r>
      <w:r w:rsidR="00063846">
        <w:instrText xml:space="preserve"> REF _Ref164081766 \h </w:instrText>
      </w:r>
      <w:r w:rsidR="004D51C7">
        <w:fldChar w:fldCharType="separate"/>
      </w:r>
      <w:r w:rsidR="00334AA1">
        <w:t xml:space="preserve">Table </w:t>
      </w:r>
      <w:r w:rsidR="00334AA1">
        <w:rPr>
          <w:noProof/>
        </w:rPr>
        <w:t>1</w:t>
      </w:r>
      <w:r w:rsidR="00334AA1">
        <w:noBreakHyphen/>
      </w:r>
      <w:r w:rsidR="00334AA1">
        <w:rPr>
          <w:noProof/>
        </w:rPr>
        <w:t>2</w:t>
      </w:r>
      <w:r w:rsidR="004D51C7">
        <w:fldChar w:fldCharType="end"/>
      </w:r>
      <w:ins w:id="134" w:author="Unknown" w:date="2024-06-16T17:24:00Z">
        <w:r w:rsidR="00FB7D99">
          <w:t xml:space="preserve"> (my rendering of Table 1-2 is screwed up)</w:t>
        </w:r>
      </w:ins>
      <w:r w:rsidR="00063846">
        <w:t xml:space="preserve">. Thus the stiffness and dissipation of a stack of Belleville washers can be tuned. Testing discussed further in Chapter </w:t>
      </w:r>
      <w:r w:rsidR="004D51C7">
        <w:fldChar w:fldCharType="begin"/>
      </w:r>
      <w:r w:rsidR="00063846">
        <w:instrText xml:space="preserve"> REF _Ref164099813 \r \h </w:instrText>
      </w:r>
      <w:r w:rsidR="004D51C7">
        <w:fldChar w:fldCharType="separate"/>
      </w:r>
      <w:r w:rsidR="00334AA1">
        <w:t>3</w:t>
      </w:r>
      <w:r w:rsidR="004D51C7">
        <w:fldChar w:fldCharType="end"/>
      </w:r>
      <w:r w:rsidR="00063846">
        <w:t xml:space="preserve"> has shown that the force-displacement hysteresis of washer stacks is stable and repeatable. These stacks therefore lend themselves to modeling, and use as engineered frequency modification and energy dissipation devices.</w:t>
      </w:r>
      <w:r w:rsidR="0053769E">
        <w:t xml:space="preserve"> </w:t>
      </w:r>
      <w:ins w:id="135" w:author="Unknown" w:date="2024-06-16T17:26:00Z">
        <w:r w:rsidR="00FB7D99">
          <w:t xml:space="preserve"> (I suggest that at some point it be noted that only </w:t>
        </w:r>
        <w:proofErr w:type="spellStart"/>
        <w:r w:rsidR="00FB7D99">
          <w:t>doule</w:t>
        </w:r>
        <w:proofErr w:type="spellEnd"/>
        <w:r w:rsidR="00FB7D99">
          <w:t xml:space="preserve">-acting </w:t>
        </w:r>
      </w:ins>
      <w:ins w:id="136" w:author="Unknown" w:date="2024-06-16T17:27:00Z">
        <w:r w:rsidR="00FB7D99">
          <w:t xml:space="preserve">stack configuration are evaluated. I suggest </w:t>
        </w:r>
        <w:proofErr w:type="gramStart"/>
        <w:r w:rsidR="00FB7D99">
          <w:t>that element that make</w:t>
        </w:r>
        <w:proofErr w:type="gramEnd"/>
        <w:r w:rsidR="00FB7D99">
          <w:t xml:space="preserve"> up stacks be identical.  Robert used mix of 2 washer element and </w:t>
        </w:r>
        <w:proofErr w:type="gramStart"/>
        <w:r w:rsidR="00FB7D99">
          <w:t>4 was</w:t>
        </w:r>
      </w:ins>
      <w:ins w:id="137" w:author="Unknown" w:date="2024-06-16T17:29:00Z">
        <w:r w:rsidR="00FB7D99">
          <w:t>her</w:t>
        </w:r>
        <w:proofErr w:type="gramEnd"/>
        <w:r w:rsidR="00FB7D99">
          <w:t xml:space="preserve"> </w:t>
        </w:r>
      </w:ins>
      <w:ins w:id="138" w:author="Unknown" w:date="2024-06-16T17:27:00Z">
        <w:r w:rsidR="00FB7D99">
          <w:t>element</w:t>
        </w:r>
      </w:ins>
      <w:ins w:id="139" w:author="Unknown" w:date="2024-06-16T17:29:00Z">
        <w:r w:rsidR="00FB7D99">
          <w:t xml:space="preserve"> that can introduce additional nonlinearities and</w:t>
        </w:r>
      </w:ins>
      <w:ins w:id="140" w:author="Unknown" w:date="2024-06-16T17:30:00Z">
        <w:r w:rsidR="00FB7D99">
          <w:t xml:space="preserve"> educe damping affects.</w:t>
        </w:r>
      </w:ins>
    </w:p>
    <w:p w:rsidR="00063846" w:rsidRDefault="00854039" w:rsidP="00063846">
      <w:pPr>
        <w:pStyle w:val="BodyText"/>
      </w:pPr>
      <w:r>
        <w:t>For</w:t>
      </w:r>
      <w:r w:rsidR="0053769E">
        <w:t xml:space="preserve"> early analys</w:t>
      </w:r>
      <w:r>
        <w:t>e</w:t>
      </w:r>
      <w:r w:rsidR="0053769E">
        <w:t>s of the mechanical behavior of Belleville washers</w:t>
      </w:r>
      <w:r>
        <w:t xml:space="preserve">, see </w:t>
      </w:r>
      <w:r w:rsidR="004D51C7">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4D51C7">
        <w:fldChar w:fldCharType="separate"/>
      </w:r>
      <w:r>
        <w:rPr>
          <w:noProof/>
        </w:rPr>
        <w:t>[8, 9]</w:t>
      </w:r>
      <w:r w:rsidR="004D51C7">
        <w:fldChar w:fldCharType="end"/>
      </w:r>
      <w:r w:rsidR="0053769E">
        <w:t xml:space="preserve">, considering both single washer and nesting. For a more recent study on the analysis of washer mechanical behavior, see </w:t>
      </w:r>
      <w:r w:rsidR="004D51C7">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4D51C7">
        <w:fldChar w:fldCharType="separate"/>
      </w:r>
      <w:r>
        <w:rPr>
          <w:noProof/>
        </w:rPr>
        <w:t>[10]</w:t>
      </w:r>
      <w:r w:rsidR="004D51C7">
        <w:fldChar w:fldCharType="end"/>
      </w:r>
      <w:r w:rsidR="0053769E">
        <w:t xml:space="preserve"> and the references therein.</w:t>
      </w:r>
      <w:r w:rsidR="00A76414">
        <w:t xml:space="preserve"> The force-displacement behavior of a single washer is given by </w:t>
      </w:r>
      <w:r w:rsidR="004D51C7">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4D51C7">
        <w:fldChar w:fldCharType="separate"/>
      </w:r>
      <w:r w:rsidR="00A76414">
        <w:rPr>
          <w:noProof/>
        </w:rPr>
        <w:t>[7, 9]</w:t>
      </w:r>
      <w:r w:rsidR="004D51C7">
        <w:fldChar w:fldCharType="end"/>
      </w:r>
      <w:ins w:id="141" w:author="Unknown" w:date="2024-06-16T17:20:00Z">
        <w:r w:rsidR="00482512">
          <w:t xml:space="preserve"> (The problem </w:t>
        </w:r>
      </w:ins>
      <w:ins w:id="142" w:author="Unknown" w:date="2024-06-16T17:22:00Z">
        <w:r w:rsidR="00482512">
          <w:t xml:space="preserve">here </w:t>
        </w:r>
      </w:ins>
      <w:ins w:id="143" w:author="Unknown" w:date="2024-06-16T17:20:00Z">
        <w:r w:rsidR="00482512">
          <w:t xml:space="preserve">is </w:t>
        </w:r>
      </w:ins>
      <w:ins w:id="144" w:author="Unknown" w:date="2024-06-16T17:22:00Z">
        <w:r w:rsidR="00482512">
          <w:t xml:space="preserve">that </w:t>
        </w:r>
      </w:ins>
      <w:ins w:id="145" w:author="Unknown" w:date="2024-06-16T17:20:00Z">
        <w:r w:rsidR="00482512">
          <w:t>m</w:t>
        </w:r>
      </w:ins>
      <w:ins w:id="146" w:author="Unknown" w:date="2024-06-16T17:21:00Z">
        <w:r w:rsidR="00482512">
          <w:t xml:space="preserve">ay </w:t>
        </w:r>
      </w:ins>
      <w:ins w:id="147" w:author="Unknown" w:date="2024-06-16T17:20:00Z">
        <w:r w:rsidR="00482512">
          <w:t>be that</w:t>
        </w:r>
      </w:ins>
      <w:ins w:id="148" w:author="Unknown" w:date="2024-06-16T17:21:00Z">
        <w:r w:rsidR="00482512">
          <w:t xml:space="preserve"> </w:t>
        </w:r>
      </w:ins>
      <w:ins w:id="149" w:author="Unknown" w:date="2024-06-16T17:20:00Z">
        <w:r w:rsidR="00482512">
          <w:t>my operating system is out of date)</w:t>
        </w:r>
      </w:ins>
    </w:p>
    <w:p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m:t>
            </m:r>
            <w:proofErr w:type="gramStart"/>
            <m:r>
              <m:rPr>
                <m:sty m:val="p"/>
              </m:rPr>
              <w:rPr>
                <w:rFonts w:ascii="Cambria Math" w:hAnsi="Cambria Math"/>
              </w:rPr>
              <m:t>2)</m:t>
            </m:r>
            <m:r>
              <w:rPr>
                <w:rFonts w:ascii="Cambria Math" w:hAnsi="Cambria Math"/>
              </w:rPr>
              <m:t>M</m:t>
            </m:r>
            <w:proofErr w:type="gramEnd"/>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Lucida Sans Unicode" w:hAnsi="Lucida Sans Unicode" w:cs="Lucida Sans Unicode"/>
              </w:rPr>
              <m:t>h</m:t>
            </m:r>
            <m:r>
              <m:rPr>
                <m:sty m:val="p"/>
              </m:rPr>
              <w:rPr>
                <w:rFonts w:ascii="Cambria Math" w:hAnsi="Cambria Math"/>
              </w:rPr>
              <m:t>-δ)</m:t>
            </m:r>
            <m:d>
              <m:dPr>
                <m:ctrlPr>
                  <w:rPr>
                    <w:rFonts w:ascii="Cambria Math" w:hAnsi="Cambria Math"/>
                  </w:rPr>
                </m:ctrlPr>
              </m:dPr>
              <m:e>
                <m:r>
                  <w:rPr>
                    <w:rFonts w:ascii="Lucida Sans Unicode" w:hAnsi="Lucida Sans Unicode" w:cs="Lucida Sans Unicode"/>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rsidR="00A5235E" w:rsidRDefault="00A5235E" w:rsidP="00063846">
      <w:pPr>
        <w:pStyle w:val="BodyText"/>
      </w:pPr>
      <w:proofErr w:type="gramStart"/>
      <w:r>
        <w:t>where</w:t>
      </w:r>
      <w:proofErr w:type="gramEnd"/>
      <w:r>
        <w:t xml:space="preserv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4D51C7">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4D51C7">
        <w:fldChar w:fldCharType="separate"/>
      </w:r>
      <w:r w:rsidR="002B157E">
        <w:rPr>
          <w:noProof/>
        </w:rPr>
        <w:t>[7]</w:t>
      </w:r>
      <w:r w:rsidR="004D51C7">
        <w:fldChar w:fldCharType="end"/>
      </w:r>
      <w:r>
        <w:t xml:space="preserve"> for a chart), </w:t>
      </w:r>
      <w:r>
        <w:rPr>
          <w:i/>
          <w:iCs/>
        </w:rPr>
        <w:t>a</w:t>
      </w:r>
      <w:r>
        <w:t xml:space="preserve"> is the outer radius and </w:t>
      </w:r>
      <w:r>
        <w:rPr>
          <w:i/>
          <w:iCs/>
        </w:rPr>
        <w:t>h</w:t>
      </w:r>
      <w:r>
        <w:t xml:space="preserve"> and </w:t>
      </w:r>
      <w:r>
        <w:rPr>
          <w:i/>
          <w:iCs/>
        </w:rPr>
        <w:t>t</w:t>
      </w:r>
      <w:r>
        <w:t xml:space="preserve"> are the dimension shown in </w:t>
      </w:r>
      <w:r w:rsidR="004D51C7">
        <w:fldChar w:fldCharType="begin"/>
      </w:r>
      <w:r>
        <w:instrText xml:space="preserve"> REF _Ref164076220 \h </w:instrText>
      </w:r>
      <w:r w:rsidR="004D51C7">
        <w:fldChar w:fldCharType="separate"/>
      </w:r>
      <w:r w:rsidR="00334AA1" w:rsidRPr="005B5DD0">
        <w:t xml:space="preserve">Figure </w:t>
      </w:r>
      <w:r w:rsidR="00334AA1">
        <w:rPr>
          <w:noProof/>
        </w:rPr>
        <w:t>1</w:t>
      </w:r>
      <w:r w:rsidR="00334AA1" w:rsidRPr="005B5DD0">
        <w:noBreakHyphen/>
      </w:r>
      <w:r w:rsidR="00334AA1">
        <w:rPr>
          <w:noProof/>
        </w:rPr>
        <w:t>1</w:t>
      </w:r>
      <w:r w:rsidR="004D51C7">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proofErr w:type="gramStart"/>
      <w:r w:rsidR="002F29EF">
        <w:t>a wide variety</w:t>
      </w:r>
      <w:r>
        <w:t xml:space="preserve"> force-displacement behaviors</w:t>
      </w:r>
      <w:proofErr w:type="gramEnd"/>
      <w:r>
        <w:t xml:space="preserve"> as shown in </w:t>
      </w:r>
      <w:r w:rsidR="004D51C7">
        <w:fldChar w:fldCharType="begin"/>
      </w:r>
      <w:r>
        <w:instrText xml:space="preserve"> REF _Ref166156968 \h </w:instrText>
      </w:r>
      <w:r w:rsidR="004D51C7">
        <w:fldChar w:fldCharType="separate"/>
      </w:r>
      <w:r w:rsidR="00334AA1" w:rsidRPr="005B5DD0">
        <w:t xml:space="preserve">Figure </w:t>
      </w:r>
      <w:r w:rsidR="00334AA1">
        <w:rPr>
          <w:noProof/>
        </w:rPr>
        <w:t>1</w:t>
      </w:r>
      <w:r w:rsidR="00334AA1" w:rsidRPr="005B5DD0">
        <w:noBreakHyphen/>
      </w:r>
      <w:r w:rsidR="00334AA1">
        <w:rPr>
          <w:noProof/>
        </w:rPr>
        <w:t>2</w:t>
      </w:r>
      <w:r w:rsidR="004D51C7">
        <w:fldChar w:fldCharType="end"/>
      </w:r>
      <w:r>
        <w:t>.</w:t>
      </w:r>
      <w:r w:rsidR="002F29EF">
        <w:t xml:space="preserve"> As a point of reference, the washers used in the present project are listed in </w:t>
      </w:r>
      <w:r w:rsidR="004D51C7">
        <w:fldChar w:fldCharType="begin"/>
      </w:r>
      <w:r w:rsidR="002F29EF">
        <w:instrText xml:space="preserve"> REF _Ref166158704 \h </w:instrText>
      </w:r>
      <w:r w:rsidR="004D51C7">
        <w:fldChar w:fldCharType="separate"/>
      </w:r>
      <w:r w:rsidR="00334AA1">
        <w:t xml:space="preserve">Table </w:t>
      </w:r>
      <w:r w:rsidR="00334AA1">
        <w:rPr>
          <w:noProof/>
        </w:rPr>
        <w:t>1</w:t>
      </w:r>
      <w:r w:rsidR="00334AA1">
        <w:noBreakHyphen/>
      </w:r>
      <w:r w:rsidR="00334AA1">
        <w:rPr>
          <w:noProof/>
        </w:rPr>
        <w:t>1</w:t>
      </w:r>
      <w:r w:rsidR="004D51C7">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4D51C7">
        <w:fldChar w:fldCharType="begin"/>
      </w:r>
      <w:r w:rsidR="002F29EF">
        <w:instrText xml:space="preserve"> REF _Ref164099813 \r \h </w:instrText>
      </w:r>
      <w:r w:rsidR="004D51C7">
        <w:fldChar w:fldCharType="separate"/>
      </w:r>
      <w:r w:rsidR="00334AA1">
        <w:t>3</w:t>
      </w:r>
      <w:r w:rsidR="004D51C7">
        <w:fldChar w:fldCharType="end"/>
      </w:r>
      <w:r w:rsidR="002F29EF">
        <w:t>. Specific features of the force-displacement behavior can be exploited</w:t>
      </w:r>
      <w:r w:rsidR="00D40BBF">
        <w:rPr>
          <w:rStyle w:val="FootnoteReference"/>
        </w:rPr>
        <w:footnoteReference w:id="1"/>
      </w:r>
      <w:r w:rsidR="00D40BBF">
        <w:t xml:space="preserve">. An even wider range of behavior has been explored using Belleville-washers made of shape-memory materials </w:t>
      </w:r>
      <w:r w:rsidR="004D51C7">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4D51C7">
        <w:fldChar w:fldCharType="separate"/>
      </w:r>
      <w:r w:rsidR="00D40BBF">
        <w:rPr>
          <w:noProof/>
        </w:rPr>
        <w:t>[12]</w:t>
      </w:r>
      <w:r w:rsidR="004D51C7">
        <w:fldChar w:fldCharType="end"/>
      </w:r>
      <w:r w:rsidR="00D40BBF">
        <w:t>.</w:t>
      </w:r>
    </w:p>
    <w:p w:rsidR="00A5235E" w:rsidRDefault="00A5235E" w:rsidP="00063846">
      <w:pPr>
        <w:pStyle w:val="BodyText"/>
      </w:pPr>
      <w:r w:rsidRPr="00A5235E">
        <w:rPr>
          <w:noProof/>
        </w:rPr>
        <w:drawing>
          <wp:inline distT="0" distB="0" distL="0" distR="0">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5701" cy="2344533"/>
                    </a:xfrm>
                    <a:prstGeom prst="rect">
                      <a:avLst/>
                    </a:prstGeom>
                    <a:noFill/>
                    <a:ln>
                      <a:noFill/>
                    </a:ln>
                  </pic:spPr>
                </pic:pic>
              </a:graphicData>
            </a:graphic>
          </wp:inline>
        </w:drawing>
      </w:r>
    </w:p>
    <w:p w:rsidR="00A5235E" w:rsidRPr="00A5235E" w:rsidRDefault="00A5235E" w:rsidP="00A5235E">
      <w:pPr>
        <w:pStyle w:val="Caption"/>
      </w:pPr>
      <w:bookmarkStart w:id="150" w:name="_Ref166156968"/>
      <w:bookmarkStart w:id="151" w:name="_Toc168347901"/>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1</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2</w:t>
      </w:r>
      <w:r w:rsidR="004D51C7">
        <w:rPr>
          <w:noProof/>
        </w:rPr>
        <w:fldChar w:fldCharType="end"/>
      </w:r>
      <w:bookmarkEnd w:id="150"/>
      <w:r>
        <w:br/>
        <w:t xml:space="preserve">Force-displacement response of a single washer as a function of </w:t>
      </w:r>
      <w:r w:rsidRPr="00A5235E">
        <w:rPr>
          <w:i/>
          <w:iCs/>
        </w:rPr>
        <w:t>h</w:t>
      </w:r>
      <w:r>
        <w:t>/</w:t>
      </w:r>
      <w:r w:rsidRPr="00A5235E">
        <w:rPr>
          <w:i/>
          <w:iCs/>
        </w:rPr>
        <w:t>t</w:t>
      </w:r>
      <w:r>
        <w:t xml:space="preserve"> (source </w:t>
      </w:r>
      <w:r w:rsidR="004D51C7">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4D51C7">
        <w:fldChar w:fldCharType="separate"/>
      </w:r>
      <w:r w:rsidR="002B157E">
        <w:rPr>
          <w:noProof/>
        </w:rPr>
        <w:t>[7]</w:t>
      </w:r>
      <w:r w:rsidR="004D51C7">
        <w:fldChar w:fldCharType="end"/>
      </w:r>
      <w:r>
        <w:t>)</w:t>
      </w:r>
      <w:bookmarkEnd w:id="151"/>
      <w:ins w:id="152" w:author="Unknown" w:date="2024-06-16T17:36:00Z">
        <w:r w:rsidR="00BB6633">
          <w:t xml:space="preserve"> (I have to think about this. For a </w:t>
        </w:r>
        <w:proofErr w:type="spellStart"/>
        <w:r w:rsidR="00BB6633">
          <w:t>sinle</w:t>
        </w:r>
        <w:proofErr w:type="spellEnd"/>
        <w:r w:rsidR="00BB6633">
          <w:t xml:space="preserve"> washer there would be </w:t>
        </w:r>
        <w:proofErr w:type="spellStart"/>
        <w:r w:rsidR="00BB6633">
          <w:t>stickshun</w:t>
        </w:r>
        <w:proofErr w:type="spellEnd"/>
        <w:r w:rsidR="00BB6633">
          <w:t xml:space="preserve"> until there is slipping?</w:t>
        </w:r>
      </w:ins>
    </w:p>
    <w:p w:rsidR="00F3736D" w:rsidRDefault="0053769E" w:rsidP="00063846">
      <w:pPr>
        <w:pStyle w:val="BodyText"/>
      </w:pPr>
      <w:r>
        <w:t xml:space="preserve">Belleville washers have been used in a number of industries for vibration isolation/absorption applications (see for example </w:t>
      </w:r>
      <w:r w:rsidR="004D51C7">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4D51C7">
        <w:fldChar w:fldCharType="separate"/>
      </w:r>
      <w:r w:rsidR="00D40BBF">
        <w:rPr>
          <w:noProof/>
        </w:rPr>
        <w:t>[13]</w:t>
      </w:r>
      <w:r w:rsidR="004D51C7">
        <w:fldChar w:fldCharType="end"/>
      </w:r>
      <w:r>
        <w:t xml:space="preserve">). This includes seismic protective systems. </w:t>
      </w:r>
      <w:r w:rsidR="00D40BBF">
        <w:t>Used of large Belleville washers (referred to therein as coned disc springs) for vertically isolation of the reactor vessel and other components in a horizontally isolated nuclear power plant building was discussed in</w:t>
      </w:r>
      <w:r w:rsidR="00F7387D">
        <w:t xml:space="preserve"> references </w:t>
      </w:r>
      <w:r w:rsidR="004D51C7">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4D51C7">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4D51C7">
        <w:fldChar w:fldCharType="end"/>
      </w:r>
      <w:r w:rsidR="004D51C7">
        <w:fldChar w:fldCharType="separate"/>
      </w:r>
      <w:r w:rsidR="00F7387D">
        <w:rPr>
          <w:noProof/>
        </w:rPr>
        <w:t>[14-16]</w:t>
      </w:r>
      <w:r w:rsidR="004D51C7">
        <w:fldChar w:fldCharType="end"/>
      </w:r>
      <w:r w:rsidR="00D40BBF">
        <w:t xml:space="preserve">. </w:t>
      </w:r>
      <w:r w:rsidR="00F7387D">
        <w:t xml:space="preserve">Belleville washers have been used to maintain bolt tension in frictional sliding structural connections </w:t>
      </w:r>
      <w:r w:rsidR="004D51C7">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4D51C7">
        <w:fldChar w:fldCharType="separate"/>
      </w:r>
      <w:r w:rsidR="00F7387D">
        <w:rPr>
          <w:noProof/>
        </w:rPr>
        <w:t>[17]</w:t>
      </w:r>
      <w:r w:rsidR="004D51C7">
        <w:fldChar w:fldCharType="end"/>
      </w:r>
      <w:r w:rsidR="00F7387D">
        <w:t xml:space="preserve">. </w:t>
      </w:r>
      <w:r w:rsidR="00F3736D">
        <w:t xml:space="preserve">Shape memory Belleville washers have also been considered for energy-dissipating braces in structures </w:t>
      </w:r>
      <w:r w:rsidR="004D51C7">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4D51C7">
        <w:fldChar w:fldCharType="separate"/>
      </w:r>
      <w:r w:rsidR="00F3736D">
        <w:rPr>
          <w:noProof/>
        </w:rPr>
        <w:t>[18]</w:t>
      </w:r>
      <w:r w:rsidR="004D51C7">
        <w:fldChar w:fldCharType="end"/>
      </w:r>
      <w:r w:rsidR="00F3736D">
        <w:t xml:space="preserve">. The closely related concept of ring springs has been studied for seismic isolation in </w:t>
      </w:r>
      <w:r w:rsidR="004D51C7">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4D51C7">
        <w:fldChar w:fldCharType="separate"/>
      </w:r>
      <w:r w:rsidR="00F3736D">
        <w:rPr>
          <w:noProof/>
        </w:rPr>
        <w:t>[19]</w:t>
      </w:r>
      <w:r w:rsidR="004D51C7">
        <w:fldChar w:fldCharType="end"/>
      </w:r>
      <w:r w:rsidR="00F3736D">
        <w:t>.</w:t>
      </w:r>
      <w:r w:rsidR="008426D6">
        <w:t xml:space="preserve"> Use of Belleville washers for vertical isolation of buildings under train-induced vibration has been studied in </w:t>
      </w:r>
      <w:r w:rsidR="004D51C7">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4D51C7">
        <w:fldChar w:fldCharType="separate"/>
      </w:r>
      <w:r w:rsidR="008426D6">
        <w:rPr>
          <w:noProof/>
        </w:rPr>
        <w:t>[20]</w:t>
      </w:r>
      <w:r w:rsidR="004D51C7">
        <w:fldChar w:fldCharType="end"/>
      </w:r>
      <w:r w:rsidR="008426D6">
        <w:t xml:space="preserve">; in this paper, the different force-displacement responses of </w:t>
      </w:r>
      <w:r w:rsidR="004D51C7">
        <w:fldChar w:fldCharType="begin"/>
      </w:r>
      <w:r w:rsidR="008426D6">
        <w:instrText xml:space="preserve"> REF _Ref166156968 \h </w:instrText>
      </w:r>
      <w:r w:rsidR="004D51C7">
        <w:fldChar w:fldCharType="separate"/>
      </w:r>
      <w:r w:rsidR="00334AA1" w:rsidRPr="005B5DD0">
        <w:t xml:space="preserve">Figure </w:t>
      </w:r>
      <w:r w:rsidR="00334AA1">
        <w:rPr>
          <w:noProof/>
        </w:rPr>
        <w:t>1</w:t>
      </w:r>
      <w:r w:rsidR="00334AA1" w:rsidRPr="005B5DD0">
        <w:noBreakHyphen/>
      </w:r>
      <w:r w:rsidR="00334AA1">
        <w:rPr>
          <w:noProof/>
        </w:rPr>
        <w:t>2</w:t>
      </w:r>
      <w:r w:rsidR="004D51C7">
        <w:fldChar w:fldCharType="end"/>
      </w:r>
      <w:r w:rsidR="008426D6">
        <w:t xml:space="preserve"> are properly utilized and a thorough analysis of hysteretic behavior (cf</w:t>
      </w:r>
      <w:r w:rsidR="002D0A43">
        <w:t>.</w:t>
      </w:r>
      <w:r w:rsidR="008426D6">
        <w:t xml:space="preserve"> Chapter </w:t>
      </w:r>
      <w:r w:rsidR="004D51C7">
        <w:fldChar w:fldCharType="begin"/>
      </w:r>
      <w:r w:rsidR="008426D6">
        <w:instrText xml:space="preserve"> REF _Ref164099813 \r \h </w:instrText>
      </w:r>
      <w:r w:rsidR="004D51C7">
        <w:fldChar w:fldCharType="separate"/>
      </w:r>
      <w:r w:rsidR="00334AA1">
        <w:t>3</w:t>
      </w:r>
      <w:r w:rsidR="004D51C7">
        <w:fldChar w:fldCharType="end"/>
      </w:r>
      <w:r w:rsidR="008426D6">
        <w:t xml:space="preserve"> in this report) is presented.</w:t>
      </w:r>
    </w:p>
    <w:p w:rsidR="00EB410E" w:rsidRDefault="00F3736D" w:rsidP="00063846">
      <w:pPr>
        <w:pStyle w:val="BodyText"/>
      </w:pPr>
      <w:r>
        <w:t xml:space="preserve">The first suggestion of using Belleville washers for seismic protection of substation equipment was in a report prepared for Bonneville Power Administration </w:t>
      </w:r>
      <w:r w:rsidR="004D51C7">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4D51C7">
        <w:fldChar w:fldCharType="separate"/>
      </w:r>
      <w:r>
        <w:rPr>
          <w:noProof/>
        </w:rPr>
        <w:t>[1]</w:t>
      </w:r>
      <w:r w:rsidR="004D51C7">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4D51C7">
        <w:fldChar w:fldCharType="begin"/>
      </w:r>
      <w:r w:rsidR="009C4D41">
        <w:instrText xml:space="preserve"> ADDIN EN.CITE &lt;EndNote&gt;&lt;Cite&gt;&lt;Author&gt;Institute of Electrical and Electronics Engineers&lt;/Author&gt;&lt;Year&gt;1984&lt;/Year&gt;&lt;RecNum&gt;29&lt;/RecNum&gt;&lt;DisplayText&gt;[21]&lt;/DisplayText&gt;&lt;record&gt;&lt;rec-number&gt;29&lt;/rec-number&gt;&lt;foreign-keys&gt;&lt;key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Document"&gt;46&lt;/ref-type&gt;&lt;contributors&gt;&lt;authors&gt;&lt;author&gt;Institute of Electrical and Electronics Engineers,,&lt;/author&gt;&lt;/authors&gt;&lt;/contributors&gt;&lt;titles&gt;&lt;title&gt;IEEE Recommended Practices for Seismic Design of Substations Std 693-1984&lt;/title&gt;&lt;/titles&gt;&lt;pages&gt;1-13&lt;/pages&gt;&lt;dates&gt;&lt;year&gt;1984&lt;/year&gt;&lt;/dates&gt;&lt;urls&gt;&lt;/urls&gt;&lt;electronic-resource-num&gt;10.1109/IEEESTD.1984.82450&lt;/electronic-resource-num&gt;&lt;/record&gt;&lt;/Cite&gt;&lt;/EndNote&gt;</w:instrText>
      </w:r>
      <w:r w:rsidR="004D51C7">
        <w:fldChar w:fldCharType="separate"/>
      </w:r>
      <w:r w:rsidR="008426D6">
        <w:rPr>
          <w:noProof/>
        </w:rPr>
        <w:t>[21]</w:t>
      </w:r>
      <w:r w:rsidR="004D51C7">
        <w:fldChar w:fldCharType="end"/>
      </w:r>
      <w:r w:rsidR="003F793B">
        <w:t xml:space="preserve"> briefly mentions the possibility of Belleville washers for seismic protection, but this was removed in subsequent edition</w:t>
      </w:r>
      <w:r w:rsidR="00E35597">
        <w:t xml:space="preserve">. </w:t>
      </w:r>
      <w:r w:rsidR="003F793B">
        <w:t xml:space="preserve">Seattle City Light has been installing Belleville washer stacks for seismic protection of their equipment; </w:t>
      </w:r>
      <w:proofErr w:type="gramStart"/>
      <w:r w:rsidR="003F793B">
        <w:t xml:space="preserve">the present </w:t>
      </w:r>
      <w:r w:rsidR="00422D99">
        <w:t>research</w:t>
      </w:r>
      <w:r w:rsidR="003F793B">
        <w:t xml:space="preserve"> was driven by this</w:t>
      </w:r>
      <w:proofErr w:type="gramEnd"/>
      <w:r w:rsidR="00E35597">
        <w:t>.</w:t>
      </w:r>
      <w:ins w:id="153" w:author="Unknown" w:date="2024-06-16T17:42:00Z">
        <w:r w:rsidR="00BB6633">
          <w:t xml:space="preserve"> (Does it pay to mention LADWP problem with improper maintena</w:t>
        </w:r>
      </w:ins>
      <w:ins w:id="154" w:author="Unknown" w:date="2024-06-16T22:44:00Z">
        <w:r w:rsidR="00832EA1">
          <w:t>n</w:t>
        </w:r>
      </w:ins>
      <w:ins w:id="155" w:author="Unknown" w:date="2024-06-16T17:42:00Z">
        <w:r w:rsidR="00BB6633">
          <w:t>ce?)</w:t>
        </w:r>
      </w:ins>
    </w:p>
    <w:p w:rsidR="00E35597" w:rsidRDefault="00422D99" w:rsidP="00063846">
      <w:pPr>
        <w:pStyle w:val="BodyText"/>
      </w:pPr>
      <w:r>
        <w:t>The goal of this project is to study the effectiveness of Belleville washers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w:t>
      </w:r>
      <w:ins w:id="156" w:author="Unknown" w:date="2024-06-16T22:45:00Z">
        <w:r w:rsidR="00832EA1">
          <w:t xml:space="preserve">relative flexible </w:t>
        </w:r>
      </w:ins>
      <w:r w:rsidR="008426D6">
        <w:t>support structures, essentially behave as rigid bodies rocking under horizontal ground motion</w:t>
      </w:r>
      <w:del w:id="157" w:author="Unknown">
        <w:r w:rsidR="008426D6" w:rsidDel="00832EA1">
          <w:delText xml:space="preserve"> due to the flexibility of the support structure</w:delText>
        </w:r>
      </w:del>
      <w:r w:rsidR="008426D6">
        <w:t xml:space="preserve">. </w:t>
      </w:r>
      <w:r>
        <w:t>When Belleville washer stacks are installed at the base of such equipment, above the support structure, the equipment will rock under horizontal ground motion relative to the support structure. The Belleville washer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rsidR="008426D6" w:rsidRDefault="008426D6" w:rsidP="00063846">
      <w:pPr>
        <w:pStyle w:val="BodyText"/>
      </w:pPr>
      <w:r>
        <w:t>The objectives of this project are</w:t>
      </w:r>
      <w:r w:rsidR="00BF0FC9">
        <w:t>:</w:t>
      </w:r>
    </w:p>
    <w:p w:rsidR="008426D6" w:rsidRDefault="008426D6" w:rsidP="008426D6">
      <w:pPr>
        <w:pStyle w:val="BodyText"/>
        <w:numPr>
          <w:ilvl w:val="0"/>
          <w:numId w:val="38"/>
          <w:numberingChange w:id="158" w:author="Unknown" w:date="2024-06-16T16:13:00Z" w:original="%1:1:0:."/>
        </w:numPr>
      </w:pPr>
      <w:r w:rsidRPr="008426D6">
        <w:t>Develop an analysis-based systematic approach for design of a Belleville-washer seismic protective system for a given equipment (together with given seismic demand</w:t>
      </w:r>
      <w:ins w:id="159" w:author="Unknown" w:date="2024-06-16T22:48:00Z">
        <w:r w:rsidR="00832EA1">
          <w:t>, terminal deflection,</w:t>
        </w:r>
      </w:ins>
      <w:r w:rsidRPr="008426D6">
        <w:t xml:space="preserve"> </w:t>
      </w:r>
      <w:proofErr w:type="gramStart"/>
      <w:r w:rsidRPr="008426D6">
        <w:t xml:space="preserve">and </w:t>
      </w:r>
      <w:ins w:id="160" w:author="Unknown" w:date="2024-06-16T22:49:00Z">
        <w:r w:rsidR="00832EA1">
          <w:t>?</w:t>
        </w:r>
      </w:ins>
      <w:r w:rsidRPr="008426D6">
        <w:t>support</w:t>
      </w:r>
      <w:proofErr w:type="gramEnd"/>
      <w:r w:rsidRPr="008426D6">
        <w:t xml:space="preserve"> structure</w:t>
      </w:r>
      <w:ins w:id="161" w:author="Unknown" w:date="2024-06-16T22:49:00Z">
        <w:r w:rsidR="00832EA1">
          <w:t>?</w:t>
        </w:r>
      </w:ins>
      <w:r w:rsidRPr="008426D6">
        <w:t>)</w:t>
      </w:r>
      <w:r>
        <w:t>.</w:t>
      </w:r>
    </w:p>
    <w:p w:rsidR="006A0B13" w:rsidRDefault="008426D6" w:rsidP="000E5C58">
      <w:pPr>
        <w:pStyle w:val="BodyText"/>
        <w:numPr>
          <w:ilvl w:val="0"/>
          <w:numId w:val="38"/>
          <w:numberingChange w:id="162" w:author="Unknown" w:date="2024-06-16T16:13:00Z" w:original="%1:2:0:."/>
        </w:numPr>
      </w:pPr>
      <w:r w:rsidRPr="008426D6">
        <w:t xml:space="preserve">Develop support for such an approach through </w:t>
      </w:r>
      <w:r>
        <w:t xml:space="preserve">physical </w:t>
      </w:r>
      <w:r w:rsidR="006A0B13">
        <w:t>experiments</w:t>
      </w:r>
      <w:r>
        <w:t>.</w:t>
      </w:r>
    </w:p>
    <w:p w:rsidR="006A0B13" w:rsidRDefault="006A0B13" w:rsidP="006A0B13">
      <w:pPr>
        <w:pStyle w:val="BodyText"/>
      </w:pPr>
      <w:r>
        <w:t>A CVT provided by Seattle City Light (see</w:t>
      </w:r>
      <w:ins w:id="163" w:author="Unknown" w:date="2024-06-16T22:51:00Z">
        <w:r w:rsidR="005A2E77">
          <w:t xml:space="preserve"> </w:t>
        </w:r>
      </w:ins>
      <w:ins w:id="164" w:author="Unknown" w:date="2024-06-16T22:52:00Z">
        <w:r w:rsidR="005A2E77">
          <w:t xml:space="preserve">Figures </w:t>
        </w:r>
      </w:ins>
      <w:ins w:id="165" w:author="Unknown" w:date="2024-06-16T22:51:00Z">
        <w:r w:rsidR="005A2E77">
          <w:t>3-1</w:t>
        </w:r>
      </w:ins>
      <w:r>
        <w:t xml:space="preserve"> </w:t>
      </w:r>
      <w:ins w:id="166" w:author="Unknown" w:date="2024-06-16T22:52:00Z">
        <w:r w:rsidR="005A2E77">
          <w:t>and 4-2a</w:t>
        </w:r>
      </w:ins>
      <w:r>
        <w:t xml:space="preserve">) is used in the shake table experiments described in Chapter </w:t>
      </w:r>
      <w:r w:rsidR="004D51C7">
        <w:fldChar w:fldCharType="begin"/>
      </w:r>
      <w:r>
        <w:instrText xml:space="preserve"> REF _Ref166687996 \r \h </w:instrText>
      </w:r>
      <w:r w:rsidR="004D51C7">
        <w:fldChar w:fldCharType="separate"/>
      </w:r>
      <w:r w:rsidR="00334AA1">
        <w:t>4</w:t>
      </w:r>
      <w:r w:rsidR="004D51C7">
        <w:fldChar w:fldCharType="end"/>
      </w:r>
      <w:r>
        <w:t>.</w:t>
      </w:r>
    </w:p>
    <w:p w:rsidR="00393642" w:rsidRDefault="00393642">
      <w:pPr>
        <w:rPr>
          <w:rFonts w:ascii="Times New Roman" w:hAnsi="Times New Roman"/>
          <w:sz w:val="24"/>
        </w:rPr>
      </w:pPr>
      <w:r>
        <w:br w:type="page"/>
      </w:r>
    </w:p>
    <w:p w:rsidR="00B1780C" w:rsidRDefault="00B1780C" w:rsidP="00B1780C">
      <w:pPr>
        <w:pStyle w:val="Heading2"/>
        <w:numPr>
          <w:numberingChange w:id="167" w:author="Unknown" w:date="2024-06-16T16:13:00Z" w:original=""/>
        </w:numPr>
      </w:pPr>
      <w:bookmarkStart w:id="168" w:name="_Toc168346899"/>
      <w:r>
        <w:t>Nomenclature for washer configurations</w:t>
      </w:r>
      <w:bookmarkEnd w:id="168"/>
    </w:p>
    <w:p w:rsidR="006D7954" w:rsidRDefault="006D7954" w:rsidP="006D7954">
      <w:pPr>
        <w:pStyle w:val="BodyText"/>
      </w:pPr>
      <w:r>
        <w:t xml:space="preserve">The specific washers used in the project </w:t>
      </w:r>
      <w:r w:rsidR="007B4A29">
        <w:t xml:space="preserve">are </w:t>
      </w:r>
      <w:r>
        <w:t xml:space="preserve">from Key </w:t>
      </w:r>
      <w:proofErr w:type="spellStart"/>
      <w:r>
        <w:t>Bellevilles</w:t>
      </w:r>
      <w:proofErr w:type="spellEnd"/>
      <w:r>
        <w:t xml:space="preserve"> </w:t>
      </w:r>
      <w:r w:rsidR="004D51C7">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4D51C7">
        <w:fldChar w:fldCharType="separate"/>
      </w:r>
      <w:r w:rsidR="008426D6">
        <w:rPr>
          <w:noProof/>
        </w:rPr>
        <w:t>[22]</w:t>
      </w:r>
      <w:r w:rsidR="004D51C7">
        <w:fldChar w:fldCharType="end"/>
      </w:r>
      <w:r>
        <w:t xml:space="preserve"> </w:t>
      </w:r>
      <w:r w:rsidR="007B4A29">
        <w:t xml:space="preserve">and </w:t>
      </w:r>
      <w:r>
        <w:t xml:space="preserve">are listed in </w:t>
      </w:r>
      <w:r w:rsidR="004D51C7">
        <w:fldChar w:fldCharType="begin"/>
      </w:r>
      <w:r w:rsidR="002B157E">
        <w:instrText xml:space="preserve"> REF _Ref166158704 \h </w:instrText>
      </w:r>
      <w:r w:rsidR="004D51C7">
        <w:fldChar w:fldCharType="separate"/>
      </w:r>
      <w:r w:rsidR="00334AA1">
        <w:t xml:space="preserve">Table </w:t>
      </w:r>
      <w:r w:rsidR="00334AA1">
        <w:rPr>
          <w:noProof/>
        </w:rPr>
        <w:t>1</w:t>
      </w:r>
      <w:r w:rsidR="00334AA1">
        <w:noBreakHyphen/>
      </w:r>
      <w:r w:rsidR="00334AA1">
        <w:rPr>
          <w:noProof/>
        </w:rPr>
        <w:t>1</w:t>
      </w:r>
      <w:r w:rsidR="004D51C7">
        <w:fldChar w:fldCharType="end"/>
      </w:r>
      <w:r w:rsidR="007B4A29">
        <w:t>.</w:t>
      </w:r>
    </w:p>
    <w:p w:rsidR="0023177B" w:rsidRPr="00E11FDF" w:rsidRDefault="0023177B" w:rsidP="0023177B">
      <w:pPr>
        <w:pStyle w:val="Caption"/>
      </w:pPr>
      <w:bookmarkStart w:id="169" w:name="_Ref166158704"/>
      <w:bookmarkStart w:id="170" w:name="_Toc168347929"/>
      <w:r>
        <w:t xml:space="preserve">Table </w:t>
      </w:r>
      <w:r w:rsidR="004D51C7">
        <w:fldChar w:fldCharType="begin"/>
      </w:r>
      <w:r>
        <w:instrText xml:space="preserve"> STYLEREF 1 \s </w:instrText>
      </w:r>
      <w:r w:rsidR="004D51C7">
        <w:fldChar w:fldCharType="separate"/>
      </w:r>
      <w:r w:rsidR="00334AA1">
        <w:rPr>
          <w:noProof/>
        </w:rPr>
        <w:t>1</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1</w:t>
      </w:r>
      <w:r w:rsidR="004D51C7">
        <w:rPr>
          <w:noProof/>
        </w:rPr>
        <w:fldChar w:fldCharType="end"/>
      </w:r>
      <w:bookmarkEnd w:id="169"/>
      <w:r>
        <w:br/>
        <w:t xml:space="preserve">Washers used in this project </w:t>
      </w:r>
      <w:r w:rsidR="004D51C7">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4D51C7">
        <w:fldChar w:fldCharType="separate"/>
      </w:r>
      <w:r w:rsidR="008426D6">
        <w:rPr>
          <w:noProof/>
        </w:rPr>
        <w:t>[22]</w:t>
      </w:r>
      <w:bookmarkEnd w:id="170"/>
      <w:r w:rsidR="004D51C7">
        <w:fldChar w:fldCharType="end"/>
      </w:r>
    </w:p>
    <w:tbl>
      <w:tblPr>
        <w:tblStyle w:val="TableGrid"/>
        <w:tblW w:w="0" w:type="auto"/>
        <w:tblLayout w:type="fixed"/>
        <w:tblLook w:val="04A0"/>
      </w:tblPr>
      <w:tblGrid>
        <w:gridCol w:w="1800"/>
        <w:gridCol w:w="1620"/>
        <w:gridCol w:w="1530"/>
        <w:gridCol w:w="1170"/>
        <w:gridCol w:w="1046"/>
        <w:gridCol w:w="1204"/>
      </w:tblGrid>
      <w:tr w:rsidR="006D7954">
        <w:tc>
          <w:tcPr>
            <w:tcW w:w="1800" w:type="dxa"/>
          </w:tcPr>
          <w:p w:rsidR="006D7954" w:rsidRDefault="006D7954" w:rsidP="006D7954">
            <w:pPr>
              <w:pStyle w:val="BodyText"/>
            </w:pPr>
            <w:r>
              <w:t>Washer</w:t>
            </w:r>
          </w:p>
        </w:tc>
        <w:tc>
          <w:tcPr>
            <w:tcW w:w="1620" w:type="dxa"/>
          </w:tcPr>
          <w:p w:rsidR="006D7954" w:rsidRDefault="006D7954" w:rsidP="006D7954">
            <w:pPr>
              <w:pStyle w:val="BodyText"/>
            </w:pPr>
            <w:r>
              <w:t>Outer Diameter (in)</w:t>
            </w:r>
          </w:p>
        </w:tc>
        <w:tc>
          <w:tcPr>
            <w:tcW w:w="1530" w:type="dxa"/>
          </w:tcPr>
          <w:p w:rsidR="006D7954" w:rsidRDefault="006D7954" w:rsidP="006D7954">
            <w:pPr>
              <w:pStyle w:val="BodyText"/>
            </w:pPr>
            <w:r>
              <w:t>Inner Diameter (in)</w:t>
            </w:r>
          </w:p>
        </w:tc>
        <w:tc>
          <w:tcPr>
            <w:tcW w:w="1170" w:type="dxa"/>
          </w:tcPr>
          <w:p w:rsidR="006D7954" w:rsidRDefault="00F859CA" w:rsidP="006D7954">
            <w:pPr>
              <w:pStyle w:val="BodyText"/>
            </w:pPr>
            <w:r w:rsidRPr="00F859CA">
              <w:rPr>
                <w:i/>
                <w:iCs/>
              </w:rPr>
              <w:t>t</w:t>
            </w:r>
            <w:r w:rsidR="006D7954">
              <w:t xml:space="preserve"> (in)</w:t>
            </w:r>
          </w:p>
        </w:tc>
        <w:tc>
          <w:tcPr>
            <w:tcW w:w="1046" w:type="dxa"/>
          </w:tcPr>
          <w:p w:rsidR="006D7954" w:rsidRDefault="00F859CA" w:rsidP="006D7954">
            <w:pPr>
              <w:pStyle w:val="BodyText"/>
            </w:pPr>
            <w:r w:rsidRPr="00F859CA">
              <w:rPr>
                <w:i/>
                <w:iCs/>
              </w:rPr>
              <w:t>h</w:t>
            </w:r>
            <w:r w:rsidR="006D7954">
              <w:t xml:space="preserve"> (in)</w:t>
            </w:r>
          </w:p>
        </w:tc>
        <w:tc>
          <w:tcPr>
            <w:tcW w:w="1204" w:type="dxa"/>
          </w:tcPr>
          <w:p w:rsidR="006D7954" w:rsidRDefault="006D7954" w:rsidP="006D7954">
            <w:pPr>
              <w:pStyle w:val="BodyText"/>
            </w:pPr>
            <w:r>
              <w:t>Flattening load (lb)</w:t>
            </w:r>
          </w:p>
        </w:tc>
      </w:tr>
      <w:tr w:rsidR="006D7954">
        <w:tc>
          <w:tcPr>
            <w:tcW w:w="1800" w:type="dxa"/>
          </w:tcPr>
          <w:p w:rsidR="006D7954" w:rsidRDefault="006D7954" w:rsidP="006D7954">
            <w:pPr>
              <w:pStyle w:val="BodyText"/>
            </w:pPr>
            <w:r>
              <w:t>K1875-G-086</w:t>
            </w:r>
          </w:p>
        </w:tc>
        <w:tc>
          <w:tcPr>
            <w:tcW w:w="1620" w:type="dxa"/>
          </w:tcPr>
          <w:p w:rsidR="006D7954" w:rsidRDefault="006D7954" w:rsidP="006D7954">
            <w:pPr>
              <w:pStyle w:val="BodyText"/>
            </w:pPr>
            <w:r>
              <w:t>1.875</w:t>
            </w:r>
          </w:p>
        </w:tc>
        <w:tc>
          <w:tcPr>
            <w:tcW w:w="1530" w:type="dxa"/>
          </w:tcPr>
          <w:p w:rsidR="006D7954" w:rsidRDefault="006D7954" w:rsidP="006D7954">
            <w:pPr>
              <w:pStyle w:val="BodyText"/>
            </w:pPr>
            <w:r>
              <w:t>0.656</w:t>
            </w:r>
          </w:p>
        </w:tc>
        <w:tc>
          <w:tcPr>
            <w:tcW w:w="1170" w:type="dxa"/>
          </w:tcPr>
          <w:p w:rsidR="006D7954" w:rsidRDefault="006D7954" w:rsidP="006D7954">
            <w:pPr>
              <w:pStyle w:val="BodyText"/>
            </w:pPr>
            <w:r>
              <w:t>0.086</w:t>
            </w:r>
          </w:p>
        </w:tc>
        <w:tc>
          <w:tcPr>
            <w:tcW w:w="1046" w:type="dxa"/>
          </w:tcPr>
          <w:p w:rsidR="006D7954" w:rsidRDefault="006D7954" w:rsidP="006D7954">
            <w:pPr>
              <w:pStyle w:val="BodyText"/>
            </w:pPr>
            <w:r>
              <w:t>0.043</w:t>
            </w:r>
          </w:p>
        </w:tc>
        <w:tc>
          <w:tcPr>
            <w:tcW w:w="1204" w:type="dxa"/>
          </w:tcPr>
          <w:p w:rsidR="006D7954" w:rsidRDefault="006D7954" w:rsidP="006D7954">
            <w:pPr>
              <w:pStyle w:val="BodyText"/>
            </w:pPr>
            <w:r>
              <w:t>1319</w:t>
            </w:r>
          </w:p>
        </w:tc>
      </w:tr>
      <w:tr w:rsidR="006D7954">
        <w:tc>
          <w:tcPr>
            <w:tcW w:w="1800" w:type="dxa"/>
          </w:tcPr>
          <w:p w:rsidR="006D7954" w:rsidRDefault="006D7954" w:rsidP="006D7954">
            <w:pPr>
              <w:pStyle w:val="BodyText"/>
            </w:pPr>
            <w:r w:rsidRPr="006D7954">
              <w:t>K1750-J-057</w:t>
            </w:r>
          </w:p>
        </w:tc>
        <w:tc>
          <w:tcPr>
            <w:tcW w:w="1620" w:type="dxa"/>
          </w:tcPr>
          <w:p w:rsidR="006D7954" w:rsidRDefault="006D7954" w:rsidP="006D7954">
            <w:pPr>
              <w:pStyle w:val="BodyText"/>
            </w:pPr>
            <w:r>
              <w:t>1.750</w:t>
            </w:r>
          </w:p>
        </w:tc>
        <w:tc>
          <w:tcPr>
            <w:tcW w:w="1530" w:type="dxa"/>
          </w:tcPr>
          <w:p w:rsidR="006D7954" w:rsidRDefault="006D7954" w:rsidP="006D7954">
            <w:pPr>
              <w:pStyle w:val="BodyText"/>
            </w:pPr>
            <w:r>
              <w:t>0.88</w:t>
            </w:r>
          </w:p>
        </w:tc>
        <w:tc>
          <w:tcPr>
            <w:tcW w:w="1170" w:type="dxa"/>
          </w:tcPr>
          <w:p w:rsidR="006D7954" w:rsidRDefault="006D7954" w:rsidP="006D7954">
            <w:pPr>
              <w:pStyle w:val="BodyText"/>
            </w:pPr>
            <w:r>
              <w:t>0.057</w:t>
            </w:r>
          </w:p>
        </w:tc>
        <w:tc>
          <w:tcPr>
            <w:tcW w:w="1046" w:type="dxa"/>
          </w:tcPr>
          <w:p w:rsidR="006D7954" w:rsidRDefault="006D7954" w:rsidP="006D7954">
            <w:pPr>
              <w:pStyle w:val="BodyText"/>
            </w:pPr>
            <w:r>
              <w:t>0.057</w:t>
            </w:r>
          </w:p>
        </w:tc>
        <w:tc>
          <w:tcPr>
            <w:tcW w:w="1204" w:type="dxa"/>
          </w:tcPr>
          <w:p w:rsidR="006D7954" w:rsidRDefault="00F859CA" w:rsidP="006D7954">
            <w:pPr>
              <w:pStyle w:val="BodyText"/>
            </w:pPr>
            <w:r>
              <w:t xml:space="preserve">  </w:t>
            </w:r>
            <w:r w:rsidR="006D7954">
              <w:t>650</w:t>
            </w:r>
          </w:p>
        </w:tc>
      </w:tr>
    </w:tbl>
    <w:p w:rsidR="006D7954" w:rsidRPr="006D7954" w:rsidRDefault="006D7954" w:rsidP="006D7954">
      <w:pPr>
        <w:pStyle w:val="BodyText"/>
      </w:pPr>
    </w:p>
    <w:p w:rsidR="00E11FDF" w:rsidRPr="00E11FDF" w:rsidRDefault="004D51C7" w:rsidP="00E11FDF">
      <w:pPr>
        <w:pStyle w:val="BodyText"/>
      </w:pPr>
      <w:r>
        <w:fldChar w:fldCharType="begin"/>
      </w:r>
      <w:r w:rsidR="00E11FDF">
        <w:instrText xml:space="preserve"> REF _Ref164081766 \h </w:instrText>
      </w:r>
      <w:r>
        <w:fldChar w:fldCharType="separate"/>
      </w:r>
      <w:r w:rsidR="00334AA1">
        <w:t xml:space="preserve">Table </w:t>
      </w:r>
      <w:r w:rsidR="00334AA1">
        <w:rPr>
          <w:noProof/>
        </w:rPr>
        <w:t>1</w:t>
      </w:r>
      <w:r w:rsidR="00334AA1">
        <w:noBreakHyphen/>
      </w:r>
      <w:r w:rsidR="00334AA1">
        <w:rPr>
          <w:noProof/>
        </w:rPr>
        <w:t>2</w:t>
      </w:r>
      <w:r>
        <w:fldChar w:fldCharType="end"/>
      </w:r>
      <w:r w:rsidR="00E11FDF">
        <w:t xml:space="preserve"> summarizes the nomenclature used in this report for Belleville washer </w:t>
      </w:r>
      <w:r w:rsidR="00227B7E">
        <w:t>units, each consisting of series parallel arrangements</w:t>
      </w:r>
      <w:r w:rsidR="00E11FDF">
        <w:t>.</w:t>
      </w:r>
      <w:r w:rsidR="00227B7E">
        <w:t xml:space="preserve"> </w:t>
      </w:r>
      <w:proofErr w:type="gramStart"/>
      <w:r w:rsidR="00296463">
        <w:t xml:space="preserve">A stack is identified by the number and type of units, for example as illustrated in </w:t>
      </w:r>
      <w:r>
        <w:fldChar w:fldCharType="begin"/>
      </w:r>
      <w:r w:rsidR="000158AA">
        <w:instrText xml:space="preserve"> REF _Ref164081766 \h </w:instrText>
      </w:r>
      <w:r>
        <w:fldChar w:fldCharType="separate"/>
      </w:r>
      <w:r w:rsidR="00334AA1">
        <w:t xml:space="preserve">Table </w:t>
      </w:r>
      <w:r w:rsidR="00334AA1">
        <w:rPr>
          <w:noProof/>
        </w:rPr>
        <w:t>1</w:t>
      </w:r>
      <w:r w:rsidR="00334AA1">
        <w:noBreakHyphen/>
      </w:r>
      <w:r w:rsidR="00334AA1">
        <w:rPr>
          <w:noProof/>
        </w:rPr>
        <w:t>2</w:t>
      </w:r>
      <w:proofErr w:type="gramEnd"/>
      <w:r>
        <w:fldChar w:fldCharType="end"/>
      </w:r>
      <w:r w:rsidR="000158AA">
        <w:t>.</w:t>
      </w:r>
    </w:p>
    <w:p w:rsidR="00E11FDF" w:rsidRPr="00E11FDF" w:rsidRDefault="00E11FDF" w:rsidP="00E11FDF">
      <w:pPr>
        <w:pStyle w:val="Caption"/>
      </w:pPr>
      <w:bookmarkStart w:id="171" w:name="_Ref164081766"/>
      <w:bookmarkStart w:id="172" w:name="_Toc168347930"/>
      <w:r>
        <w:t xml:space="preserve">Table </w:t>
      </w:r>
      <w:r w:rsidR="004D51C7">
        <w:fldChar w:fldCharType="begin"/>
      </w:r>
      <w:r>
        <w:instrText xml:space="preserve"> STYLEREF 1 \s </w:instrText>
      </w:r>
      <w:r w:rsidR="004D51C7">
        <w:fldChar w:fldCharType="separate"/>
      </w:r>
      <w:r w:rsidR="00334AA1">
        <w:rPr>
          <w:noProof/>
        </w:rPr>
        <w:t>1</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2</w:t>
      </w:r>
      <w:r w:rsidR="004D51C7">
        <w:rPr>
          <w:noProof/>
        </w:rPr>
        <w:fldChar w:fldCharType="end"/>
      </w:r>
      <w:bookmarkEnd w:id="171"/>
      <w:r>
        <w:br/>
        <w:t xml:space="preserve">Nomenclature used for Belleville washer </w:t>
      </w:r>
      <w:r w:rsidR="00227B7E">
        <w:t>units</w:t>
      </w:r>
      <w:r w:rsidR="00296463">
        <w:t xml:space="preserve"> and stacks</w:t>
      </w:r>
      <w:bookmarkEnd w:id="172"/>
    </w:p>
    <w:tbl>
      <w:tblPr>
        <w:tblStyle w:val="TableGrid"/>
        <w:tblW w:w="0" w:type="auto"/>
        <w:tblLook w:val="04A0"/>
      </w:tblPr>
      <w:tblGrid>
        <w:gridCol w:w="535"/>
        <w:gridCol w:w="3060"/>
        <w:gridCol w:w="1800"/>
        <w:gridCol w:w="2970"/>
      </w:tblGrid>
      <w:tr w:rsidR="00296463">
        <w:tc>
          <w:tcPr>
            <w:tcW w:w="5395" w:type="dxa"/>
            <w:gridSpan w:val="3"/>
          </w:tcPr>
          <w:p w:rsidR="00296463" w:rsidRDefault="00296463" w:rsidP="00296463">
            <w:pPr>
              <w:pStyle w:val="BodyText"/>
              <w:jc w:val="center"/>
            </w:pPr>
            <w:r>
              <w:t>Units</w:t>
            </w:r>
          </w:p>
        </w:tc>
        <w:tc>
          <w:tcPr>
            <w:tcW w:w="2970" w:type="dxa"/>
          </w:tcPr>
          <w:p w:rsidR="00296463" w:rsidRDefault="00296463" w:rsidP="00296463">
            <w:pPr>
              <w:pStyle w:val="BodyText"/>
              <w:jc w:val="center"/>
            </w:pPr>
            <w:r>
              <w:t>Stack</w:t>
            </w:r>
          </w:p>
        </w:tc>
      </w:tr>
      <w:tr w:rsidR="00296463">
        <w:tc>
          <w:tcPr>
            <w:tcW w:w="535" w:type="dxa"/>
          </w:tcPr>
          <w:p w:rsidR="00296463" w:rsidRDefault="00296463" w:rsidP="00B1780C">
            <w:pPr>
              <w:pStyle w:val="BodyText"/>
            </w:pPr>
          </w:p>
        </w:tc>
        <w:tc>
          <w:tcPr>
            <w:tcW w:w="3060" w:type="dxa"/>
          </w:tcPr>
          <w:p w:rsidR="00296463" w:rsidRDefault="00296463" w:rsidP="00B1780C">
            <w:pPr>
              <w:pStyle w:val="BodyText"/>
            </w:pPr>
            <w:r>
              <w:t>Configuration</w:t>
            </w:r>
          </w:p>
        </w:tc>
        <w:tc>
          <w:tcPr>
            <w:tcW w:w="1800" w:type="dxa"/>
          </w:tcPr>
          <w:p w:rsidR="00296463" w:rsidRDefault="00296463" w:rsidP="00B1780C">
            <w:pPr>
              <w:pStyle w:val="BodyText"/>
            </w:pPr>
            <w:r>
              <w:t>Nomenclature</w:t>
            </w:r>
          </w:p>
        </w:tc>
        <w:tc>
          <w:tcPr>
            <w:tcW w:w="2970" w:type="dxa"/>
            <w:vMerge w:val="restart"/>
          </w:tcPr>
          <w:p w:rsidR="00296463" w:rsidRDefault="00296463" w:rsidP="00B1780C">
            <w:pPr>
              <w:pStyle w:val="BodyText"/>
            </w:pPr>
            <w:r w:rsidRPr="00296463">
              <w:rPr>
                <w:noProof/>
              </w:rPr>
              <w:drawing>
                <wp:inline distT="0" distB="0" distL="0" distR="0">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06424" cy="749808"/>
                          </a:xfrm>
                          <a:prstGeom prst="rect">
                            <a:avLst/>
                          </a:prstGeom>
                          <a:noFill/>
                          <a:ln>
                            <a:noFill/>
                          </a:ln>
                        </pic:spPr>
                      </pic:pic>
                    </a:graphicData>
                  </a:graphic>
                </wp:inline>
              </w:drawing>
            </w:r>
          </w:p>
          <w:p w:rsidR="00296463" w:rsidRDefault="00296463" w:rsidP="00B1780C">
            <w:pPr>
              <w:pStyle w:val="BodyText"/>
            </w:pPr>
            <w:r>
              <w:t>Example: Stack consisting of 2 units of 2U2D</w:t>
            </w:r>
          </w:p>
        </w:tc>
      </w:tr>
      <w:tr w:rsidR="00296463">
        <w:trPr>
          <w:trHeight w:val="720"/>
        </w:trPr>
        <w:tc>
          <w:tcPr>
            <w:tcW w:w="535" w:type="dxa"/>
            <w:vAlign w:val="center"/>
          </w:tcPr>
          <w:p w:rsidR="00296463" w:rsidRDefault="00296463" w:rsidP="00E11FDF">
            <w:pPr>
              <w:pStyle w:val="BodyText"/>
            </w:pPr>
            <w:r>
              <w:t>1</w:t>
            </w:r>
          </w:p>
        </w:tc>
        <w:tc>
          <w:tcPr>
            <w:tcW w:w="3060" w:type="dxa"/>
            <w:vAlign w:val="center"/>
          </w:tcPr>
          <w:p w:rsidR="00296463" w:rsidRDefault="00296463" w:rsidP="00E11FDF">
            <w:pPr>
              <w:pStyle w:val="BodyText"/>
            </w:pPr>
            <w:r w:rsidRPr="00E11FDF">
              <w:rPr>
                <w:noProof/>
              </w:rPr>
              <w:drawing>
                <wp:inline distT="0" distB="0" distL="0" distR="0">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rsidR="00296463" w:rsidRDefault="00296463" w:rsidP="00E11FDF">
            <w:pPr>
              <w:pStyle w:val="BodyText"/>
            </w:pPr>
            <w:r>
              <w:t>1U</w:t>
            </w:r>
          </w:p>
        </w:tc>
        <w:tc>
          <w:tcPr>
            <w:tcW w:w="2970" w:type="dxa"/>
            <w:vMerge/>
          </w:tcPr>
          <w:p w:rsidR="00296463" w:rsidRDefault="00296463" w:rsidP="00E11FDF">
            <w:pPr>
              <w:pStyle w:val="BodyText"/>
            </w:pPr>
          </w:p>
        </w:tc>
      </w:tr>
      <w:tr w:rsidR="00296463">
        <w:trPr>
          <w:trHeight w:val="720"/>
        </w:trPr>
        <w:tc>
          <w:tcPr>
            <w:tcW w:w="535" w:type="dxa"/>
            <w:vAlign w:val="center"/>
          </w:tcPr>
          <w:p w:rsidR="00296463" w:rsidRDefault="00296463" w:rsidP="00E11FDF">
            <w:pPr>
              <w:pStyle w:val="BodyText"/>
            </w:pPr>
            <w:r>
              <w:t>2</w:t>
            </w:r>
          </w:p>
        </w:tc>
        <w:tc>
          <w:tcPr>
            <w:tcW w:w="3060" w:type="dxa"/>
            <w:vAlign w:val="center"/>
          </w:tcPr>
          <w:p w:rsidR="00296463" w:rsidRDefault="00296463" w:rsidP="00E11FDF">
            <w:pPr>
              <w:pStyle w:val="BodyText"/>
            </w:pPr>
            <w:r w:rsidRPr="00E11FDF">
              <w:rPr>
                <w:noProof/>
              </w:rPr>
              <w:drawing>
                <wp:inline distT="0" distB="0" distL="0" distR="0">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rsidR="00296463" w:rsidRDefault="00296463" w:rsidP="00E11FDF">
            <w:pPr>
              <w:pStyle w:val="BodyText"/>
            </w:pPr>
            <w:r>
              <w:t>1D</w:t>
            </w:r>
          </w:p>
        </w:tc>
        <w:tc>
          <w:tcPr>
            <w:tcW w:w="2970" w:type="dxa"/>
            <w:vMerge/>
          </w:tcPr>
          <w:p w:rsidR="00296463" w:rsidRDefault="00296463" w:rsidP="00E11FDF">
            <w:pPr>
              <w:pStyle w:val="BodyText"/>
            </w:pPr>
          </w:p>
        </w:tc>
      </w:tr>
      <w:tr w:rsidR="00296463">
        <w:trPr>
          <w:trHeight w:val="720"/>
        </w:trPr>
        <w:tc>
          <w:tcPr>
            <w:tcW w:w="535" w:type="dxa"/>
            <w:vAlign w:val="center"/>
          </w:tcPr>
          <w:p w:rsidR="00296463" w:rsidRDefault="00296463" w:rsidP="00E11FDF">
            <w:pPr>
              <w:pStyle w:val="BodyText"/>
            </w:pPr>
            <w:r>
              <w:t>3</w:t>
            </w:r>
          </w:p>
        </w:tc>
        <w:tc>
          <w:tcPr>
            <w:tcW w:w="3060" w:type="dxa"/>
            <w:vAlign w:val="center"/>
          </w:tcPr>
          <w:p w:rsidR="00296463" w:rsidRDefault="00296463" w:rsidP="00E11FDF">
            <w:pPr>
              <w:pStyle w:val="BodyText"/>
            </w:pPr>
            <w:r w:rsidRPr="00E11FDF">
              <w:rPr>
                <w:noProof/>
              </w:rPr>
              <w:drawing>
                <wp:inline distT="0" distB="0" distL="0" distR="0">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rsidR="00296463" w:rsidRDefault="00296463" w:rsidP="00E11FDF">
            <w:pPr>
              <w:pStyle w:val="BodyText"/>
            </w:pPr>
            <w:r>
              <w:t>1U1D</w:t>
            </w:r>
          </w:p>
        </w:tc>
        <w:tc>
          <w:tcPr>
            <w:tcW w:w="2970" w:type="dxa"/>
            <w:vMerge/>
          </w:tcPr>
          <w:p w:rsidR="00296463" w:rsidRDefault="00296463" w:rsidP="00E11FDF">
            <w:pPr>
              <w:pStyle w:val="BodyText"/>
            </w:pPr>
          </w:p>
        </w:tc>
      </w:tr>
      <w:tr w:rsidR="00296463">
        <w:trPr>
          <w:trHeight w:val="720"/>
        </w:trPr>
        <w:tc>
          <w:tcPr>
            <w:tcW w:w="535" w:type="dxa"/>
            <w:vAlign w:val="center"/>
          </w:tcPr>
          <w:p w:rsidR="00296463" w:rsidRDefault="00296463" w:rsidP="00E11FDF">
            <w:pPr>
              <w:pStyle w:val="BodyText"/>
            </w:pPr>
            <w:r>
              <w:t>4</w:t>
            </w:r>
          </w:p>
        </w:tc>
        <w:tc>
          <w:tcPr>
            <w:tcW w:w="3060" w:type="dxa"/>
            <w:vAlign w:val="center"/>
          </w:tcPr>
          <w:p w:rsidR="00296463" w:rsidRDefault="00296463" w:rsidP="00E11FDF">
            <w:pPr>
              <w:pStyle w:val="BodyText"/>
            </w:pPr>
            <w:r w:rsidRPr="00E11FDF">
              <w:rPr>
                <w:noProof/>
              </w:rPr>
              <w:drawing>
                <wp:inline distT="0" distB="0" distL="0" distR="0">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rsidR="00296463" w:rsidRDefault="00296463" w:rsidP="00E11FDF">
            <w:pPr>
              <w:pStyle w:val="BodyText"/>
            </w:pPr>
            <w:r>
              <w:t>2U2D</w:t>
            </w:r>
          </w:p>
        </w:tc>
        <w:tc>
          <w:tcPr>
            <w:tcW w:w="2970" w:type="dxa"/>
            <w:vMerge/>
          </w:tcPr>
          <w:p w:rsidR="00296463" w:rsidRDefault="00296463" w:rsidP="00E11FDF">
            <w:pPr>
              <w:pStyle w:val="BodyText"/>
            </w:pPr>
          </w:p>
        </w:tc>
      </w:tr>
      <w:tr w:rsidR="00296463">
        <w:trPr>
          <w:trHeight w:val="720"/>
        </w:trPr>
        <w:tc>
          <w:tcPr>
            <w:tcW w:w="535" w:type="dxa"/>
            <w:vAlign w:val="center"/>
          </w:tcPr>
          <w:p w:rsidR="00296463" w:rsidRDefault="00296463" w:rsidP="00E11FDF">
            <w:pPr>
              <w:pStyle w:val="BodyText"/>
            </w:pPr>
            <w:r>
              <w:t>5</w:t>
            </w:r>
          </w:p>
        </w:tc>
        <w:tc>
          <w:tcPr>
            <w:tcW w:w="3060" w:type="dxa"/>
            <w:vAlign w:val="center"/>
          </w:tcPr>
          <w:p w:rsidR="00296463" w:rsidRDefault="00296463" w:rsidP="00E11FDF">
            <w:pPr>
              <w:pStyle w:val="BodyText"/>
            </w:pPr>
            <w:r w:rsidRPr="00E11FDF">
              <w:rPr>
                <w:noProof/>
              </w:rPr>
              <w:drawing>
                <wp:inline distT="0" distB="0" distL="0" distR="0">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rsidR="00296463" w:rsidRDefault="00296463" w:rsidP="00E11FDF">
            <w:pPr>
              <w:pStyle w:val="BodyText"/>
            </w:pPr>
            <w:r>
              <w:t>3U3D</w:t>
            </w:r>
          </w:p>
        </w:tc>
        <w:tc>
          <w:tcPr>
            <w:tcW w:w="2970" w:type="dxa"/>
            <w:vMerge/>
          </w:tcPr>
          <w:p w:rsidR="00296463" w:rsidRDefault="00296463" w:rsidP="00E11FDF">
            <w:pPr>
              <w:pStyle w:val="BodyText"/>
            </w:pPr>
          </w:p>
        </w:tc>
      </w:tr>
    </w:tbl>
    <w:p w:rsidR="007D4CD6" w:rsidRDefault="00EB410E" w:rsidP="007D4CD6">
      <w:pPr>
        <w:pStyle w:val="BodyText"/>
        <w:spacing w:before="180"/>
      </w:pPr>
      <w:r>
        <w:t xml:space="preserve">Then washers are nested with the cones oriented in the same direction, as for example in the top or bottom half of a 2U2D unit, they act in </w:t>
      </w:r>
      <w:r w:rsidRPr="00EB410E">
        <w:rPr>
          <w:i/>
          <w:iCs/>
        </w:rPr>
        <w:t>parallel</w:t>
      </w:r>
      <w:r>
        <w:t xml:space="preserve"> since when a load is applied, their deformations are the same. When the cone orientation</w:t>
      </w:r>
      <w:r w:rsidR="00CE39DB">
        <w:t>s</w:t>
      </w:r>
      <w:r>
        <w:t xml:space="preserve"> are opposite, as for example with the two washers in a 1U1D unit, they a</w:t>
      </w:r>
      <w:r w:rsidR="00CE39DB">
        <w:t>re</w:t>
      </w:r>
      <w:r>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rsidR="004D51C7">
        <w:fldChar w:fldCharType="begin"/>
      </w:r>
      <w:r>
        <w:instrText xml:space="preserve"> REF _Ref164166992 \r \h </w:instrText>
      </w:r>
      <w:r w:rsidR="004D51C7">
        <w:fldChar w:fldCharType="separate"/>
      </w:r>
      <w:r w:rsidR="00334AA1">
        <w:t>3</w:t>
      </w:r>
      <w:r w:rsidR="004D51C7">
        <w:fldChar w:fldCharType="end"/>
      </w:r>
      <w:r>
        <w:t>, washers, particularly when nested are not linear springs and exhibit hysteresis, so such a calculation of stiffness would only be approximate). The strength (flattening load) of a stack is determined by the weakest parallel combination in the stack.</w:t>
      </w:r>
    </w:p>
    <w:p w:rsidR="006A0B13" w:rsidRDefault="006A0B13" w:rsidP="007D4CD6">
      <w:pPr>
        <w:pStyle w:val="BodyText"/>
        <w:spacing w:before="180"/>
      </w:pPr>
      <w:r w:rsidRPr="006A0B13">
        <w:rPr>
          <w:noProof/>
        </w:rPr>
        <w:drawing>
          <wp:inline distT="0" distB="0" distL="0" distR="0">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73525" cy="5283835"/>
                    </a:xfrm>
                    <a:prstGeom prst="rect">
                      <a:avLst/>
                    </a:prstGeom>
                    <a:noFill/>
                    <a:ln>
                      <a:noFill/>
                    </a:ln>
                  </pic:spPr>
                </pic:pic>
              </a:graphicData>
            </a:graphic>
          </wp:inline>
        </w:drawing>
      </w:r>
    </w:p>
    <w:p w:rsidR="006A0B13" w:rsidRDefault="006A0B13" w:rsidP="006A0B13">
      <w:pPr>
        <w:pStyle w:val="Caption"/>
      </w:pPr>
      <w:bookmarkStart w:id="173" w:name="_Toc168347902"/>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1</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3</w:t>
      </w:r>
      <w:r w:rsidR="004D51C7">
        <w:rPr>
          <w:noProof/>
        </w:rPr>
        <w:fldChar w:fldCharType="end"/>
      </w:r>
      <w:r>
        <w:br/>
      </w:r>
      <w:proofErr w:type="gramStart"/>
      <w:r>
        <w:t>Capacitive</w:t>
      </w:r>
      <w:proofErr w:type="gramEnd"/>
      <w:r>
        <w:t xml:space="preserve"> voltage transformer (CVT) provided by Seattle City Light and used in shake table experiments described in Chapter </w:t>
      </w:r>
      <w:r w:rsidR="004D51C7">
        <w:fldChar w:fldCharType="begin"/>
      </w:r>
      <w:r>
        <w:instrText xml:space="preserve"> REF _Ref166688165 \r \h </w:instrText>
      </w:r>
      <w:r w:rsidR="004D51C7">
        <w:fldChar w:fldCharType="separate"/>
      </w:r>
      <w:r w:rsidR="00334AA1">
        <w:t>4</w:t>
      </w:r>
      <w:r w:rsidR="004D51C7">
        <w:fldChar w:fldCharType="end"/>
      </w:r>
      <w:r>
        <w:t>.</w:t>
      </w:r>
      <w:bookmarkEnd w:id="173"/>
    </w:p>
    <w:p w:rsidR="00B1780C" w:rsidRDefault="00B1780C" w:rsidP="00B1780C">
      <w:pPr>
        <w:pStyle w:val="Heading2"/>
        <w:numPr>
          <w:numberingChange w:id="174" w:author="Unknown" w:date="2024-06-16T16:13:00Z" w:original=""/>
        </w:numPr>
      </w:pPr>
      <w:bookmarkStart w:id="175" w:name="_Toc168346900"/>
      <w:r>
        <w:t>Analysis and design questions</w:t>
      </w:r>
      <w:bookmarkEnd w:id="175"/>
    </w:p>
    <w:p w:rsidR="00B1780C" w:rsidRDefault="00BF0FC9" w:rsidP="00AF5FC1">
      <w:pPr>
        <w:pStyle w:val="BodyText"/>
      </w:pPr>
      <w:r>
        <w:t xml:space="preserve">The findings reported here must 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 xml:space="preserve">seismic input </w:t>
      </w:r>
      <w:del w:id="176" w:author="Unknown">
        <w:r w:rsidR="00AF5FC1" w:rsidRPr="00AF5FC1" w:rsidDel="00551264">
          <w:delText>(</w:delText>
        </w:r>
      </w:del>
      <w:r w:rsidR="00AF5FC1" w:rsidRPr="00AF5FC1">
        <w:t xml:space="preserve">design </w:t>
      </w:r>
      <w:proofErr w:type="gramStart"/>
      <w:r w:rsidR="00AF5FC1" w:rsidRPr="00AF5FC1">
        <w:t>spectrum</w:t>
      </w:r>
      <w:ins w:id="177" w:author="Unknown" w:date="2024-06-17T07:54:00Z">
        <w:r w:rsidR="00551264">
          <w:t>(</w:t>
        </w:r>
        <w:proofErr w:type="gramEnd"/>
        <w:r w:rsidR="00551264">
          <w:t xml:space="preserve">Required </w:t>
        </w:r>
        <w:proofErr w:type="spellStart"/>
        <w:r w:rsidR="00551264">
          <w:t>Rsponse</w:t>
        </w:r>
        <w:proofErr w:type="spellEnd"/>
        <w:r w:rsidR="00551264">
          <w:t xml:space="preserve"> Spectrum)</w:t>
        </w:r>
      </w:ins>
      <w:del w:id="178" w:author="Unknown">
        <w:r w:rsidR="00AF5FC1" w:rsidRPr="00AF5FC1" w:rsidDel="00551264">
          <w:delText>)</w:delText>
        </w:r>
      </w:del>
      <w:r w:rsidR="00AF5FC1">
        <w:t xml:space="preserve"> and (d) </w:t>
      </w:r>
      <w:r w:rsidR="00AF5FC1" w:rsidRPr="00AF5FC1">
        <w:t>performance specifications (max base moment, max terminal displacement etc.)</w:t>
      </w:r>
      <w:r w:rsidR="00AF5FC1">
        <w:t xml:space="preserve">, </w:t>
      </w:r>
      <w:r w:rsidR="00AF5FC1" w:rsidRPr="00AF5FC1">
        <w:t>design a Belleville washer stack so that the system response meets the specifications.</w:t>
      </w:r>
    </w:p>
    <w:p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(d) a specific </w:t>
      </w:r>
      <w:r w:rsidRPr="00AF5FC1">
        <w:t>Belleville washer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“rigid” structures, in particular a CVT.</w:t>
      </w:r>
      <w:ins w:id="179" w:author="Unknown" w:date="2024-06-17T07:56:00Z">
        <w:r w:rsidR="00551264">
          <w:t xml:space="preserve"> (At some point the terms of single- and double acting configurations should be defined. Robert c</w:t>
        </w:r>
      </w:ins>
      <w:ins w:id="180" w:author="Unknown" w:date="2024-06-17T08:07:00Z">
        <w:r w:rsidR="00523664">
          <w:t>o</w:t>
        </w:r>
      </w:ins>
      <w:ins w:id="181" w:author="Unknown" w:date="2024-06-17T07:56:00Z">
        <w:r w:rsidR="00551264">
          <w:t>mbines different BW configurations in a stack, which can give poor results (</w:t>
        </w:r>
      </w:ins>
      <w:ins w:id="182" w:author="Unknown" w:date="2024-06-17T07:59:00Z">
        <w:r w:rsidR="00523664">
          <w:t>as the less stiff stack will use the more of the available deflection</w:t>
        </w:r>
      </w:ins>
      <w:ins w:id="183" w:author="Unknown" w:date="2024-06-17T08:08:00Z">
        <w:r w:rsidR="00523664">
          <w:t xml:space="preserve"> so that nested elements experience less deflection resulting in less damping</w:t>
        </w:r>
      </w:ins>
      <w:ins w:id="184" w:author="Unknown" w:date="2024-06-17T08:09:00Z">
        <w:r w:rsidR="00523664">
          <w:t xml:space="preserve">.)  The </w:t>
        </w:r>
      </w:ins>
      <w:ins w:id="185" w:author="Unknown" w:date="2024-06-17T08:10:00Z">
        <w:r w:rsidR="0085349D">
          <w:t>“</w:t>
        </w:r>
      </w:ins>
      <w:ins w:id="186" w:author="Unknown" w:date="2024-06-17T08:09:00Z">
        <w:r w:rsidR="00523664">
          <w:t>rigid</w:t>
        </w:r>
      </w:ins>
      <w:ins w:id="187" w:author="Unknown" w:date="2024-06-17T08:10:00Z">
        <w:r w:rsidR="0085349D">
          <w:t>”</w:t>
        </w:r>
      </w:ins>
      <w:ins w:id="188" w:author="Unknown" w:date="2024-06-17T08:09:00Z">
        <w:r w:rsidR="00523664">
          <w:t xml:space="preserve"> response of an equipment item </w:t>
        </w:r>
      </w:ins>
      <w:ins w:id="189" w:author="Unknown" w:date="2024-06-17T08:10:00Z">
        <w:r w:rsidR="00523664">
          <w:t>is</w:t>
        </w:r>
        <w:r w:rsidR="0085349D">
          <w:t xml:space="preserve"> governed by the relation of its f</w:t>
        </w:r>
      </w:ins>
      <w:ins w:id="190" w:author="Unknown" w:date="2024-06-17T08:11:00Z">
        <w:r w:rsidR="0085349D">
          <w:t>requency being above that of the base isolation system.</w:t>
        </w:r>
      </w:ins>
    </w:p>
    <w:p w:rsidR="00B1780C" w:rsidRDefault="00B1780C" w:rsidP="00B1780C">
      <w:pPr>
        <w:pStyle w:val="Heading2"/>
        <w:numPr>
          <w:numberingChange w:id="191" w:author="Unknown" w:date="2024-06-16T16:13:00Z" w:original=""/>
        </w:numPr>
      </w:pPr>
      <w:bookmarkStart w:id="192" w:name="_Toc168346901"/>
      <w:r>
        <w:t>Organization of the report</w:t>
      </w:r>
      <w:bookmarkEnd w:id="192"/>
    </w:p>
    <w:p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Belleville-washer seismic protective system</w:t>
      </w:r>
      <w:r>
        <w:t xml:space="preserve">. The report is therefore structured around an analysis procedure. This procedure is summarized upfront in Chapter </w:t>
      </w:r>
      <w:r w:rsidR="004D51C7">
        <w:fldChar w:fldCharType="begin"/>
      </w:r>
      <w:r>
        <w:instrText xml:space="preserve"> REF _Ref166674583 \r \h </w:instrText>
      </w:r>
      <w:r w:rsidR="004D51C7">
        <w:fldChar w:fldCharType="separate"/>
      </w:r>
      <w:r w:rsidR="00334AA1">
        <w:t>2</w:t>
      </w:r>
      <w:r w:rsidR="004D51C7">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4D51C7">
        <w:fldChar w:fldCharType="begin"/>
      </w:r>
      <w:r w:rsidR="00E432A4">
        <w:instrText xml:space="preserve"> REF _Ref164099813 \r \h </w:instrText>
      </w:r>
      <w:r w:rsidR="004D51C7">
        <w:fldChar w:fldCharType="separate"/>
      </w:r>
      <w:r w:rsidR="00334AA1">
        <w:t>3</w:t>
      </w:r>
      <w:r w:rsidR="004D51C7">
        <w:fldChar w:fldCharType="end"/>
      </w:r>
      <w:r>
        <w:t>.</w:t>
      </w:r>
      <w:r w:rsidR="00A11B29">
        <w:t xml:space="preserve"> Shake table experiments to characterized dynamic seismic response of a CVT equipment with Belleville washer stacks, including setup, instrumentation and specific steps for installing the washer stacks, are described in Chapter</w:t>
      </w:r>
      <w:r w:rsidR="00E432A4">
        <w:t xml:space="preserve"> </w:t>
      </w:r>
      <w:r w:rsidR="004D51C7">
        <w:fldChar w:fldCharType="begin"/>
      </w:r>
      <w:r w:rsidR="00E432A4">
        <w:instrText xml:space="preserve"> REF _Ref166675284 \r \h </w:instrText>
      </w:r>
      <w:r w:rsidR="004D51C7">
        <w:fldChar w:fldCharType="separate"/>
      </w:r>
      <w:r w:rsidR="00334AA1">
        <w:t>4</w:t>
      </w:r>
      <w:r w:rsidR="004D51C7">
        <w:fldChar w:fldCharType="end"/>
      </w:r>
      <w:r w:rsidR="00A11B29">
        <w:t>. In Chapter</w:t>
      </w:r>
      <w:r w:rsidR="00E432A4">
        <w:t xml:space="preserve"> </w:t>
      </w:r>
      <w:r w:rsidR="004D51C7">
        <w:fldChar w:fldCharType="begin"/>
      </w:r>
      <w:r w:rsidR="00E432A4">
        <w:instrText xml:space="preserve"> REF _Ref166675300 \r \h </w:instrText>
      </w:r>
      <w:r w:rsidR="004D51C7">
        <w:fldChar w:fldCharType="separate"/>
      </w:r>
      <w:r w:rsidR="00334AA1">
        <w:t>5</w:t>
      </w:r>
      <w:r w:rsidR="004D51C7">
        <w:fldChar w:fldCharType="end"/>
      </w:r>
      <w:r w:rsidR="00A11B29">
        <w:t xml:space="preserve">, a nonlinear dynamic model of the CVT with Belleville washer stacks is developed, and predictions from the model are compared with measurements from shake table experiments. An important note is that all the information needed for this model can be obtained from the washer characterization data from Chapter </w:t>
      </w:r>
      <w:r w:rsidR="004D51C7">
        <w:fldChar w:fldCharType="begin"/>
      </w:r>
      <w:r w:rsidR="00AA471C">
        <w:instrText xml:space="preserve"> REF _Ref164099813 \r \h </w:instrText>
      </w:r>
      <w:r w:rsidR="004D51C7">
        <w:fldChar w:fldCharType="separate"/>
      </w:r>
      <w:r w:rsidR="00334AA1">
        <w:t>3</w:t>
      </w:r>
      <w:r w:rsidR="004D51C7">
        <w:fldChar w:fldCharType="end"/>
      </w:r>
      <w:r w:rsidR="00A11B29">
        <w:t xml:space="preserve">, the type of information that can be readily obtained. In Chapter </w:t>
      </w:r>
      <w:r w:rsidR="004D51C7">
        <w:fldChar w:fldCharType="begin"/>
      </w:r>
      <w:r w:rsidR="00AA471C">
        <w:instrText xml:space="preserve"> REF _Ref166675332 \r \h </w:instrText>
      </w:r>
      <w:r w:rsidR="004D51C7">
        <w:fldChar w:fldCharType="separate"/>
      </w:r>
      <w:r w:rsidR="00334AA1">
        <w:t>6</w:t>
      </w:r>
      <w:r w:rsidR="004D51C7">
        <w:fldChar w:fldCharType="end"/>
      </w:r>
      <w:r w:rsidR="00A11B29">
        <w:t xml:space="preserve">, a </w:t>
      </w:r>
      <w:proofErr w:type="spellStart"/>
      <w:r w:rsidR="00A11B29">
        <w:t>linearized</w:t>
      </w:r>
      <w:proofErr w:type="spellEnd"/>
      <w:r w:rsidR="00A11B29">
        <w:t xml:space="preserve"> model based on equivalent stiffness and damping is developed that may be more conducive for practical use than the nonlinear model in Chapter;</w:t>
      </w:r>
      <w:r w:rsidR="00AA471C">
        <w:t xml:space="preserve"> </w:t>
      </w:r>
      <w:r w:rsidR="004D51C7">
        <w:fldChar w:fldCharType="begin"/>
      </w:r>
      <w:r w:rsidR="00AA471C">
        <w:instrText xml:space="preserve"> REF _Ref166675345 \r \h </w:instrText>
      </w:r>
      <w:r w:rsidR="004D51C7">
        <w:fldChar w:fldCharType="separate"/>
      </w:r>
      <w:r w:rsidR="00334AA1">
        <w:t>5</w:t>
      </w:r>
      <w:r w:rsidR="004D51C7">
        <w:fldChar w:fldCharType="end"/>
      </w:r>
      <w:r w:rsidR="00A11B29">
        <w:t xml:space="preserve"> this linear model can also be developed simply for the characterization data in Chapter </w:t>
      </w:r>
      <w:r w:rsidR="004D51C7">
        <w:fldChar w:fldCharType="begin"/>
      </w:r>
      <w:r w:rsidR="00AA471C">
        <w:instrText xml:space="preserve"> REF _Ref164099813 \r \h </w:instrText>
      </w:r>
      <w:r w:rsidR="004D51C7">
        <w:fldChar w:fldCharType="separate"/>
      </w:r>
      <w:r w:rsidR="00334AA1">
        <w:t>3</w:t>
      </w:r>
      <w:r w:rsidR="004D51C7">
        <w:fldChar w:fldCharType="end"/>
      </w:r>
      <w:r w:rsidR="00A11B29">
        <w:t xml:space="preserve">. </w:t>
      </w:r>
      <w:r w:rsidR="00B00FE1">
        <w:t>T</w:t>
      </w:r>
      <w:r w:rsidR="00A11B29">
        <w:t xml:space="preserve">he approach taken in this report to analyze substation equipment with Belleville washer seismic protective systems </w:t>
      </w:r>
      <w:r w:rsidR="00B00FE1">
        <w:t>loosely parallels</w:t>
      </w:r>
      <w:r w:rsidR="00A11B29">
        <w:t xml:space="preserve"> that in ASCE 7 for seismically isolated structures; this </w:t>
      </w:r>
      <w:r w:rsidR="00B00FE1">
        <w:t>is pointed out in Chapter</w:t>
      </w:r>
      <w:del w:id="193" w:author="Unknown">
        <w:r w:rsidR="00B00FE1" w:rsidDel="0085349D">
          <w:delText xml:space="preserve"> </w:delText>
        </w:r>
      </w:del>
      <w:r w:rsidR="00B00FE1">
        <w:t xml:space="preserve"> </w:t>
      </w:r>
      <w:r w:rsidR="004D51C7">
        <w:fldChar w:fldCharType="begin"/>
      </w:r>
      <w:r w:rsidR="00B00FE1">
        <w:instrText xml:space="preserve"> REF _Ref166675332 \r \h </w:instrText>
      </w:r>
      <w:r w:rsidR="004D51C7">
        <w:fldChar w:fldCharType="separate"/>
      </w:r>
      <w:r w:rsidR="00334AA1">
        <w:t>6</w:t>
      </w:r>
      <w:r w:rsidR="004D51C7">
        <w:fldChar w:fldCharType="end"/>
      </w:r>
      <w:r w:rsidR="00A11B29">
        <w:t xml:space="preserve"> to lend credence to the proposed approach relative to well-established procedures in seismic standards. Finally in Chapter</w:t>
      </w:r>
      <w:r w:rsidR="00AA471C">
        <w:t xml:space="preserve"> </w:t>
      </w:r>
      <w:r w:rsidR="004D51C7">
        <w:fldChar w:fldCharType="begin"/>
      </w:r>
      <w:r w:rsidR="00AA471C">
        <w:instrText xml:space="preserve"> REF _Ref166675381 \r \h </w:instrText>
      </w:r>
      <w:r w:rsidR="004D51C7">
        <w:fldChar w:fldCharType="separate"/>
      </w:r>
      <w:r w:rsidR="00334AA1">
        <w:t>7</w:t>
      </w:r>
      <w:r w:rsidR="004D51C7">
        <w:fldChar w:fldCharType="end"/>
      </w:r>
      <w:r w:rsidR="00A11B29">
        <w:t xml:space="preserve">, a summary is </w:t>
      </w:r>
      <w:r w:rsidR="00AA471C">
        <w:t>provided,</w:t>
      </w:r>
      <w:r w:rsidR="00A11B29">
        <w:t xml:space="preserve"> and some outstanding questions are identified.</w:t>
      </w:r>
    </w:p>
    <w:p w:rsidR="0096528F" w:rsidRPr="005B5DD0" w:rsidRDefault="0096528F" w:rsidP="00D02977">
      <w:pPr>
        <w:pStyle w:val="BodyText"/>
      </w:pPr>
    </w:p>
    <w:p w:rsidR="00D7150D" w:rsidRPr="005B5DD0" w:rsidRDefault="00D7150D" w:rsidP="009F216C">
      <w:pPr>
        <w:pStyle w:val="BodyText"/>
        <w:sectPr w:rsidR="00D7150D" w:rsidRPr="005B5DD0">
          <w:headerReference w:type="even" r:id="rId50"/>
          <w:headerReference w:type="default" r:id="rId51"/>
          <w:footerReference w:type="default" r:id="rId52"/>
          <w:type w:val="oddPage"/>
          <w:pgSz w:w="12240" w:h="15840"/>
          <w:pgMar w:top="1440" w:right="1440" w:bottom="1440" w:left="1440" w:gutter="0"/>
          <w:pgNumType w:start="1" w:chapStyle="1"/>
        </w:sectPr>
      </w:pPr>
    </w:p>
    <w:p w:rsidR="006F77A1" w:rsidRPr="00B94FC3" w:rsidRDefault="006F77A1" w:rsidP="006F77A1">
      <w:pPr>
        <w:pStyle w:val="Heading1"/>
        <w:numPr>
          <w:numberingChange w:id="194" w:author="Unknown" w:date="2024-06-16T16:13:00Z" w:original="%1:2:0:"/>
        </w:numPr>
      </w:pPr>
      <w:r>
        <w:br/>
      </w:r>
      <w:bookmarkStart w:id="195" w:name="_Ref166674583"/>
      <w:bookmarkStart w:id="196" w:name="_Toc168346902"/>
      <w:r w:rsidR="00A133B3">
        <w:t>Proposed analysis procedure</w:t>
      </w:r>
      <w:bookmarkEnd w:id="195"/>
      <w:bookmarkEnd w:id="196"/>
    </w:p>
    <w:p w:rsidR="00D7150D" w:rsidRDefault="00593469" w:rsidP="00D7150D">
      <w:pPr>
        <w:pStyle w:val="BodyText"/>
      </w:pPr>
      <w:r>
        <w:t xml:space="preserve">The main goal of this project is to develop an </w:t>
      </w:r>
      <w:r w:rsidRPr="008426D6">
        <w:t>analysis-based systematic approach for design of a Belleville-washer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rsidR="00F1601C" w:rsidRPr="00F1601C" w:rsidRDefault="00F1601C" w:rsidP="00F1601C">
      <w:pPr>
        <w:pStyle w:val="BodyText"/>
      </w:pPr>
      <w:r w:rsidRPr="00F1601C">
        <w:t xml:space="preserve">Given (a) an equipment, (b) its support structure, (c) seismic input (ground motion record), (d) </w:t>
      </w:r>
      <w:ins w:id="197" w:author="Unknown" w:date="2024-06-17T08:19:00Z">
        <w:r w:rsidR="0085349D">
          <w:t xml:space="preserve">Belleville Washer properties, and e) </w:t>
        </w:r>
      </w:ins>
      <w:r w:rsidRPr="00F1601C">
        <w:t>Belleville washer configuration</w:t>
      </w:r>
    </w:p>
    <w:p w:rsidR="00F1601C" w:rsidRPr="00F1601C" w:rsidRDefault="00F1601C" w:rsidP="00F1601C">
      <w:pPr>
        <w:pStyle w:val="BodyText"/>
        <w:numPr>
          <w:ilvl w:val="0"/>
          <w:numId w:val="40"/>
          <w:numberingChange w:id="198" w:author="Unknown" w:date="2024-06-16T16:13:00Z" w:original="%1:1:0:."/>
        </w:numPr>
        <w:tabs>
          <w:tab w:val="clear" w:pos="720"/>
          <w:tab w:val="num" w:pos="360"/>
        </w:tabs>
        <w:ind w:left="360"/>
      </w:pPr>
      <w:r w:rsidRPr="00F1601C">
        <w:t>Determine the force-displacement response of the stack</w:t>
      </w:r>
      <w:r>
        <w:t>.</w:t>
      </w:r>
    </w:p>
    <w:p w:rsidR="00F1601C" w:rsidRPr="00F1601C" w:rsidRDefault="00F1601C" w:rsidP="00F1601C">
      <w:pPr>
        <w:pStyle w:val="BodyText"/>
        <w:numPr>
          <w:ilvl w:val="1"/>
          <w:numId w:val="40"/>
          <w:numberingChange w:id="199" w:author="Unknown" w:date="2024-06-16T16:13:00Z" w:original="•"/>
        </w:numPr>
        <w:tabs>
          <w:tab w:val="clear" w:pos="1440"/>
          <w:tab w:val="num" w:pos="1080"/>
        </w:tabs>
        <w:ind w:left="1080"/>
      </w:pPr>
      <w:r w:rsidRPr="00F1601C">
        <w:t>In this project, we have done this by testing the stack in a material test machine</w:t>
      </w:r>
      <w:r>
        <w:t xml:space="preserve"> (see Chapter </w:t>
      </w:r>
      <w:r w:rsidR="004D51C7">
        <w:fldChar w:fldCharType="begin"/>
      </w:r>
      <w:r>
        <w:instrText xml:space="preserve"> REF _Ref164099813 \r \h </w:instrText>
      </w:r>
      <w:r w:rsidR="004D51C7">
        <w:fldChar w:fldCharType="separate"/>
      </w:r>
      <w:r w:rsidR="00334AA1">
        <w:t>3</w:t>
      </w:r>
      <w:r w:rsidR="004D51C7">
        <w:fldChar w:fldCharType="end"/>
      </w:r>
      <w:r>
        <w:t>).</w:t>
      </w:r>
    </w:p>
    <w:p w:rsidR="00F1601C" w:rsidRPr="00F1601C" w:rsidRDefault="00F1601C" w:rsidP="00F1601C">
      <w:pPr>
        <w:pStyle w:val="BodyText"/>
        <w:numPr>
          <w:ilvl w:val="1"/>
          <w:numId w:val="40"/>
          <w:numberingChange w:id="200" w:author="Unknown" w:date="2024-06-16T16:13:00Z" w:original="•"/>
        </w:numPr>
        <w:tabs>
          <w:tab w:val="clear" w:pos="1440"/>
          <w:tab w:val="num" w:pos="1080"/>
        </w:tabs>
        <w:ind w:left="1080"/>
      </w:pPr>
      <w:r w:rsidRPr="00F1601C">
        <w:t>This is a hysteretic behavior</w:t>
      </w:r>
      <w:ins w:id="201" w:author="Unknown" w:date="2024-06-17T08:23:00Z">
        <w:r w:rsidR="00936AD2">
          <w:t xml:space="preserve"> primarily introduced by nested Belleville Washers</w:t>
        </w:r>
      </w:ins>
      <w:ins w:id="202" w:author="Unknown" w:date="2024-06-17T08:24:00Z">
        <w:r w:rsidR="00936AD2">
          <w:t xml:space="preserve"> and to a lesser degree by the material properties of the washers</w:t>
        </w:r>
      </w:ins>
      <w:r>
        <w:t>.</w:t>
      </w:r>
      <w:ins w:id="203" w:author="Unknown" w:date="2024-06-17T08:25:00Z">
        <w:r w:rsidR="00936AD2">
          <w:t xml:space="preserve"> (?)</w:t>
        </w:r>
      </w:ins>
    </w:p>
    <w:p w:rsidR="00F1601C" w:rsidRPr="00F1601C" w:rsidRDefault="00F1601C" w:rsidP="00F1601C">
      <w:pPr>
        <w:pStyle w:val="BodyText"/>
        <w:numPr>
          <w:ilvl w:val="0"/>
          <w:numId w:val="40"/>
          <w:numberingChange w:id="204" w:author="Unknown" w:date="2024-06-16T16:13:00Z" w:original="%1:2:0:."/>
        </w:numPr>
        <w:tabs>
          <w:tab w:val="clear" w:pos="720"/>
          <w:tab w:val="num" w:pos="360"/>
        </w:tabs>
        <w:ind w:left="360"/>
      </w:pPr>
      <w:r w:rsidRPr="00F1601C">
        <w:t>Compute the moment-rotation behavior of the assembly of washer stacks</w:t>
      </w:r>
      <w:r>
        <w:t xml:space="preserve"> (see Chapter </w:t>
      </w:r>
      <w:r w:rsidR="004D51C7">
        <w:fldChar w:fldCharType="begin"/>
      </w:r>
      <w:r>
        <w:instrText xml:space="preserve"> REF _Ref166675773 \r \h </w:instrText>
      </w:r>
      <w:r w:rsidR="004D51C7">
        <w:fldChar w:fldCharType="separate"/>
      </w:r>
      <w:r w:rsidR="00334AA1">
        <w:t>5</w:t>
      </w:r>
      <w:r w:rsidR="004D51C7">
        <w:fldChar w:fldCharType="end"/>
      </w:r>
      <w:r>
        <w:t>).</w:t>
      </w:r>
    </w:p>
    <w:p w:rsidR="00F1601C" w:rsidRPr="00F1601C" w:rsidRDefault="00F1601C" w:rsidP="00F1601C">
      <w:pPr>
        <w:pStyle w:val="BodyText"/>
        <w:numPr>
          <w:ilvl w:val="1"/>
          <w:numId w:val="40"/>
          <w:numberingChange w:id="205" w:author="Unknown" w:date="2024-06-16T16:13:00Z" w:original="•"/>
        </w:numPr>
        <w:tabs>
          <w:tab w:val="clear" w:pos="1440"/>
          <w:tab w:val="num" w:pos="1080"/>
        </w:tabs>
        <w:ind w:left="1080"/>
      </w:pPr>
      <w:r w:rsidRPr="00F1601C">
        <w:t>This can be done, for example, in an Excel spreadsheet</w:t>
      </w:r>
      <w:r>
        <w:t>.</w:t>
      </w:r>
    </w:p>
    <w:p w:rsidR="00F1601C" w:rsidRPr="00F1601C" w:rsidRDefault="00F1601C" w:rsidP="00F1601C">
      <w:pPr>
        <w:pStyle w:val="BodyText"/>
        <w:numPr>
          <w:ilvl w:val="1"/>
          <w:numId w:val="40"/>
          <w:numberingChange w:id="206" w:author="Unknown" w:date="2024-06-16T16:13:00Z" w:original="•"/>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rsidR="004D51C7">
        <w:fldChar w:fldCharType="begin"/>
      </w:r>
      <w:r>
        <w:instrText xml:space="preserve"> REF _Ref166675757 \r \h </w:instrText>
      </w:r>
      <w:r w:rsidR="004D51C7">
        <w:fldChar w:fldCharType="separate"/>
      </w:r>
      <w:r w:rsidR="00334AA1">
        <w:t>4</w:t>
      </w:r>
      <w:r w:rsidR="004D51C7">
        <w:fldChar w:fldCharType="end"/>
      </w:r>
      <w:r>
        <w:t>).</w:t>
      </w:r>
    </w:p>
    <w:p w:rsidR="00F1601C" w:rsidRPr="00F1601C" w:rsidRDefault="00F1601C" w:rsidP="00F1601C">
      <w:pPr>
        <w:pStyle w:val="BodyText"/>
        <w:numPr>
          <w:ilvl w:val="0"/>
          <w:numId w:val="40"/>
          <w:numberingChange w:id="207" w:author="Unknown" w:date="2024-06-16T16:13:00Z" w:original="%1:3:0:."/>
        </w:numPr>
        <w:tabs>
          <w:tab w:val="clear" w:pos="720"/>
          <w:tab w:val="num" w:pos="360"/>
        </w:tabs>
        <w:ind w:left="360"/>
      </w:pPr>
      <w:r w:rsidRPr="00F1601C">
        <w:t>Model this moment-rotation behavior – two possible approaches</w:t>
      </w:r>
      <w:r>
        <w:t>.</w:t>
      </w:r>
    </w:p>
    <w:p w:rsidR="00F1601C" w:rsidRPr="00F1601C" w:rsidRDefault="00F1601C" w:rsidP="00F1601C">
      <w:pPr>
        <w:pStyle w:val="BodyText"/>
        <w:numPr>
          <w:ilvl w:val="1"/>
          <w:numId w:val="40"/>
          <w:numberingChange w:id="208" w:author="Unknown" w:date="2024-06-16T16:13:00Z" w:original="•"/>
        </w:numPr>
        <w:tabs>
          <w:tab w:val="clear" w:pos="1440"/>
          <w:tab w:val="num" w:pos="1080"/>
        </w:tabs>
        <w:ind w:left="1080"/>
      </w:pPr>
      <w:r w:rsidRPr="00F1601C">
        <w:t>Fit a hysteresis model</w:t>
      </w:r>
      <w:r>
        <w:t xml:space="preserve"> (Chapter </w:t>
      </w:r>
      <w:r w:rsidR="004D51C7">
        <w:fldChar w:fldCharType="begin"/>
      </w:r>
      <w:r>
        <w:instrText xml:space="preserve"> REF _Ref166675773 \r \h </w:instrText>
      </w:r>
      <w:r w:rsidR="004D51C7">
        <w:fldChar w:fldCharType="separate"/>
      </w:r>
      <w:r w:rsidR="00334AA1">
        <w:t>5</w:t>
      </w:r>
      <w:r w:rsidR="004D51C7">
        <w:fldChar w:fldCharType="end"/>
      </w:r>
      <w:r>
        <w:t>).</w:t>
      </w:r>
    </w:p>
    <w:p w:rsidR="00F1601C" w:rsidRPr="00F1601C" w:rsidRDefault="00F1601C" w:rsidP="00F1601C">
      <w:pPr>
        <w:pStyle w:val="BodyText"/>
        <w:numPr>
          <w:ilvl w:val="1"/>
          <w:numId w:val="40"/>
          <w:numberingChange w:id="209" w:author="Unknown" w:date="2024-06-16T16:13:00Z" w:original="•"/>
        </w:numPr>
        <w:tabs>
          <w:tab w:val="clear" w:pos="1440"/>
          <w:tab w:val="num" w:pos="1080"/>
        </w:tabs>
        <w:ind w:left="1080"/>
      </w:pPr>
      <w:r w:rsidRPr="00F1601C">
        <w:t>Compute an “equivalent” stiffness and damping</w:t>
      </w:r>
      <w:r>
        <w:t xml:space="preserve"> (Chapter </w:t>
      </w:r>
      <w:r w:rsidR="004D51C7">
        <w:fldChar w:fldCharType="begin"/>
      </w:r>
      <w:r>
        <w:instrText xml:space="preserve"> REF _Ref166675826 \r \h </w:instrText>
      </w:r>
      <w:r w:rsidR="004D51C7">
        <w:fldChar w:fldCharType="separate"/>
      </w:r>
      <w:r w:rsidR="00334AA1">
        <w:t>6</w:t>
      </w:r>
      <w:r w:rsidR="004D51C7">
        <w:fldChar w:fldCharType="end"/>
      </w:r>
      <w:r>
        <w:t>).</w:t>
      </w:r>
    </w:p>
    <w:p w:rsidR="00F1601C" w:rsidRPr="00F1601C" w:rsidRDefault="00F1601C" w:rsidP="00F1601C">
      <w:pPr>
        <w:pStyle w:val="BodyText"/>
        <w:numPr>
          <w:ilvl w:val="1"/>
          <w:numId w:val="40"/>
          <w:numberingChange w:id="210" w:author="Unknown" w:date="2024-06-16T16:13:00Z" w:original="•"/>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rsidR="00F1601C" w:rsidRPr="00F1601C" w:rsidRDefault="00F1601C" w:rsidP="00F1601C">
      <w:pPr>
        <w:pStyle w:val="BodyText"/>
        <w:numPr>
          <w:ilvl w:val="0"/>
          <w:numId w:val="40"/>
          <w:numberingChange w:id="211" w:author="Unknown" w:date="2024-06-16T16:13:00Z" w:original="%1:4:0:."/>
        </w:numPr>
        <w:tabs>
          <w:tab w:val="clear" w:pos="720"/>
          <w:tab w:val="num" w:pos="360"/>
        </w:tabs>
        <w:ind w:left="360"/>
      </w:pPr>
      <w:r w:rsidRPr="00F1601C">
        <w:t>Compute the system response – three approaches are possible</w:t>
      </w:r>
      <w:r>
        <w:t>.</w:t>
      </w:r>
    </w:p>
    <w:p w:rsidR="00F1601C" w:rsidRPr="00F1601C" w:rsidRDefault="00F1601C" w:rsidP="00F1601C">
      <w:pPr>
        <w:pStyle w:val="BodyText"/>
        <w:numPr>
          <w:ilvl w:val="1"/>
          <w:numId w:val="40"/>
          <w:numberingChange w:id="212" w:author="Unknown" w:date="2024-06-16T16:13:00Z" w:original="•"/>
        </w:numPr>
        <w:tabs>
          <w:tab w:val="clear" w:pos="1440"/>
          <w:tab w:val="num" w:pos="1080"/>
        </w:tabs>
        <w:ind w:left="1080"/>
      </w:pPr>
      <w:r w:rsidRPr="00F1601C">
        <w:t>Nonlinear time-history analysis with the hysteresis model for the washer arrangement</w:t>
      </w:r>
      <w:r>
        <w:t xml:space="preserve"> (Chapter </w:t>
      </w:r>
      <w:r w:rsidR="004D51C7">
        <w:fldChar w:fldCharType="begin"/>
      </w:r>
      <w:r>
        <w:instrText xml:space="preserve"> REF _Ref166675773 \r \h </w:instrText>
      </w:r>
      <w:r w:rsidR="004D51C7">
        <w:fldChar w:fldCharType="separate"/>
      </w:r>
      <w:r w:rsidR="00334AA1">
        <w:t>5</w:t>
      </w:r>
      <w:r w:rsidR="004D51C7">
        <w:fldChar w:fldCharType="end"/>
      </w:r>
      <w:r>
        <w:t>).</w:t>
      </w:r>
    </w:p>
    <w:p w:rsidR="00F1601C" w:rsidRPr="00F1601C" w:rsidRDefault="00F1601C" w:rsidP="00F1601C">
      <w:pPr>
        <w:pStyle w:val="BodyText"/>
        <w:numPr>
          <w:ilvl w:val="1"/>
          <w:numId w:val="40"/>
          <w:numberingChange w:id="213" w:author="Unknown" w:date="2024-06-16T16:13:00Z" w:original="•"/>
        </w:numPr>
        <w:tabs>
          <w:tab w:val="clear" w:pos="1440"/>
          <w:tab w:val="num" w:pos="1080"/>
        </w:tabs>
        <w:ind w:left="1080"/>
      </w:pPr>
      <w:r w:rsidRPr="00F1601C">
        <w:t>Linear time history analysis with the equivalent stiffness and damping</w:t>
      </w:r>
      <w:r>
        <w:t>.</w:t>
      </w:r>
    </w:p>
    <w:p w:rsidR="00936AD2" w:rsidRPr="00F1601C" w:rsidRDefault="00F1601C" w:rsidP="00F1601C">
      <w:pPr>
        <w:pStyle w:val="BodyText"/>
        <w:numPr>
          <w:ilvl w:val="1"/>
          <w:numId w:val="40"/>
          <w:numberingChange w:id="214" w:author="Unknown" w:date="2024-06-17T08:32:00Z" w:original="•"/>
        </w:numPr>
        <w:tabs>
          <w:tab w:val="clear" w:pos="1440"/>
          <w:tab w:val="num" w:pos="1080"/>
        </w:tabs>
        <w:ind w:left="1080"/>
        <w:rPr>
          <w:ins w:id="215" w:author="Unknown" w:date="2024-06-17T08:30:00Z"/>
        </w:rPr>
        <w:pPrChange w:id="216" w:author="Unknown" w:date="2024-06-17T08:30:00Z">
          <w:pPr>
            <w:pStyle w:val="BodyText"/>
            <w:numPr>
              <w:ilvl w:val="1"/>
              <w:numId w:val="40"/>
            </w:numPr>
            <w:tabs>
              <w:tab w:val="num" w:pos="1080"/>
            </w:tabs>
            <w:ind w:left="1080" w:hanging="360"/>
          </w:pPr>
        </w:pPrChange>
      </w:pPr>
      <w:r w:rsidRPr="00F1601C">
        <w:t xml:space="preserve">Response spectrum analysis with the equivalent stiffness and damping </w:t>
      </w:r>
      <w:r>
        <w:t xml:space="preserve">((Chapter </w:t>
      </w:r>
      <w:r w:rsidR="004D51C7">
        <w:fldChar w:fldCharType="begin"/>
      </w:r>
      <w:r>
        <w:instrText xml:space="preserve"> REF _Ref166675826 \r \h </w:instrText>
      </w:r>
      <w:r w:rsidR="004D51C7">
        <w:fldChar w:fldCharType="separate"/>
      </w:r>
      <w:r w:rsidR="00334AA1">
        <w:t>6</w:t>
      </w:r>
      <w:r w:rsidR="004D51C7">
        <w:fldChar w:fldCharType="end"/>
      </w:r>
      <w:r>
        <w:t>). T</w:t>
      </w:r>
      <w:r w:rsidRPr="00F1601C">
        <w:t>his together with the equivalent stiffness and damping resemble ASCE 7 process for base isolation</w:t>
      </w:r>
      <w:r w:rsidR="00476DCD">
        <w:t xml:space="preserve"> (Chapter </w:t>
      </w:r>
      <w:r w:rsidR="004D51C7">
        <w:fldChar w:fldCharType="begin"/>
      </w:r>
      <w:r w:rsidR="00B87B48">
        <w:instrText xml:space="preserve"> REF _Ref166675936 \r \h </w:instrText>
      </w:r>
      <w:r w:rsidR="004D51C7">
        <w:fldChar w:fldCharType="separate"/>
      </w:r>
      <w:proofErr w:type="spellStart"/>
      <w:r w:rsidR="002337B1">
        <w:rPr>
          <w:b/>
          <w:bCs/>
        </w:rPr>
        <w:t>E</w:t>
      </w:r>
      <w:r w:rsidR="00334AA1">
        <w:rPr>
          <w:b/>
          <w:bCs/>
        </w:rPr>
        <w:t>ror</w:t>
      </w:r>
      <w:proofErr w:type="spellEnd"/>
      <w:r w:rsidR="00334AA1">
        <w:rPr>
          <w:b/>
          <w:bCs/>
        </w:rPr>
        <w:t>! Reference source not found.</w:t>
      </w:r>
      <w:r w:rsidR="004D51C7">
        <w:fldChar w:fldCharType="end"/>
      </w:r>
      <w:r w:rsidR="00476DCD">
        <w:t>).</w:t>
      </w:r>
      <w:r w:rsidR="002337B1">
        <w:tab/>
      </w:r>
      <w:r w:rsidRPr="00F1601C">
        <w:t>In the project, it has been verified that the three approaches produce close response</w:t>
      </w:r>
      <w:r w:rsidR="00936AD2">
        <w:t>s</w:t>
      </w:r>
    </w:p>
    <w:p w:rsidR="00593469" w:rsidRPr="005B5DD0" w:rsidRDefault="00593469" w:rsidP="00D7150D">
      <w:pPr>
        <w:pStyle w:val="BodyText"/>
      </w:pPr>
    </w:p>
    <w:p w:rsidR="002B402A" w:rsidRDefault="002337B1" w:rsidP="00D7150D">
      <w:pPr>
        <w:pStyle w:val="BodyText"/>
        <w:rPr>
          <w:ins w:id="217" w:author="Unknown" w:date="2024-06-17T08:38:00Z"/>
        </w:rPr>
      </w:pPr>
      <w:ins w:id="218" w:author="Unknown" w:date="2024-06-17T08:33:00Z">
        <w:r>
          <w:t xml:space="preserve">I suspect that if you allow mixed elements (non-nested </w:t>
        </w:r>
      </w:ins>
      <w:ins w:id="219" w:author="Unknown" w:date="2024-06-17T08:34:00Z">
        <w:r>
          <w:t>and nested the method will no</w:t>
        </w:r>
      </w:ins>
      <w:ins w:id="220" w:author="Unknown" w:date="2024-06-17T08:35:00Z">
        <w:r>
          <w:t>t</w:t>
        </w:r>
      </w:ins>
      <w:ins w:id="221" w:author="Unknown" w:date="2024-06-17T08:34:00Z">
        <w:r>
          <w:t xml:space="preserve"> work as the stiffness of a stack will change once the non-nested ele</w:t>
        </w:r>
      </w:ins>
      <w:ins w:id="222" w:author="Unknown" w:date="2024-06-17T08:35:00Z">
        <w:r>
          <w:t>ments are fully compressed and non</w:t>
        </w:r>
      </w:ins>
      <w:ins w:id="223" w:author="Unknown" w:date="2024-06-17T08:36:00Z">
        <w:r>
          <w:t>-</w:t>
        </w:r>
      </w:ins>
      <w:ins w:id="224" w:author="Unknown" w:date="2024-06-17T08:35:00Z">
        <w:r>
          <w:t>nested elem</w:t>
        </w:r>
      </w:ins>
      <w:ins w:id="225" w:author="Unknown" w:date="2024-06-17T08:37:00Z">
        <w:r>
          <w:t>en</w:t>
        </w:r>
      </w:ins>
      <w:ins w:id="226" w:author="Unknown" w:date="2024-06-17T08:35:00Z">
        <w:r>
          <w:t>ts no longer contribute to stack stiffness.</w:t>
        </w:r>
      </w:ins>
    </w:p>
    <w:p w:rsidR="002337B1" w:rsidRDefault="002337B1" w:rsidP="00D7150D">
      <w:pPr>
        <w:pStyle w:val="BodyText"/>
        <w:numPr>
          <w:ins w:id="227" w:author="Unknown" w:date="2024-06-17T08:38:00Z"/>
        </w:numPr>
        <w:rPr>
          <w:ins w:id="228" w:author="Unknown" w:date="2024-06-17T08:38:00Z"/>
        </w:rPr>
      </w:pPr>
    </w:p>
    <w:p w:rsidR="002337B1" w:rsidRDefault="002337B1" w:rsidP="00D7150D">
      <w:pPr>
        <w:pStyle w:val="BodyText"/>
        <w:numPr>
          <w:ins w:id="229" w:author="Unknown" w:date="2024-06-17T08:38:00Z"/>
        </w:numPr>
        <w:rPr>
          <w:ins w:id="230" w:author="Unknown" w:date="2024-06-17T08:38:00Z"/>
        </w:rPr>
      </w:pPr>
    </w:p>
    <w:p w:rsidR="002337B1" w:rsidRPr="005B5DD0" w:rsidRDefault="002337B1" w:rsidP="00D7150D">
      <w:pPr>
        <w:pStyle w:val="BodyText"/>
        <w:numPr>
          <w:ins w:id="231" w:author="Unknown" w:date="2024-06-17T08:38:00Z"/>
        </w:numPr>
        <w:sectPr w:rsidR="002337B1" w:rsidRPr="005B5DD0">
          <w:type w:val="oddPage"/>
          <w:pgSz w:w="12240" w:h="15840"/>
          <w:pgMar w:top="1440" w:right="1440" w:bottom="1440" w:left="1440" w:gutter="0"/>
          <w:pgNumType w:start="1" w:chapStyle="1"/>
        </w:sectPr>
      </w:pPr>
      <w:ins w:id="232" w:author="Unknown" w:date="2024-06-17T08:38:00Z">
        <w:r>
          <w:t>In</w:t>
        </w:r>
      </w:ins>
      <w:ins w:id="233" w:author="Unknown" w:date="2024-06-17T09:05:00Z">
        <w:r w:rsidR="002448CA">
          <w:t xml:space="preserve"> </w:t>
        </w:r>
      </w:ins>
      <w:ins w:id="234" w:author="Unknown" w:date="2024-06-17T08:38:00Z">
        <w:r>
          <w:t>some of your plots below, I suggest that you convert then to</w:t>
        </w:r>
      </w:ins>
      <w:ins w:id="235" w:author="Unknown" w:date="2024-06-17T08:39:00Z">
        <w:r>
          <w:t xml:space="preserve"> </w:t>
        </w:r>
      </w:ins>
      <w:ins w:id="236" w:author="Unknown" w:date="2024-06-17T08:38:00Z">
        <w:r>
          <w:t>PDF</w:t>
        </w:r>
      </w:ins>
      <w:ins w:id="237" w:author="Unknown" w:date="2024-06-17T08:39:00Z">
        <w:r>
          <w:t xml:space="preserve"> before inserting then.  It will reduce the side of the document and avoid long del</w:t>
        </w:r>
      </w:ins>
      <w:ins w:id="238" w:author="Unknown" w:date="2024-06-17T08:40:00Z">
        <w:r>
          <w:t>a</w:t>
        </w:r>
      </w:ins>
      <w:ins w:id="239" w:author="Unknown" w:date="2024-06-17T08:39:00Z">
        <w:r>
          <w:t xml:space="preserve">ys </w:t>
        </w:r>
      </w:ins>
      <w:ins w:id="240" w:author="Unknown" w:date="2024-06-17T08:40:00Z">
        <w:r>
          <w:t>required to calculate the plot.</w:t>
        </w:r>
      </w:ins>
    </w:p>
    <w:p w:rsidR="00761B59" w:rsidRPr="00B94FC3" w:rsidRDefault="00761B59" w:rsidP="00B94FC3">
      <w:pPr>
        <w:pStyle w:val="Heading1"/>
        <w:numPr>
          <w:numberingChange w:id="241" w:author="Unknown" w:date="2024-06-16T16:13:00Z" w:original="%1:3:0:"/>
        </w:numPr>
      </w:pPr>
      <w:r>
        <w:br/>
      </w:r>
      <w:bookmarkStart w:id="242" w:name="_Ref164099813"/>
      <w:bookmarkStart w:id="243" w:name="_Ref164166992"/>
      <w:bookmarkStart w:id="244" w:name="_Toc168346903"/>
      <w:r w:rsidR="00A133B3">
        <w:t xml:space="preserve">Cyclic </w:t>
      </w:r>
      <w:r w:rsidR="005E0251">
        <w:t>force-displacement behavior</w:t>
      </w:r>
      <w:r w:rsidR="00A133B3">
        <w:t xml:space="preserve"> of washer stacks</w:t>
      </w:r>
      <w:bookmarkEnd w:id="242"/>
      <w:bookmarkEnd w:id="243"/>
      <w:bookmarkEnd w:id="244"/>
    </w:p>
    <w:p w:rsidR="0096528F" w:rsidRDefault="00F54E38" w:rsidP="0096528F">
      <w:pPr>
        <w:pStyle w:val="BodyText"/>
        <w:rPr>
          <w:ins w:id="245" w:author="Unknown" w:date="2024-06-17T09:07:00Z"/>
        </w:rPr>
      </w:pPr>
      <w:r>
        <w:t xml:space="preserve">This chapter is on the measurement of force-displacement behavior of Belleville washer stacks. As will be seen in Chapters </w:t>
      </w:r>
      <w:r w:rsidR="004D51C7">
        <w:fldChar w:fldCharType="begin"/>
      </w:r>
      <w:r>
        <w:instrText xml:space="preserve"> REF _Ref166675300 \r \h </w:instrText>
      </w:r>
      <w:r w:rsidR="004D51C7">
        <w:fldChar w:fldCharType="separate"/>
      </w:r>
      <w:r w:rsidR="00334AA1">
        <w:t>5</w:t>
      </w:r>
      <w:r w:rsidR="004D51C7">
        <w:fldChar w:fldCharType="end"/>
      </w:r>
      <w:r>
        <w:t xml:space="preserve"> and </w:t>
      </w:r>
      <w:r w:rsidR="004D51C7">
        <w:fldChar w:fldCharType="begin"/>
      </w:r>
      <w:r>
        <w:instrText xml:space="preserve"> REF _Ref166675332 \r \h </w:instrText>
      </w:r>
      <w:r w:rsidR="004D51C7">
        <w:fldChar w:fldCharType="separate"/>
      </w:r>
      <w:r w:rsidR="00334AA1">
        <w:t>6</w:t>
      </w:r>
      <w:r w:rsidR="004D51C7">
        <w:fldChar w:fldCharType="end"/>
      </w:r>
      <w:r>
        <w:t>, this is the primary information required to predict the seismic response of rigid equipment (besides mass, moment of inertia of the equipment itself and support structure stiffness).</w:t>
      </w:r>
    </w:p>
    <w:p w:rsidR="002448CA" w:rsidRDefault="002448CA" w:rsidP="0096528F">
      <w:pPr>
        <w:pStyle w:val="BodyText"/>
        <w:numPr>
          <w:ins w:id="246" w:author="Unknown" w:date="2024-06-17T09:07:00Z"/>
        </w:numPr>
      </w:pPr>
      <w:ins w:id="247" w:author="Unknown" w:date="2024-06-17T09:07:00Z">
        <w:r>
          <w:t>(You have not precluded mixed stacks and I suspect that if they are used the results will not be as good.)</w:t>
        </w:r>
      </w:ins>
    </w:p>
    <w:p w:rsidR="00F54E38" w:rsidRDefault="00F54E38" w:rsidP="0096528F">
      <w:pPr>
        <w:pStyle w:val="BodyText"/>
        <w:rPr>
          <w:ins w:id="248" w:author="Unknown" w:date="2024-06-17T09:28:00Z"/>
        </w:rPr>
      </w:pPr>
      <w:r>
        <w:t>The force displacement response of a washer stack is obtained here by appl</w:t>
      </w:r>
      <w:r w:rsidR="000B0A7C">
        <w:t>ying</w:t>
      </w:r>
      <w:r>
        <w:t xml:space="preserve"> cyclic compressive loading to the stack in a materials testing machine. At first, this was done by simply compressing </w:t>
      </w:r>
      <w:r w:rsidR="004D40C9">
        <w:t xml:space="preserve">the stack between loading plates as shown in </w:t>
      </w:r>
      <w:r w:rsidR="004D51C7">
        <w:fldChar w:fldCharType="begin"/>
      </w:r>
      <w:r>
        <w:instrText xml:space="preserve"> REF _Ref166753659 </w:instrText>
      </w:r>
      <w:r w:rsidR="004D51C7">
        <w:fldChar w:fldCharType="separate"/>
      </w:r>
      <w:r w:rsidR="00334AA1" w:rsidRPr="005B5DD0">
        <w:t xml:space="preserve">Figure </w:t>
      </w:r>
      <w:r w:rsidR="00334AA1">
        <w:rPr>
          <w:noProof/>
        </w:rPr>
        <w:t>3</w:t>
      </w:r>
      <w:r w:rsidR="00334AA1" w:rsidRPr="005B5DD0">
        <w:noBreakHyphen/>
      </w:r>
      <w:r w:rsidR="00334AA1">
        <w:rPr>
          <w:noProof/>
        </w:rPr>
        <w:t>1</w:t>
      </w:r>
      <w:r w:rsidR="004D51C7">
        <w:rPr>
          <w:noProof/>
        </w:rPr>
        <w:fldChar w:fldCharType="end"/>
      </w:r>
      <w:r w:rsidR="004D40C9">
        <w:t xml:space="preserve">(a). The resulting force-displacement curves of </w:t>
      </w:r>
      <w:r w:rsidR="004D51C7">
        <w:fldChar w:fldCharType="begin"/>
      </w:r>
      <w:r>
        <w:instrText xml:space="preserve"> REF _Ref166753659 </w:instrText>
      </w:r>
      <w:r w:rsidR="004D51C7">
        <w:fldChar w:fldCharType="separate"/>
      </w:r>
      <w:r w:rsidR="00334AA1" w:rsidRPr="005B5DD0">
        <w:t xml:space="preserve">Figure </w:t>
      </w:r>
      <w:r w:rsidR="00334AA1">
        <w:rPr>
          <w:noProof/>
        </w:rPr>
        <w:t>3</w:t>
      </w:r>
      <w:r w:rsidR="00334AA1" w:rsidRPr="005B5DD0">
        <w:noBreakHyphen/>
      </w:r>
      <w:r w:rsidR="00334AA1">
        <w:rPr>
          <w:noProof/>
        </w:rPr>
        <w:t>1</w:t>
      </w:r>
      <w:r w:rsidR="004D51C7">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rsidR="004D51C7">
        <w:fldChar w:fldCharType="begin"/>
      </w:r>
      <w:r>
        <w:instrText xml:space="preserve"> REF _Ref166675284 \r </w:instrText>
      </w:r>
      <w:r w:rsidR="004D51C7">
        <w:fldChar w:fldCharType="separate"/>
      </w:r>
      <w:r w:rsidR="00334AA1">
        <w:t>4</w:t>
      </w:r>
      <w:r w:rsidR="004D51C7">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rsidR="004D51C7">
        <w:fldChar w:fldCharType="begin"/>
      </w:r>
      <w:r>
        <w:instrText xml:space="preserve"> REF _Ref166755337 </w:instrText>
      </w:r>
      <w:r w:rsidR="004D51C7">
        <w:fldChar w:fldCharType="separate"/>
      </w:r>
      <w:r w:rsidR="00334AA1" w:rsidRPr="005B5DD0">
        <w:t xml:space="preserve">Figure </w:t>
      </w:r>
      <w:r w:rsidR="00334AA1">
        <w:rPr>
          <w:noProof/>
        </w:rPr>
        <w:t>3</w:t>
      </w:r>
      <w:r w:rsidR="00334AA1" w:rsidRPr="005B5DD0">
        <w:noBreakHyphen/>
      </w:r>
      <w:r w:rsidR="00334AA1">
        <w:rPr>
          <w:noProof/>
        </w:rPr>
        <w:t>2</w:t>
      </w:r>
      <w:r w:rsidR="004D51C7">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rsidR="004D51C7">
        <w:fldChar w:fldCharType="begin"/>
      </w:r>
      <w:r>
        <w:instrText xml:space="preserve"> REF _Ref166755337 </w:instrText>
      </w:r>
      <w:r w:rsidR="004D51C7">
        <w:fldChar w:fldCharType="separate"/>
      </w:r>
      <w:r w:rsidR="00334AA1" w:rsidRPr="005B5DD0">
        <w:t xml:space="preserve">Figure </w:t>
      </w:r>
      <w:r w:rsidR="00334AA1">
        <w:rPr>
          <w:noProof/>
        </w:rPr>
        <w:t>3</w:t>
      </w:r>
      <w:r w:rsidR="00334AA1" w:rsidRPr="005B5DD0">
        <w:noBreakHyphen/>
      </w:r>
      <w:r w:rsidR="00334AA1">
        <w:rPr>
          <w:noProof/>
        </w:rPr>
        <w:t>2</w:t>
      </w:r>
      <w:r w:rsidR="004D51C7">
        <w:rPr>
          <w:noProof/>
        </w:rPr>
        <w:fldChar w:fldCharType="end"/>
      </w:r>
      <w:r w:rsidR="000B0A7C">
        <w:t xml:space="preserve">(b), does not have any </w:t>
      </w:r>
      <w:r w:rsidR="00D66CB4">
        <w:t xml:space="preserve">unexpected changes in slope. Indeed the in situ measurements from the shake table tests follow these curves closely as seen in </w:t>
      </w:r>
      <w:r w:rsidR="004D51C7">
        <w:fldChar w:fldCharType="begin"/>
      </w:r>
      <w:r>
        <w:instrText xml:space="preserve"> REF _Ref166756091 </w:instrText>
      </w:r>
      <w:r w:rsidR="004D51C7">
        <w:fldChar w:fldCharType="separate"/>
      </w:r>
      <w:r w:rsidR="00334AA1" w:rsidRPr="005B5DD0">
        <w:t xml:space="preserve">Figure </w:t>
      </w:r>
      <w:r w:rsidR="00334AA1">
        <w:rPr>
          <w:noProof/>
        </w:rPr>
        <w:t>3</w:t>
      </w:r>
      <w:r w:rsidR="00334AA1" w:rsidRPr="005B5DD0">
        <w:noBreakHyphen/>
      </w:r>
      <w:r w:rsidR="00334AA1">
        <w:rPr>
          <w:noProof/>
        </w:rPr>
        <w:t>3</w:t>
      </w:r>
      <w:r w:rsidR="004D51C7">
        <w:rPr>
          <w:noProof/>
        </w:rPr>
        <w:fldChar w:fldCharType="end"/>
      </w:r>
      <w:r w:rsidR="00D66CB4">
        <w:t>.</w:t>
      </w:r>
      <w:ins w:id="249" w:author="Unknown" w:date="2024-06-17T09:11:00Z">
        <w:r w:rsidR="002448CA">
          <w:t xml:space="preserve"> In Figure 3-1a, if you move all </w:t>
        </w:r>
      </w:ins>
      <w:ins w:id="250" w:author="Unknown" w:date="2024-06-17T09:12:00Z">
        <w:r w:rsidR="002448CA">
          <w:t>labels</w:t>
        </w:r>
      </w:ins>
      <w:ins w:id="251" w:author="Unknown" w:date="2024-06-17T09:11:00Z">
        <w:r w:rsidR="002448CA">
          <w:t xml:space="preserve"> </w:t>
        </w:r>
      </w:ins>
      <w:ins w:id="252" w:author="Unknown" w:date="2024-06-17T09:12:00Z">
        <w:r w:rsidR="002448CA">
          <w:t>to one side and wrap soon</w:t>
        </w:r>
      </w:ins>
      <w:ins w:id="253" w:author="Unknown" w:date="2024-06-17T09:15:00Z">
        <w:r w:rsidR="00A61875">
          <w:t>er</w:t>
        </w:r>
      </w:ins>
      <w:ins w:id="254" w:author="Unknown" w:date="2024-06-17T09:12:00Z">
        <w:r w:rsidR="002448CA">
          <w:t xml:space="preserve"> </w:t>
        </w:r>
      </w:ins>
      <w:ins w:id="255" w:author="Unknown" w:date="2024-06-17T09:14:00Z">
        <w:r w:rsidR="00A61875">
          <w:t xml:space="preserve">and clip to top and bottom </w:t>
        </w:r>
      </w:ins>
      <w:ins w:id="256" w:author="Unknown" w:date="2024-06-17T09:12:00Z">
        <w:r w:rsidR="002448CA">
          <w:t>you will</w:t>
        </w:r>
      </w:ins>
      <w:ins w:id="257" w:author="Unknown" w:date="2024-06-17T09:13:00Z">
        <w:r w:rsidR="00A61875">
          <w:t xml:space="preserve"> </w:t>
        </w:r>
      </w:ins>
      <w:ins w:id="258" w:author="Unknown" w:date="2024-06-17T09:12:00Z">
        <w:r w:rsidR="002448CA">
          <w:t>be</w:t>
        </w:r>
      </w:ins>
      <w:ins w:id="259" w:author="Unknown" w:date="2024-06-17T09:13:00Z">
        <w:r w:rsidR="00A61875">
          <w:t xml:space="preserve"> </w:t>
        </w:r>
      </w:ins>
      <w:ins w:id="260" w:author="Unknown" w:date="2024-06-17T09:12:00Z">
        <w:r w:rsidR="002448CA">
          <w:t>able to increase the</w:t>
        </w:r>
      </w:ins>
      <w:ins w:id="261" w:author="Unknown" w:date="2024-06-17T09:13:00Z">
        <w:r w:rsidR="002448CA">
          <w:t xml:space="preserve"> </w:t>
        </w:r>
      </w:ins>
      <w:ins w:id="262" w:author="Unknown" w:date="2024-06-17T09:12:00Z">
        <w:r w:rsidR="002448CA">
          <w:t>height of the</w:t>
        </w:r>
      </w:ins>
      <w:ins w:id="263" w:author="Unknown" w:date="2024-06-17T09:14:00Z">
        <w:r w:rsidR="00A61875">
          <w:t xml:space="preserve"> figure</w:t>
        </w:r>
      </w:ins>
      <w:ins w:id="264" w:author="Unknown" w:date="2024-06-17T09:13:00Z">
        <w:r w:rsidR="00A61875">
          <w:t xml:space="preserve"> so it will be easy to see</w:t>
        </w:r>
      </w:ins>
      <w:ins w:id="265" w:author="Unknown" w:date="2024-06-17T09:15:00Z">
        <w:r w:rsidR="00A61875">
          <w:t xml:space="preserve"> the important material.</w:t>
        </w:r>
      </w:ins>
    </w:p>
    <w:p w:rsidR="003F6281" w:rsidRDefault="003F6281" w:rsidP="0096528F">
      <w:pPr>
        <w:pStyle w:val="BodyText"/>
        <w:numPr>
          <w:ins w:id="266" w:author="Unknown" w:date="2024-06-17T09:28:00Z"/>
        </w:numPr>
      </w:pPr>
      <w:ins w:id="267" w:author="Unknown" w:date="2024-06-17T09:28:00Z">
        <w:r>
          <w:t xml:space="preserve">I assume that if you repeat the loading cycles the change in slope would not be </w:t>
        </w:r>
      </w:ins>
      <w:ins w:id="268" w:author="Unknown" w:date="2024-06-17T09:29:00Z">
        <w:r>
          <w:t>observed</w:t>
        </w:r>
      </w:ins>
      <w:ins w:id="269" w:author="Unknown" w:date="2024-06-17T09:28:00Z">
        <w:r>
          <w:t>.</w:t>
        </w:r>
      </w:ins>
      <w:ins w:id="270" w:author="Unknown" w:date="2024-06-17T09:29:00Z">
        <w:r>
          <w:t xml:space="preserve">  It seems that the loading is not </w:t>
        </w:r>
        <w:proofErr w:type="gramStart"/>
        <w:r>
          <w:t>self corrected</w:t>
        </w:r>
      </w:ins>
      <w:proofErr w:type="gramEnd"/>
      <w:ins w:id="271" w:author="Unknown" w:date="2024-06-17T09:31:00Z">
        <w:r>
          <w:t>, that is the BW do not get aligned when loaded.</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4"/>
        <w:gridCol w:w="4897"/>
      </w:tblGrid>
      <w:tr w:rsidR="00B91B32">
        <w:tc>
          <w:tcPr>
            <w:tcW w:w="4464" w:type="dxa"/>
            <w:vAlign w:val="bottom"/>
          </w:tcPr>
          <w:p w:rsidR="00B91B32" w:rsidRDefault="000B0A7C" w:rsidP="00B91B32">
            <w:pPr>
              <w:pStyle w:val="BodyText"/>
              <w:spacing w:after="0"/>
            </w:pPr>
            <w:r>
              <w:t xml:space="preserve"> </w:t>
            </w:r>
            <w:r w:rsidR="00B91B32" w:rsidRPr="00B91B32">
              <w:rPr>
                <w:noProof/>
              </w:rPr>
              <w:drawing>
                <wp:inline distT="0" distB="0" distL="0" distR="0">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rsidR="00B91B32" w:rsidRDefault="00B91B32" w:rsidP="00B91B32">
            <w:pPr>
              <w:pStyle w:val="BodyText"/>
              <w:spacing w:after="0"/>
            </w:pPr>
            <w:r w:rsidRPr="00B91B32">
              <w:rPr>
                <w:noProof/>
              </w:rPr>
              <w:drawing>
                <wp:inline distT="0" distB="0" distL="0" distR="0">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tc>
          <w:tcPr>
            <w:tcW w:w="4464" w:type="dxa"/>
          </w:tcPr>
          <w:p w:rsidR="00B91B32" w:rsidRDefault="00B91B32" w:rsidP="00B91B32">
            <w:pPr>
              <w:pStyle w:val="Caption"/>
            </w:pPr>
            <w:r>
              <w:t>(a) Washer stack compressed directly between loading plates</w:t>
            </w:r>
          </w:p>
        </w:tc>
        <w:tc>
          <w:tcPr>
            <w:tcW w:w="4896" w:type="dxa"/>
          </w:tcPr>
          <w:p w:rsidR="00B91B32" w:rsidRDefault="00B91B32" w:rsidP="00B91B32">
            <w:pPr>
              <w:pStyle w:val="Caption"/>
            </w:pPr>
            <w:r>
              <w:t>(b) Measured force-displacement hysteresis</w:t>
            </w:r>
          </w:p>
        </w:tc>
      </w:tr>
    </w:tbl>
    <w:p w:rsidR="00B91B32" w:rsidRDefault="00B91B32" w:rsidP="00B91B32">
      <w:pPr>
        <w:pStyle w:val="Caption"/>
      </w:pPr>
      <w:bookmarkStart w:id="272" w:name="_Ref166753659"/>
      <w:bookmarkStart w:id="273" w:name="_Toc168347903"/>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3</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w:t>
      </w:r>
      <w:r w:rsidR="004D51C7">
        <w:rPr>
          <w:noProof/>
        </w:rPr>
        <w:fldChar w:fldCharType="end"/>
      </w:r>
      <w:bookmarkEnd w:id="272"/>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2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22"/>
        <w:gridCol w:w="4896"/>
      </w:tblGrid>
      <w:tr w:rsidR="00F54E38">
        <w:tc>
          <w:tcPr>
            <w:tcW w:w="4464" w:type="dxa"/>
            <w:vAlign w:val="bottom"/>
          </w:tcPr>
          <w:p w:rsidR="00F54E38" w:rsidRDefault="00F54E38" w:rsidP="000E5C58">
            <w:pPr>
              <w:pStyle w:val="BodyText"/>
              <w:spacing w:after="0"/>
            </w:pPr>
            <w:r w:rsidRPr="00F54E38">
              <w:rPr>
                <w:noProof/>
              </w:rPr>
              <w:drawing>
                <wp:inline distT="0" distB="0" distL="0" distR="0">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rsidR="00F54E38" w:rsidRDefault="00F54E38" w:rsidP="000E5C58">
            <w:pPr>
              <w:pStyle w:val="BodyText"/>
              <w:spacing w:after="0"/>
            </w:pPr>
            <w:r w:rsidRPr="00F54E38">
              <w:rPr>
                <w:noProof/>
              </w:rPr>
              <w:drawing>
                <wp:inline distT="0" distB="0" distL="0" distR="0">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tc>
          <w:tcPr>
            <w:tcW w:w="4464" w:type="dxa"/>
          </w:tcPr>
          <w:p w:rsidR="00F54E38" w:rsidRDefault="00F54E38" w:rsidP="00D66CB4">
            <w:pPr>
              <w:pStyle w:val="Caption"/>
              <w:spacing w:after="0"/>
            </w:pPr>
            <w:r>
              <w:t>(a) Washer stack compressed through a loading frame</w:t>
            </w:r>
            <w:r w:rsidR="000B0A7C">
              <w:t xml:space="preserve"> with guiding rod</w:t>
            </w:r>
          </w:p>
        </w:tc>
        <w:tc>
          <w:tcPr>
            <w:tcW w:w="4896" w:type="dxa"/>
          </w:tcPr>
          <w:p w:rsidR="00F54E38" w:rsidRDefault="00F54E38" w:rsidP="00D66CB4">
            <w:pPr>
              <w:pStyle w:val="Caption"/>
              <w:spacing w:after="0"/>
            </w:pPr>
            <w:r>
              <w:t>(b) Measured force-displacement hysteresis</w:t>
            </w:r>
          </w:p>
        </w:tc>
      </w:tr>
    </w:tbl>
    <w:p w:rsidR="00F54E38" w:rsidRDefault="00F54E38" w:rsidP="00F54E38">
      <w:pPr>
        <w:pStyle w:val="Caption"/>
      </w:pPr>
      <w:bookmarkStart w:id="274" w:name="_Ref166755337"/>
      <w:bookmarkStart w:id="275" w:name="_Toc168347904"/>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3</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2</w:t>
      </w:r>
      <w:r w:rsidR="004D51C7">
        <w:rPr>
          <w:noProof/>
        </w:rPr>
        <w:fldChar w:fldCharType="end"/>
      </w:r>
      <w:bookmarkEnd w:id="274"/>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34"/>
        <w:gridCol w:w="4742"/>
      </w:tblGrid>
      <w:tr w:rsidR="00D66CB4">
        <w:tc>
          <w:tcPr>
            <w:tcW w:w="4464" w:type="dxa"/>
            <w:vAlign w:val="bottom"/>
          </w:tcPr>
          <w:p w:rsidR="00D66CB4" w:rsidRDefault="00D66CB4" w:rsidP="000E5C58">
            <w:pPr>
              <w:pStyle w:val="BodyText"/>
              <w:spacing w:after="0"/>
            </w:pPr>
            <w:r w:rsidRPr="00D66CB4">
              <w:rPr>
                <w:noProof/>
              </w:rPr>
              <w:drawing>
                <wp:inline distT="0" distB="0" distL="0" distR="0">
                  <wp:extent cx="2935224" cy="2203704"/>
                  <wp:effectExtent l="0" t="0" r="0" b="6350"/>
                  <wp:docPr id="4" name="Picture 3">
                    <a:extLst xmlns:a="http://schemas.openxmlformats.org/drawingml/2006/main">
                      <a:ext uri="{FF2B5EF4-FFF2-40B4-BE49-F238E27FC236}">
                        <a16:creationId xmlns:a16="http://schemas.microsoft.com/office/drawing/2014/main"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3ED11F7B-706C-FD70-1111-67110C7CF0E6}"/>
                              </a:ext>
                            </a:extLst>
                          </pic:cNvPr>
                          <pic:cNvPicPr>
                            <a:picLocks noChangeAspect="1"/>
                          </pic:cNvPicPr>
                        </pic:nvPicPr>
                        <pic:blipFill>
                          <a:blip r:embed="rId57"/>
                          <a:stretch>
                            <a:fillRect/>
                          </a:stretch>
                        </pic:blipFill>
                        <pic:spPr>
                          <a:xfrm>
                            <a:off x="0" y="0"/>
                            <a:ext cx="2935224" cy="2203704"/>
                          </a:xfrm>
                          <a:prstGeom prst="rect">
                            <a:avLst/>
                          </a:prstGeom>
                        </pic:spPr>
                      </pic:pic>
                    </a:graphicData>
                  </a:graphic>
                </wp:inline>
              </w:drawing>
            </w:r>
          </w:p>
        </w:tc>
        <w:tc>
          <w:tcPr>
            <w:tcW w:w="4896" w:type="dxa"/>
          </w:tcPr>
          <w:p w:rsidR="00A82D68" w:rsidRDefault="00A82D68" w:rsidP="000E5C58">
            <w:pPr>
              <w:pStyle w:val="BodyText"/>
              <w:numPr>
                <w:ins w:id="276" w:author="Unknown" w:date="2024-06-17T12:35:00Z"/>
              </w:numPr>
              <w:spacing w:after="0"/>
              <w:rPr>
                <w:ins w:id="277" w:author="Unknown" w:date="2024-06-17T12:35:00Z"/>
                <w:noProof/>
              </w:rPr>
            </w:pPr>
          </w:p>
          <w:p w:rsidR="00A82D68" w:rsidRDefault="00A82D68" w:rsidP="000E5C58">
            <w:pPr>
              <w:pStyle w:val="BodyText"/>
              <w:numPr>
                <w:ins w:id="278" w:author="Unknown" w:date="2024-06-17T12:35:00Z"/>
              </w:numPr>
              <w:spacing w:after="0"/>
              <w:rPr>
                <w:ins w:id="279" w:author="Unknown" w:date="2024-06-17T12:35:00Z"/>
                <w:noProof/>
              </w:rPr>
            </w:pPr>
          </w:p>
          <w:p w:rsidR="00D66CB4" w:rsidRDefault="00D66CB4" w:rsidP="000E5C58">
            <w:pPr>
              <w:pStyle w:val="BodyText"/>
              <w:spacing w:after="0"/>
            </w:pPr>
            <w:r w:rsidRPr="00D66CB4">
              <w:rPr>
                <w:noProof/>
              </w:rPr>
              <w:drawing>
                <wp:inline distT="0" distB="0" distL="0" distR="0">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tc>
          <w:tcPr>
            <w:tcW w:w="4464" w:type="dxa"/>
          </w:tcPr>
          <w:p w:rsidR="00D66CB4" w:rsidRDefault="00D66CB4" w:rsidP="00D66CB4">
            <w:pPr>
              <w:pStyle w:val="Caption"/>
              <w:spacing w:after="0"/>
            </w:pPr>
            <w:r>
              <w:t xml:space="preserve">(a) </w:t>
            </w:r>
            <w:r w:rsidR="00C82729">
              <w:t xml:space="preserve">2 units of </w:t>
            </w:r>
            <w:r>
              <w:t>2U2D K1875-G-086</w:t>
            </w:r>
          </w:p>
        </w:tc>
        <w:tc>
          <w:tcPr>
            <w:tcW w:w="4896" w:type="dxa"/>
          </w:tcPr>
          <w:p w:rsidR="00D66CB4" w:rsidRDefault="00D66CB4" w:rsidP="00D66CB4">
            <w:pPr>
              <w:pStyle w:val="Caption"/>
              <w:spacing w:after="0"/>
            </w:pPr>
            <w:r>
              <w:t xml:space="preserve">(b) </w:t>
            </w:r>
            <w:r w:rsidR="00C82729">
              <w:t xml:space="preserve">3 units of </w:t>
            </w:r>
            <w:r>
              <w:t xml:space="preserve">3U3D </w:t>
            </w:r>
            <w:r w:rsidR="00C82729">
              <w:t>K1875-G-086</w:t>
            </w:r>
          </w:p>
        </w:tc>
      </w:tr>
    </w:tbl>
    <w:p w:rsidR="00D66CB4" w:rsidRDefault="00D66CB4" w:rsidP="00D66CB4">
      <w:pPr>
        <w:pStyle w:val="Caption"/>
        <w:rPr>
          <w:ins w:id="280" w:author="Unknown" w:date="2024-06-17T12:35:00Z"/>
        </w:rPr>
      </w:pPr>
      <w:bookmarkStart w:id="281" w:name="_Ref166756091"/>
      <w:bookmarkStart w:id="282" w:name="_Toc168347905"/>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3</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3</w:t>
      </w:r>
      <w:r w:rsidR="004D51C7">
        <w:rPr>
          <w:noProof/>
        </w:rPr>
        <w:fldChar w:fldCharType="end"/>
      </w:r>
      <w:bookmarkEnd w:id="281"/>
      <w:r>
        <w:br/>
        <w:t xml:space="preserve">Measured force-displacement curves for two configurations. The legend MTS denotes measurement from the materials testing machine through the frame with guiding rod. The other curves are in situ measurements from the shake table </w:t>
      </w:r>
      <w:proofErr w:type="gramStart"/>
      <w:r>
        <w:t>a different</w:t>
      </w:r>
      <w:proofErr w:type="gramEnd"/>
      <w:r>
        <w:t xml:space="preserve"> preload levels. The in situ measurements follow the testing machine results closely, confirming that the washer stack response can be characterized fully using simply a materials testing machine.</w:t>
      </w:r>
      <w:bookmarkEnd w:id="282"/>
      <w:ins w:id="283" w:author="Unknown" w:date="2024-06-17T09:47:00Z">
        <w:r w:rsidR="008931A6">
          <w:t xml:space="preserve"> (We </w:t>
        </w:r>
        <w:proofErr w:type="spellStart"/>
        <w:r w:rsidR="008931A6">
          <w:t>shoud</w:t>
        </w:r>
        <w:proofErr w:type="spellEnd"/>
        <w:r w:rsidR="008931A6">
          <w:t xml:space="preserve"> discuss the above as I</w:t>
        </w:r>
      </w:ins>
      <w:ins w:id="284" w:author="Unknown" w:date="2024-06-17T09:49:00Z">
        <w:r w:rsidR="008931A6">
          <w:t xml:space="preserve"> </w:t>
        </w:r>
      </w:ins>
      <w:ins w:id="285" w:author="Unknown" w:date="2024-06-17T09:47:00Z">
        <w:r w:rsidR="008931A6">
          <w:t>am having a hard time understanding what is going on. It would be good to</w:t>
        </w:r>
      </w:ins>
      <w:ins w:id="286" w:author="Unknown" w:date="2024-06-17T09:49:00Z">
        <w:r w:rsidR="008931A6">
          <w:t xml:space="preserve"> </w:t>
        </w:r>
      </w:ins>
      <w:ins w:id="287" w:author="Unknown" w:date="2024-06-17T09:47:00Z">
        <w:r w:rsidR="008931A6">
          <w:t>compar</w:t>
        </w:r>
      </w:ins>
      <w:ins w:id="288" w:author="Unknown" w:date="2024-06-17T09:49:00Z">
        <w:r w:rsidR="008931A6">
          <w:t>e</w:t>
        </w:r>
      </w:ins>
      <w:ins w:id="289" w:author="Unknown" w:date="2024-06-17T09:47:00Z">
        <w:r w:rsidR="008931A6">
          <w:t xml:space="preserve"> the damping between the 2 and 3 unit stacks</w:t>
        </w:r>
      </w:ins>
      <w:ins w:id="290" w:author="Unknown" w:date="2024-06-17T12:35:00Z">
        <w:r w:rsidR="00A82D68">
          <w:t>)</w:t>
        </w:r>
      </w:ins>
    </w:p>
    <w:p w:rsidR="00A82D68" w:rsidRDefault="00A82D68" w:rsidP="00A82D68">
      <w:pPr>
        <w:pStyle w:val="BodyText"/>
        <w:numPr>
          <w:ins w:id="291" w:author="Unknown" w:date="2024-06-17T12:35:00Z"/>
        </w:numPr>
        <w:rPr>
          <w:ins w:id="292" w:author="Unknown" w:date="2024-06-17T12:54:00Z"/>
        </w:rPr>
      </w:pPr>
      <w:ins w:id="293" w:author="Unknown" w:date="2024-06-17T12:35:00Z">
        <w:r>
          <w:t xml:space="preserve">(The tests that you have done have just looked at </w:t>
        </w:r>
      </w:ins>
      <w:ins w:id="294" w:author="Unknown" w:date="2024-06-17T12:36:00Z">
        <w:r>
          <w:t>½</w:t>
        </w:r>
      </w:ins>
      <w:ins w:id="295" w:author="Unknown" w:date="2024-06-17T12:35:00Z">
        <w:r>
          <w:t xml:space="preserve"> </w:t>
        </w:r>
      </w:ins>
      <w:ins w:id="296" w:author="Unknown" w:date="2024-06-17T12:36:00Z">
        <w:r>
          <w:t>of the issue.  Consider in-plane rocking of double</w:t>
        </w:r>
      </w:ins>
      <w:ins w:id="297" w:author="Unknown" w:date="2024-06-17T12:37:00Z">
        <w:r>
          <w:t>-</w:t>
        </w:r>
      </w:ins>
      <w:ins w:id="298" w:author="Unknown" w:date="2024-06-17T12:36:00Z">
        <w:r>
          <w:t>acting</w:t>
        </w:r>
      </w:ins>
      <w:ins w:id="299" w:author="Unknown" w:date="2024-06-17T12:37:00Z">
        <w:r>
          <w:t xml:space="preserve"> configuration.  </w:t>
        </w:r>
        <w:proofErr w:type="gramStart"/>
        <w:r>
          <w:t>A the</w:t>
        </w:r>
        <w:proofErr w:type="gramEnd"/>
        <w:r>
          <w:t xml:space="preserve"> structure rocks and compresses the stack supporting the weight, the other stack is unlo</w:t>
        </w:r>
      </w:ins>
      <w:ins w:id="300" w:author="Unknown" w:date="2024-06-17T12:38:00Z">
        <w:r>
          <w:t>a</w:t>
        </w:r>
      </w:ins>
      <w:ins w:id="301" w:author="Unknown" w:date="2024-06-17T12:37:00Z">
        <w:r>
          <w:t>ding</w:t>
        </w:r>
      </w:ins>
      <w:ins w:id="302" w:author="Unknown" w:date="2024-06-17T12:38:00Z">
        <w:r>
          <w:t xml:space="preserve"> an equal amount and the opposite is true for </w:t>
        </w:r>
        <w:proofErr w:type="spellStart"/>
        <w:r>
          <w:t>thesupport</w:t>
        </w:r>
        <w:proofErr w:type="spellEnd"/>
        <w:r>
          <w:t xml:space="preserve"> on the there side. This unloading is just as </w:t>
        </w:r>
      </w:ins>
      <w:ins w:id="303" w:author="Unknown" w:date="2024-06-17T12:39:00Z">
        <w:r>
          <w:t>important</w:t>
        </w:r>
      </w:ins>
      <w:ins w:id="304" w:author="Unknown" w:date="2024-06-17T12:38:00Z">
        <w:r>
          <w:t xml:space="preserve"> </w:t>
        </w:r>
      </w:ins>
      <w:ins w:id="305" w:author="Unknown" w:date="2024-06-17T12:39:00Z">
        <w:r>
          <w:t>and loading. If the preload do</w:t>
        </w:r>
      </w:ins>
      <w:ins w:id="306" w:author="Unknown" w:date="2024-06-17T12:40:00Z">
        <w:r>
          <w:t>s</w:t>
        </w:r>
      </w:ins>
      <w:ins w:id="307" w:author="Unknown" w:date="2024-06-17T12:39:00Z">
        <w:r>
          <w:t>e not</w:t>
        </w:r>
      </w:ins>
      <w:ins w:id="308" w:author="Unknown" w:date="2024-06-17T12:40:00Z">
        <w:r>
          <w:t xml:space="preserve"> </w:t>
        </w:r>
      </w:ins>
      <w:ins w:id="309" w:author="Unknown" w:date="2024-06-17T12:39:00Z">
        <w:r>
          <w:t>use half of the</w:t>
        </w:r>
      </w:ins>
      <w:ins w:id="310" w:author="Unknown" w:date="2024-06-17T12:40:00Z">
        <w:r>
          <w:t xml:space="preserve"> available slack one of two things will happed</w:t>
        </w:r>
      </w:ins>
      <w:ins w:id="311" w:author="Unknown" w:date="2024-06-17T12:41:00Z">
        <w:r>
          <w:t xml:space="preserve"> to the stacks at one support</w:t>
        </w:r>
      </w:ins>
      <w:ins w:id="312" w:author="Unknown" w:date="2024-06-17T12:40:00Z">
        <w:r>
          <w:t>:</w:t>
        </w:r>
      </w:ins>
      <w:ins w:id="313" w:author="Unknown" w:date="2024-06-17T12:41:00Z">
        <w:r>
          <w:t xml:space="preserve"> </w:t>
        </w:r>
      </w:ins>
      <w:ins w:id="314" w:author="Unknown" w:date="2024-06-17T12:42:00Z">
        <w:r>
          <w:t>One stack will be come fully compressed and not participate to the string constant or the other stack at that location will be come unloaded and not partic</w:t>
        </w:r>
      </w:ins>
      <w:ins w:id="315" w:author="Unknown" w:date="2024-06-17T12:43:00Z">
        <w:r>
          <w:t>i</w:t>
        </w:r>
      </w:ins>
      <w:ins w:id="316" w:author="Unknown" w:date="2024-06-17T12:42:00Z">
        <w:r>
          <w:t xml:space="preserve">pate </w:t>
        </w:r>
      </w:ins>
      <w:ins w:id="317" w:author="Unknown" w:date="2024-06-17T12:43:00Z">
        <w:r>
          <w:t>in the spring rate supporting the equipment.  The same happened at the other</w:t>
        </w:r>
      </w:ins>
      <w:ins w:id="318" w:author="Unknown" w:date="2024-06-17T12:44:00Z">
        <w:r>
          <w:t xml:space="preserve"> </w:t>
        </w:r>
      </w:ins>
      <w:ins w:id="319" w:author="Unknown" w:date="2024-06-17T12:43:00Z">
        <w:r>
          <w:t>support</w:t>
        </w:r>
      </w:ins>
      <w:ins w:id="320" w:author="Unknown" w:date="2024-06-17T12:44:00Z">
        <w:r>
          <w:t>.  Your system has identical elements making up the stack</w:t>
        </w:r>
      </w:ins>
      <w:ins w:id="321" w:author="Unknown" w:date="2024-06-17T12:45:00Z">
        <w:r>
          <w:t>s</w:t>
        </w:r>
      </w:ins>
      <w:ins w:id="322" w:author="Unknown" w:date="2024-06-17T12:44:00Z">
        <w:r>
          <w:t>.</w:t>
        </w:r>
      </w:ins>
      <w:ins w:id="323" w:author="Unknown" w:date="2024-06-17T12:45:00Z">
        <w:r w:rsidR="00E9655C">
          <w:t xml:space="preserve"> This is not that case in some of </w:t>
        </w:r>
        <w:proofErr w:type="spellStart"/>
        <w:r w:rsidR="00E9655C">
          <w:t>Rober’s</w:t>
        </w:r>
        <w:proofErr w:type="spellEnd"/>
        <w:r w:rsidR="00E9655C">
          <w:t xml:space="preserve"> designs.  I feel that </w:t>
        </w:r>
      </w:ins>
      <w:ins w:id="324" w:author="Unknown" w:date="2024-06-17T12:46:00Z">
        <w:r w:rsidR="00E9655C">
          <w:t>this</w:t>
        </w:r>
      </w:ins>
      <w:ins w:id="325" w:author="Unknown" w:date="2024-06-17T12:45:00Z">
        <w:r w:rsidR="00E9655C">
          <w:t xml:space="preserve"> issue should be addressed explicitly in your report by stating that stacks are made up of identical </w:t>
        </w:r>
      </w:ins>
      <w:ins w:id="326" w:author="Unknown" w:date="2024-06-17T12:47:00Z">
        <w:r w:rsidR="00E9655C">
          <w:t>elements and the consequences of not doing so.  Up to this point you</w:t>
        </w:r>
      </w:ins>
      <w:ins w:id="327" w:author="Unknown" w:date="2024-06-17T12:48:00Z">
        <w:r w:rsidR="00E9655C">
          <w:t xml:space="preserve"> </w:t>
        </w:r>
      </w:ins>
      <w:ins w:id="328" w:author="Unknown" w:date="2024-06-17T12:47:00Z">
        <w:r w:rsidR="00E9655C">
          <w:t xml:space="preserve">have </w:t>
        </w:r>
      </w:ins>
      <w:ins w:id="329" w:author="Unknown" w:date="2024-06-17T12:48:00Z">
        <w:r w:rsidR="00E9655C">
          <w:t>just</w:t>
        </w:r>
      </w:ins>
      <w:ins w:id="330" w:author="Unknown" w:date="2024-06-17T12:47:00Z">
        <w:r w:rsidR="00E9655C">
          <w:t xml:space="preserve"> </w:t>
        </w:r>
      </w:ins>
      <w:ins w:id="331" w:author="Unknown" w:date="2024-06-17T12:48:00Z">
        <w:r w:rsidR="00E9655C">
          <w:t>used identical element and you are mute on your</w:t>
        </w:r>
      </w:ins>
      <w:ins w:id="332" w:author="Unknown" w:date="2024-06-17T12:49:00Z">
        <w:r w:rsidR="00E9655C">
          <w:t xml:space="preserve"> </w:t>
        </w:r>
      </w:ins>
      <w:ins w:id="333" w:author="Unknown" w:date="2024-06-17T12:48:00Z">
        <w:r w:rsidR="00E9655C">
          <w:t>c</w:t>
        </w:r>
      </w:ins>
      <w:ins w:id="334" w:author="Unknown" w:date="2024-06-17T12:49:00Z">
        <w:r w:rsidR="00E9655C">
          <w:t>hoice and have not identified that there are major differences between single and double</w:t>
        </w:r>
      </w:ins>
      <w:ins w:id="335" w:author="Unknown" w:date="2024-06-17T12:50:00Z">
        <w:r w:rsidR="00E9655C">
          <w:t xml:space="preserve"> </w:t>
        </w:r>
      </w:ins>
      <w:ins w:id="336" w:author="Unknown" w:date="2024-06-17T12:49:00Z">
        <w:r w:rsidR="00E9655C">
          <w:t>acting system configuration.</w:t>
        </w:r>
      </w:ins>
    </w:p>
    <w:p w:rsidR="00E9655C" w:rsidRPr="00A82D68" w:rsidRDefault="00E9655C" w:rsidP="00A82D68">
      <w:pPr>
        <w:pStyle w:val="BodyText"/>
        <w:numPr>
          <w:ins w:id="337" w:author="Unknown" w:date="2024-06-17T12:54:00Z"/>
        </w:numPr>
        <w:rPr>
          <w:rPrChange w:id="338" w:author="Unknown" w:date="2024-06-17T12:35:00Z">
            <w:rPr/>
          </w:rPrChange>
        </w:rPr>
        <w:pPrChange w:id="339" w:author="Unknown" w:date="2024-06-17T12:35:00Z">
          <w:pPr>
            <w:pStyle w:val="Caption"/>
          </w:pPr>
        </w:pPrChange>
      </w:pPr>
      <w:ins w:id="340" w:author="Unknown" w:date="2024-06-17T12:54:00Z">
        <w:r>
          <w:t xml:space="preserve">In writing up my </w:t>
        </w:r>
        <w:proofErr w:type="gramStart"/>
        <w:r>
          <w:t>comments  I</w:t>
        </w:r>
        <w:proofErr w:type="gramEnd"/>
        <w:r>
          <w:t xml:space="preserve"> have to continually have to go back and forth to look at earlier material and it is very frustrating to continually have to wait to reload figures.  </w:t>
        </w:r>
      </w:ins>
      <w:ins w:id="341" w:author="Unknown" w:date="2024-06-17T12:56:00Z">
        <w:r w:rsidR="00D67440">
          <w:t xml:space="preserve">However, </w:t>
        </w:r>
      </w:ins>
      <w:ins w:id="342" w:author="Unknown" w:date="2024-06-17T12:57:00Z">
        <w:r w:rsidR="00D67440">
          <w:t>i</w:t>
        </w:r>
      </w:ins>
      <w:ins w:id="343" w:author="Unknown" w:date="2024-06-17T12:54:00Z">
        <w:del w:id="344" w:author="Unknown" w:date="2024-06-17T12:56:00Z">
          <w:r w:rsidDel="00D67440">
            <w:delText>I</w:delText>
          </w:r>
        </w:del>
        <w:r>
          <w:t xml:space="preserve">t is go that this is </w:t>
        </w:r>
        <w:proofErr w:type="gramStart"/>
        <w:r>
          <w:t xml:space="preserve">a </w:t>
        </w:r>
      </w:ins>
      <w:ins w:id="345" w:author="Unknown" w:date="2024-06-17T12:56:00Z">
        <w:r w:rsidR="00D67440">
          <w:t>.</w:t>
        </w:r>
        <w:proofErr w:type="spellStart"/>
        <w:r w:rsidR="00D67440">
          <w:t>docx</w:t>
        </w:r>
        <w:proofErr w:type="spellEnd"/>
        <w:proofErr w:type="gramEnd"/>
        <w:r w:rsidR="00D67440">
          <w:t xml:space="preserve"> so I and use tracking to insert my comment</w:t>
        </w:r>
      </w:ins>
    </w:p>
    <w:p w:rsidR="00C82729" w:rsidRPr="00C82729" w:rsidRDefault="004D51C7" w:rsidP="00C82729">
      <w:pPr>
        <w:pStyle w:val="BodyText"/>
      </w:pPr>
      <w:r>
        <w:fldChar w:fldCharType="begin"/>
      </w:r>
      <w:r w:rsidR="00713F87">
        <w:instrText xml:space="preserve"> REF _Ref166758255 </w:instrText>
      </w:r>
      <w:r>
        <w:fldChar w:fldCharType="separate"/>
      </w:r>
      <w:r w:rsidR="00334AA1" w:rsidRPr="005B5DD0">
        <w:t xml:space="preserve">Figure </w:t>
      </w:r>
      <w:r w:rsidR="00334AA1">
        <w:rPr>
          <w:noProof/>
        </w:rPr>
        <w:t>3</w:t>
      </w:r>
      <w:r w:rsidR="00334AA1" w:rsidRPr="005B5DD0">
        <w:noBreakHyphen/>
      </w:r>
      <w:r w:rsidR="00334AA1">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rsidR="00713F87">
        <w:instrText xml:space="preserve"> REF _Ref166156968 </w:instrText>
      </w:r>
      <w:r>
        <w:fldChar w:fldCharType="separate"/>
      </w:r>
      <w:r w:rsidR="00334AA1" w:rsidRPr="005B5DD0">
        <w:t xml:space="preserve">Figure </w:t>
      </w:r>
      <w:r w:rsidR="00334AA1">
        <w:rPr>
          <w:noProof/>
        </w:rPr>
        <w:t>1</w:t>
      </w:r>
      <w:r w:rsidR="00334AA1" w:rsidRPr="005B5DD0">
        <w:noBreakHyphen/>
      </w:r>
      <w:r w:rsidR="00334AA1">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4"/>
        <w:gridCol w:w="4896"/>
      </w:tblGrid>
      <w:tr w:rsidR="00C82729">
        <w:tc>
          <w:tcPr>
            <w:tcW w:w="4464" w:type="dxa"/>
            <w:vAlign w:val="bottom"/>
          </w:tcPr>
          <w:p w:rsidR="00C82729" w:rsidRDefault="00C82729" w:rsidP="000E5C58">
            <w:pPr>
              <w:pStyle w:val="BodyText"/>
              <w:spacing w:after="0"/>
            </w:pPr>
            <w:r>
              <w:rPr>
                <w:noProof/>
              </w:rPr>
              <w:drawing>
                <wp:inline distT="0" distB="0" distL="0" distR="0">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5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0904" cy="1993392"/>
                          </a:xfrm>
                          <a:prstGeom prst="rect">
                            <a:avLst/>
                          </a:prstGeom>
                        </pic:spPr>
                      </pic:pic>
                    </a:graphicData>
                  </a:graphic>
                </wp:inline>
              </w:drawing>
            </w:r>
          </w:p>
        </w:tc>
        <w:tc>
          <w:tcPr>
            <w:tcW w:w="4896" w:type="dxa"/>
          </w:tcPr>
          <w:p w:rsidR="00C82729" w:rsidRDefault="00C82729" w:rsidP="000E5C58">
            <w:pPr>
              <w:pStyle w:val="BodyText"/>
              <w:spacing w:after="0"/>
            </w:pPr>
            <w:r>
              <w:rPr>
                <w:noProof/>
              </w:rPr>
              <w:drawing>
                <wp:inline distT="0" distB="0" distL="0" distR="0">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6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0904" cy="1993392"/>
                          </a:xfrm>
                          <a:prstGeom prst="rect">
                            <a:avLst/>
                          </a:prstGeom>
                        </pic:spPr>
                      </pic:pic>
                    </a:graphicData>
                  </a:graphic>
                </wp:inline>
              </w:drawing>
            </w:r>
          </w:p>
        </w:tc>
      </w:tr>
      <w:tr w:rsidR="00C82729">
        <w:tc>
          <w:tcPr>
            <w:tcW w:w="4464" w:type="dxa"/>
          </w:tcPr>
          <w:p w:rsidR="00C82729" w:rsidRDefault="00C82729" w:rsidP="000E5C58">
            <w:pPr>
              <w:pStyle w:val="Caption"/>
              <w:spacing w:after="0"/>
            </w:pPr>
            <w:r>
              <w:t>(a) 2 units of 2U2D K1750-J-057</w:t>
            </w:r>
          </w:p>
        </w:tc>
        <w:tc>
          <w:tcPr>
            <w:tcW w:w="4896" w:type="dxa"/>
          </w:tcPr>
          <w:p w:rsidR="00C82729" w:rsidRDefault="00C82729" w:rsidP="000E5C58">
            <w:pPr>
              <w:pStyle w:val="Caption"/>
              <w:spacing w:after="0"/>
            </w:pPr>
            <w:r>
              <w:t>(b) 2 units of 3U3D K1750-J-057</w:t>
            </w:r>
          </w:p>
        </w:tc>
      </w:tr>
    </w:tbl>
    <w:p w:rsidR="00C82729" w:rsidRDefault="00C82729" w:rsidP="00C82729">
      <w:pPr>
        <w:pStyle w:val="Caption"/>
      </w:pPr>
      <w:bookmarkStart w:id="346" w:name="_Ref166758255"/>
      <w:bookmarkStart w:id="347" w:name="_Toc168347906"/>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3</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4</w:t>
      </w:r>
      <w:r w:rsidR="004D51C7">
        <w:rPr>
          <w:noProof/>
        </w:rPr>
        <w:fldChar w:fldCharType="end"/>
      </w:r>
      <w:bookmarkEnd w:id="346"/>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rsidR="004D51C7">
        <w:fldChar w:fldCharType="begin"/>
      </w:r>
      <w:r>
        <w:instrText xml:space="preserve"> REF _Ref166156968 </w:instrText>
      </w:r>
      <w:r w:rsidR="004D51C7">
        <w:fldChar w:fldCharType="separate"/>
      </w:r>
      <w:r w:rsidR="00334AA1" w:rsidRPr="005B5DD0">
        <w:t xml:space="preserve">Figure </w:t>
      </w:r>
      <w:r w:rsidR="00334AA1">
        <w:rPr>
          <w:noProof/>
        </w:rPr>
        <w:t>1</w:t>
      </w:r>
      <w:r w:rsidR="00334AA1" w:rsidRPr="005B5DD0">
        <w:noBreakHyphen/>
      </w:r>
      <w:r w:rsidR="00334AA1">
        <w:rPr>
          <w:noProof/>
        </w:rPr>
        <w:t>2</w:t>
      </w:r>
      <w:r w:rsidR="004D51C7">
        <w:rPr>
          <w:noProof/>
        </w:rPr>
        <w:fldChar w:fldCharType="end"/>
      </w:r>
      <w:r>
        <w:t>)</w:t>
      </w:r>
      <w:bookmarkEnd w:id="347"/>
    </w:p>
    <w:p w:rsidR="002B402A" w:rsidRPr="005B5DD0" w:rsidRDefault="002B402A" w:rsidP="00D7150D">
      <w:pPr>
        <w:pStyle w:val="BodyText"/>
      </w:pPr>
    </w:p>
    <w:p w:rsidR="0096528F" w:rsidRPr="005B5DD0" w:rsidRDefault="0096528F" w:rsidP="00D7150D">
      <w:pPr>
        <w:pStyle w:val="BodyText"/>
        <w:sectPr w:rsidR="0096528F" w:rsidRPr="005B5DD0">
          <w:type w:val="oddPage"/>
          <w:pgSz w:w="12240" w:h="15840"/>
          <w:pgMar w:top="1440" w:right="1440" w:bottom="1440" w:left="1440" w:gutter="0"/>
          <w:pgNumType w:start="1" w:chapStyle="1"/>
        </w:sectPr>
      </w:pPr>
    </w:p>
    <w:p w:rsidR="00761B59" w:rsidRDefault="00761B59" w:rsidP="00B94FC3">
      <w:pPr>
        <w:pStyle w:val="Heading1"/>
        <w:numPr>
          <w:numberingChange w:id="348" w:author="Unknown" w:date="2024-06-16T16:13:00Z" w:original="%1:4:0:"/>
        </w:numPr>
      </w:pPr>
      <w:r>
        <w:br/>
      </w:r>
      <w:bookmarkStart w:id="349" w:name="_Ref166675284"/>
      <w:bookmarkStart w:id="350" w:name="_Ref166675757"/>
      <w:bookmarkStart w:id="351" w:name="_Ref166687996"/>
      <w:bookmarkStart w:id="352" w:name="_Ref166688165"/>
      <w:bookmarkStart w:id="353" w:name="_Toc168346904"/>
      <w:r w:rsidR="00A133B3">
        <w:t>Shake table experiments</w:t>
      </w:r>
      <w:bookmarkEnd w:id="349"/>
      <w:bookmarkEnd w:id="350"/>
      <w:bookmarkEnd w:id="351"/>
      <w:bookmarkEnd w:id="352"/>
      <w:bookmarkEnd w:id="353"/>
    </w:p>
    <w:p w:rsidR="00C82729" w:rsidRDefault="00DC00FE" w:rsidP="00C82729">
      <w:pPr>
        <w:pStyle w:val="BodyText"/>
      </w:pPr>
      <w:r>
        <w:t xml:space="preserve">In this chapter, shake table experiments on the CVT equipped with Belleville washer stacks are described. The experimental setup, instrumentation, and washer installation process are detailed. The primary purpose of these experiments is to obtain measurements in support of the analysis procedure outlined in Chapter </w:t>
      </w:r>
      <w:r w:rsidR="004D51C7">
        <w:fldChar w:fldCharType="begin"/>
      </w:r>
      <w:r>
        <w:instrText xml:space="preserve"> REF _Ref166674583 \r </w:instrText>
      </w:r>
      <w:r w:rsidR="004D51C7">
        <w:fldChar w:fldCharType="separate"/>
      </w:r>
      <w:r w:rsidR="00334AA1">
        <w:t>2</w:t>
      </w:r>
      <w:r w:rsidR="004D51C7">
        <w:fldChar w:fldCharType="end"/>
      </w:r>
      <w:r>
        <w:t xml:space="preserve">. Consequently, special instruments were used to measure the washer response in situ. Instrumentation was also designed with redundancy in mind, so that </w:t>
      </w:r>
      <w:r w:rsidR="003B0927">
        <w:t>the same quantity is measured by multiple means and can be cross-checked. Some other checks such as sums of forces are moments are perform to confirm the integrity of the measurements.</w:t>
      </w:r>
    </w:p>
    <w:p w:rsidR="00A133B3" w:rsidRDefault="00A133B3" w:rsidP="00A133B3">
      <w:pPr>
        <w:pStyle w:val="Heading2"/>
        <w:numPr>
          <w:numberingChange w:id="354" w:author="Unknown" w:date="2024-06-16T16:13:00Z" w:original=""/>
        </w:numPr>
      </w:pPr>
      <w:bookmarkStart w:id="355" w:name="_Toc168346905"/>
      <w:r>
        <w:t>Test setup</w:t>
      </w:r>
      <w:bookmarkEnd w:id="355"/>
    </w:p>
    <w:p w:rsidR="00C92C87" w:rsidRPr="00C92C87" w:rsidRDefault="004D51C7" w:rsidP="00C92C87">
      <w:pPr>
        <w:pStyle w:val="BodyText"/>
      </w:pPr>
      <w:r>
        <w:fldChar w:fldCharType="begin"/>
      </w:r>
      <w:r w:rsidR="00C92C87">
        <w:instrText xml:space="preserve"> REF _Ref166759413 \h </w:instrText>
      </w:r>
      <w:r>
        <w:fldChar w:fldCharType="separate"/>
      </w:r>
      <w:r w:rsidR="00334AA1" w:rsidRPr="005B5DD0">
        <w:t xml:space="preserve">Figure </w:t>
      </w:r>
      <w:r w:rsidR="00334AA1">
        <w:rPr>
          <w:noProof/>
        </w:rPr>
        <w:t>4</w:t>
      </w:r>
      <w:r w:rsidR="00334AA1" w:rsidRPr="005B5DD0">
        <w:noBreakHyphen/>
      </w:r>
      <w:r w:rsidR="00334AA1">
        <w:rPr>
          <w:noProof/>
        </w:rPr>
        <w:t>1</w:t>
      </w:r>
      <w:r>
        <w:fldChar w:fldCharType="end"/>
      </w:r>
      <w:r w:rsidR="00C92C87">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fldChar w:fldCharType="begin"/>
      </w:r>
      <w:r w:rsidR="00696D7F">
        <w:instrText xml:space="preserve"> REF _Ref166759413 \h </w:instrText>
      </w:r>
      <w:r>
        <w:fldChar w:fldCharType="separate"/>
      </w:r>
      <w:r w:rsidR="00334AA1" w:rsidRPr="005B5DD0">
        <w:t xml:space="preserve">Figure </w:t>
      </w:r>
      <w:r w:rsidR="00334AA1">
        <w:rPr>
          <w:noProof/>
        </w:rPr>
        <w:t>4</w:t>
      </w:r>
      <w:r w:rsidR="00334AA1" w:rsidRPr="005B5DD0">
        <w:noBreakHyphen/>
      </w:r>
      <w:r w:rsidR="00334AA1">
        <w:rPr>
          <w:noProof/>
        </w:rPr>
        <w:t>1</w:t>
      </w:r>
      <w:r>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direction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 </w:t>
      </w:r>
      <w:r w:rsidR="00696D7F" w:rsidRPr="00696D7F">
        <w:rPr>
          <w:i/>
          <w:iCs/>
        </w:rPr>
        <w:t>Y</w:t>
      </w:r>
      <w:r w:rsidR="00696D7F">
        <w:t xml:space="preserve"> frequency </w:t>
      </w:r>
      <w:proofErr w:type="gramStart"/>
      <w:r w:rsidR="00696D7F">
        <w:t xml:space="preserve">direction </w:t>
      </w:r>
      <w:ins w:id="356" w:author="Unknown" w:date="2024-06-17T13:01:00Z">
        <w:r w:rsidR="00D67440">
          <w:t>?</w:t>
        </w:r>
        <w:proofErr w:type="gramEnd"/>
        <w:r w:rsidR="00D67440">
          <w:t>?</w:t>
        </w:r>
      </w:ins>
      <w:proofErr w:type="gramStart"/>
      <w:r w:rsidR="00696D7F">
        <w:t>than</w:t>
      </w:r>
      <w:proofErr w:type="gramEnd"/>
      <w:r w:rsidR="00696D7F">
        <w:t xml:space="preserve"> in the </w:t>
      </w:r>
      <w:r w:rsidR="00696D7F">
        <w:rPr>
          <w:i/>
          <w:iCs/>
        </w:rPr>
        <w:t>X</w:t>
      </w:r>
      <w:r w:rsidR="00696D7F">
        <w:t xml:space="preserve"> direction). </w:t>
      </w:r>
      <w:r w:rsidR="00696D7F" w:rsidRPr="00696D7F">
        <w:t>The</w:t>
      </w:r>
      <w:r w:rsidR="00696D7F">
        <w:t xml:space="preserve"> Belleville washer stacks are installed between the CVT base and the spool, details of which are elaborated below.</w:t>
      </w:r>
    </w:p>
    <w:p w:rsidR="001B5E45" w:rsidRDefault="00C92C87" w:rsidP="001B5E45">
      <w:pPr>
        <w:pStyle w:val="BodyText"/>
      </w:pPr>
      <w:r>
        <w:rPr>
          <w:noProof/>
        </w:rPr>
        <w:drawing>
          <wp:inline distT="0" distB="0" distL="0" distR="0">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5272" cy="2286000"/>
                    </a:xfrm>
                    <a:prstGeom prst="rect">
                      <a:avLst/>
                    </a:prstGeom>
                    <a:noFill/>
                  </pic:spPr>
                </pic:pic>
              </a:graphicData>
            </a:graphic>
          </wp:inline>
        </w:drawing>
      </w:r>
    </w:p>
    <w:p w:rsidR="00A70196" w:rsidRDefault="00A70196" w:rsidP="00A70196">
      <w:pPr>
        <w:pStyle w:val="Caption"/>
      </w:pPr>
      <w:bookmarkStart w:id="357" w:name="_Ref166759413"/>
      <w:bookmarkStart w:id="358" w:name="_Ref166759407"/>
      <w:bookmarkStart w:id="359" w:name="_Toc168347907"/>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w:t>
      </w:r>
      <w:r w:rsidR="004D51C7">
        <w:rPr>
          <w:noProof/>
        </w:rPr>
        <w:fldChar w:fldCharType="end"/>
      </w:r>
      <w:bookmarkEnd w:id="357"/>
      <w:r>
        <w:br/>
        <w:t>CVT mounted on shake table</w:t>
      </w:r>
      <w:bookmarkEnd w:id="358"/>
      <w:bookmarkEnd w:id="359"/>
    </w:p>
    <w:p w:rsidR="0096528F" w:rsidRPr="005B5DD0" w:rsidRDefault="00A133B3" w:rsidP="00761B59">
      <w:pPr>
        <w:pStyle w:val="Heading2"/>
        <w:numPr>
          <w:numberingChange w:id="360" w:author="Unknown" w:date="2024-06-16T16:13:00Z" w:original=""/>
        </w:numPr>
      </w:pPr>
      <w:bookmarkStart w:id="361" w:name="_Toc168346906"/>
      <w:r>
        <w:t>Instrumentation</w:t>
      </w:r>
      <w:bookmarkEnd w:id="361"/>
    </w:p>
    <w:p w:rsidR="000350F1" w:rsidRDefault="00F67806" w:rsidP="0096528F">
      <w:pPr>
        <w:pStyle w:val="BodyText"/>
      </w:pPr>
      <w:r>
        <w:t xml:space="preserve">An overview of response quantities measured and corresponding instrumentation is provided in </w:t>
      </w:r>
      <w:r w:rsidR="004D51C7">
        <w:fldChar w:fldCharType="begin"/>
      </w:r>
      <w:r>
        <w:instrText xml:space="preserve"> REF _Ref166770910 \h </w:instrText>
      </w:r>
      <w:r w:rsidR="004D51C7">
        <w:fldChar w:fldCharType="separate"/>
      </w:r>
      <w:r w:rsidR="00334AA1" w:rsidRPr="005B5DD0">
        <w:t xml:space="preserve">Figure </w:t>
      </w:r>
      <w:r w:rsidR="00334AA1">
        <w:rPr>
          <w:noProof/>
        </w:rPr>
        <w:t>4</w:t>
      </w:r>
      <w:r w:rsidR="00334AA1" w:rsidRPr="005B5DD0">
        <w:noBreakHyphen/>
      </w:r>
      <w:r w:rsidR="00334AA1">
        <w:rPr>
          <w:noProof/>
        </w:rPr>
        <w:t>2</w:t>
      </w:r>
      <w:r w:rsidR="004D51C7">
        <w:fldChar w:fldCharType="end"/>
      </w:r>
      <w:r>
        <w:t xml:space="preserve">. </w:t>
      </w:r>
      <w:r w:rsidR="004D51C7">
        <w:fldChar w:fldCharType="begin"/>
      </w:r>
      <w:r w:rsidR="00FE32D2">
        <w:instrText xml:space="preserve"> REF _Ref166837256 \h </w:instrText>
      </w:r>
      <w:r w:rsidR="004D51C7">
        <w:fldChar w:fldCharType="separate"/>
      </w:r>
      <w:r w:rsidR="00334AA1">
        <w:t xml:space="preserve">Table </w:t>
      </w:r>
      <w:r w:rsidR="00334AA1">
        <w:rPr>
          <w:noProof/>
        </w:rPr>
        <w:t>4</w:t>
      </w:r>
      <w:r w:rsidR="00334AA1">
        <w:noBreakHyphen/>
      </w:r>
      <w:r w:rsidR="00334AA1">
        <w:rPr>
          <w:noProof/>
        </w:rPr>
        <w:t>1</w:t>
      </w:r>
      <w:r w:rsidR="004D51C7">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quantities as well as the process used to derive them are summarized in </w:t>
      </w:r>
      <w:r w:rsidR="004D51C7">
        <w:fldChar w:fldCharType="begin"/>
      </w:r>
      <w:r w:rsidR="00FE32D2">
        <w:instrText xml:space="preserve"> REF _Ref167453230 \h </w:instrText>
      </w:r>
      <w:r w:rsidR="004D51C7">
        <w:fldChar w:fldCharType="separate"/>
      </w:r>
      <w:r w:rsidR="00334AA1">
        <w:t xml:space="preserve">Table </w:t>
      </w:r>
      <w:r w:rsidR="00334AA1">
        <w:rPr>
          <w:noProof/>
        </w:rPr>
        <w:t>4</w:t>
      </w:r>
      <w:r w:rsidR="00334AA1">
        <w:noBreakHyphen/>
      </w:r>
      <w:r w:rsidR="00334AA1">
        <w:rPr>
          <w:noProof/>
        </w:rPr>
        <w:t>2</w:t>
      </w:r>
      <w:r w:rsidR="004D51C7">
        <w:fldChar w:fldCharType="end"/>
      </w:r>
      <w:r w:rsidR="00FE32D2">
        <w:t xml:space="preserve">. A specialized instrument in </w:t>
      </w:r>
      <w:r w:rsidR="004D51C7">
        <w:fldChar w:fldCharType="begin"/>
      </w:r>
      <w:r w:rsidR="00FE32D2">
        <w:instrText xml:space="preserve"> REF _Ref166837256 \h </w:instrText>
      </w:r>
      <w:r w:rsidR="004D51C7">
        <w:fldChar w:fldCharType="separate"/>
      </w:r>
      <w:r w:rsidR="00334AA1">
        <w:t xml:space="preserve">Table </w:t>
      </w:r>
      <w:r w:rsidR="00334AA1">
        <w:rPr>
          <w:noProof/>
        </w:rPr>
        <w:t>4</w:t>
      </w:r>
      <w:r w:rsidR="00334AA1">
        <w:noBreakHyphen/>
      </w:r>
      <w:r w:rsidR="00334AA1">
        <w:rPr>
          <w:noProof/>
        </w:rPr>
        <w:t>1</w:t>
      </w:r>
      <w:r w:rsidR="004D51C7">
        <w:fldChar w:fldCharType="end"/>
      </w:r>
      <w:r w:rsidR="00FE32D2">
        <w:t>, designed in this project to measure the force in a washer stack in situ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4"/>
        <w:gridCol w:w="4896"/>
      </w:tblGrid>
      <w:tr w:rsidR="006D399D">
        <w:tc>
          <w:tcPr>
            <w:tcW w:w="4464" w:type="dxa"/>
            <w:vAlign w:val="bottom"/>
          </w:tcPr>
          <w:p w:rsidR="006D399D" w:rsidRDefault="006D399D" w:rsidP="006D399D">
            <w:pPr>
              <w:pStyle w:val="BodyText"/>
              <w:spacing w:after="0"/>
            </w:pPr>
            <w:r>
              <w:rPr>
                <w:noProof/>
              </w:rPr>
              <w:drawing>
                <wp:inline distT="0" distB="0" distL="0" distR="0">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rsidR="006D399D" w:rsidRDefault="0077449F" w:rsidP="006D399D">
            <w:pPr>
              <w:pStyle w:val="BodyText"/>
              <w:spacing w:after="0"/>
            </w:pPr>
            <w:r>
              <w:rPr>
                <w:noProof/>
              </w:rPr>
              <w:drawing>
                <wp:inline distT="0" distB="0" distL="0" distR="0">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71216" cy="2075688"/>
                          </a:xfrm>
                          <a:prstGeom prst="rect">
                            <a:avLst/>
                          </a:prstGeom>
                          <a:noFill/>
                        </pic:spPr>
                      </pic:pic>
                    </a:graphicData>
                  </a:graphic>
                </wp:inline>
              </w:drawing>
            </w:r>
          </w:p>
        </w:tc>
      </w:tr>
      <w:tr w:rsidR="006D399D">
        <w:tc>
          <w:tcPr>
            <w:tcW w:w="4464" w:type="dxa"/>
          </w:tcPr>
          <w:p w:rsidR="006D399D" w:rsidRDefault="006D399D" w:rsidP="000E5C58">
            <w:pPr>
              <w:pStyle w:val="Caption"/>
              <w:spacing w:after="0"/>
            </w:pPr>
            <w:r>
              <w:t>(a) Summary of instruments</w:t>
            </w:r>
          </w:p>
        </w:tc>
        <w:tc>
          <w:tcPr>
            <w:tcW w:w="4896" w:type="dxa"/>
          </w:tcPr>
          <w:p w:rsidR="006D399D" w:rsidRDefault="006D399D" w:rsidP="000E5C58">
            <w:pPr>
              <w:pStyle w:val="Caption"/>
              <w:spacing w:after="0"/>
            </w:pPr>
            <w:r>
              <w:t>(b) Closeup of yellow box in (a)</w:t>
            </w:r>
          </w:p>
        </w:tc>
      </w:tr>
    </w:tbl>
    <w:p w:rsidR="006D399D" w:rsidRDefault="006D399D" w:rsidP="006D399D">
      <w:pPr>
        <w:pStyle w:val="Caption"/>
      </w:pPr>
      <w:bookmarkStart w:id="362" w:name="_Ref166770910"/>
      <w:bookmarkStart w:id="363" w:name="_Toc168347908"/>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2</w:t>
      </w:r>
      <w:r w:rsidR="004D51C7">
        <w:rPr>
          <w:noProof/>
        </w:rPr>
        <w:fldChar w:fldCharType="end"/>
      </w:r>
      <w:bookmarkEnd w:id="362"/>
      <w:r>
        <w:br/>
        <w:t>Instrumentation deta</w:t>
      </w:r>
      <w:r w:rsidR="002D1072">
        <w:t>i</w:t>
      </w:r>
      <w:r>
        <w:t>ls</w:t>
      </w:r>
      <w:bookmarkEnd w:id="363"/>
    </w:p>
    <w:p w:rsidR="006D399D" w:rsidRDefault="00B65834" w:rsidP="00B65834">
      <w:pPr>
        <w:pStyle w:val="Caption"/>
      </w:pPr>
      <w:bookmarkStart w:id="364" w:name="_Ref166837256"/>
      <w:bookmarkStart w:id="365" w:name="_Toc168347931"/>
      <w:r>
        <w:t xml:space="preserve">Table </w:t>
      </w:r>
      <w:r w:rsidR="004D51C7">
        <w:fldChar w:fldCharType="begin"/>
      </w:r>
      <w:r>
        <w:instrText xml:space="preserve"> STYLEREF 1 \s </w:instrText>
      </w:r>
      <w:r w:rsidR="004D51C7">
        <w:fldChar w:fldCharType="separate"/>
      </w:r>
      <w:r w:rsidR="00334AA1">
        <w:rPr>
          <w:noProof/>
        </w:rPr>
        <w:t>4</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1</w:t>
      </w:r>
      <w:r w:rsidR="004D51C7">
        <w:rPr>
          <w:noProof/>
        </w:rPr>
        <w:fldChar w:fldCharType="end"/>
      </w:r>
      <w:bookmarkEnd w:id="364"/>
      <w:r>
        <w:br/>
        <w:t>Summary of measured response quantities and corresponding instruments</w:t>
      </w:r>
      <w:bookmarkEnd w:id="365"/>
    </w:p>
    <w:tbl>
      <w:tblPr>
        <w:tblStyle w:val="TableGrid"/>
        <w:tblW w:w="0" w:type="auto"/>
        <w:tblLook w:val="04A0"/>
      </w:tblPr>
      <w:tblGrid>
        <w:gridCol w:w="456"/>
        <w:gridCol w:w="4045"/>
        <w:gridCol w:w="4849"/>
      </w:tblGrid>
      <w:tr w:rsidR="00204610">
        <w:tc>
          <w:tcPr>
            <w:tcW w:w="456" w:type="dxa"/>
          </w:tcPr>
          <w:p w:rsidR="00204610" w:rsidRPr="00A312A2" w:rsidRDefault="00204610" w:rsidP="00B65834">
            <w:pPr>
              <w:pStyle w:val="BodyText"/>
              <w:spacing w:after="0"/>
              <w:rPr>
                <w:b/>
                <w:bCs/>
              </w:rPr>
            </w:pPr>
          </w:p>
        </w:tc>
        <w:tc>
          <w:tcPr>
            <w:tcW w:w="4045" w:type="dxa"/>
          </w:tcPr>
          <w:p w:rsidR="00204610" w:rsidRPr="00A312A2" w:rsidRDefault="00204610" w:rsidP="00B65834">
            <w:pPr>
              <w:pStyle w:val="BodyText"/>
              <w:spacing w:after="0"/>
              <w:rPr>
                <w:b/>
                <w:bCs/>
              </w:rPr>
            </w:pPr>
            <w:r w:rsidRPr="00A312A2">
              <w:rPr>
                <w:b/>
                <w:bCs/>
              </w:rPr>
              <w:t>Response quantity</w:t>
            </w:r>
          </w:p>
        </w:tc>
        <w:tc>
          <w:tcPr>
            <w:tcW w:w="4849" w:type="dxa"/>
          </w:tcPr>
          <w:p w:rsidR="00204610" w:rsidRPr="00A312A2" w:rsidRDefault="00204610" w:rsidP="00B65834">
            <w:pPr>
              <w:pStyle w:val="BodyText"/>
              <w:spacing w:after="0"/>
              <w:rPr>
                <w:b/>
                <w:bCs/>
              </w:rPr>
            </w:pPr>
            <w:r w:rsidRPr="00A312A2">
              <w:rPr>
                <w:b/>
                <w:bCs/>
              </w:rPr>
              <w:t>Instrument</w:t>
            </w:r>
          </w:p>
        </w:tc>
      </w:tr>
      <w:tr w:rsidR="00204610">
        <w:tc>
          <w:tcPr>
            <w:tcW w:w="456" w:type="dxa"/>
          </w:tcPr>
          <w:p w:rsidR="00204610" w:rsidRDefault="00204610" w:rsidP="00204610">
            <w:pPr>
              <w:pStyle w:val="BodyText"/>
              <w:spacing w:after="0"/>
              <w:jc w:val="right"/>
            </w:pPr>
            <w:r>
              <w:t>1</w:t>
            </w:r>
          </w:p>
        </w:tc>
        <w:tc>
          <w:tcPr>
            <w:tcW w:w="4045" w:type="dxa"/>
          </w:tcPr>
          <w:p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rsidR="00204610" w:rsidRDefault="00204610" w:rsidP="00B65834">
            <w:pPr>
              <w:pStyle w:val="BodyText"/>
              <w:spacing w:after="0"/>
            </w:pPr>
            <w:r>
              <w:t>String potentiometers attached to frames outside the shake table, so these measure absolute displacements</w:t>
            </w:r>
          </w:p>
        </w:tc>
      </w:tr>
      <w:tr w:rsidR="00204610">
        <w:tc>
          <w:tcPr>
            <w:tcW w:w="456" w:type="dxa"/>
          </w:tcPr>
          <w:p w:rsidR="00204610" w:rsidRDefault="00204610" w:rsidP="00204610">
            <w:pPr>
              <w:pStyle w:val="BodyText"/>
              <w:spacing w:after="0"/>
              <w:jc w:val="right"/>
            </w:pPr>
            <w:r>
              <w:t>2</w:t>
            </w:r>
          </w:p>
        </w:tc>
        <w:tc>
          <w:tcPr>
            <w:tcW w:w="4045" w:type="dxa"/>
          </w:tcPr>
          <w:p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rsidR="00204610" w:rsidRDefault="00204610" w:rsidP="00B65834">
            <w:pPr>
              <w:pStyle w:val="BodyText"/>
              <w:spacing w:after="0"/>
            </w:pPr>
            <w:r>
              <w:t>One 3D accelerometer</w:t>
            </w:r>
          </w:p>
        </w:tc>
      </w:tr>
      <w:tr w:rsidR="00204610">
        <w:tc>
          <w:tcPr>
            <w:tcW w:w="456" w:type="dxa"/>
          </w:tcPr>
          <w:p w:rsidR="00204610" w:rsidRPr="00204610" w:rsidRDefault="00204610" w:rsidP="00204610">
            <w:pPr>
              <w:pStyle w:val="BodyText"/>
              <w:spacing w:after="0"/>
              <w:jc w:val="right"/>
            </w:pPr>
            <w:r>
              <w:t>3</w:t>
            </w:r>
          </w:p>
        </w:tc>
        <w:tc>
          <w:tcPr>
            <w:tcW w:w="4045" w:type="dxa"/>
          </w:tcPr>
          <w:p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rsidR="00204610" w:rsidRDefault="00204610" w:rsidP="00B65834">
            <w:pPr>
              <w:pStyle w:val="BodyText"/>
              <w:spacing w:after="0"/>
            </w:pPr>
            <w:r>
              <w:t>Two 1D accelerometers</w:t>
            </w:r>
          </w:p>
        </w:tc>
      </w:tr>
      <w:tr w:rsidR="00204610">
        <w:tc>
          <w:tcPr>
            <w:tcW w:w="456" w:type="dxa"/>
          </w:tcPr>
          <w:p w:rsidR="00204610" w:rsidRPr="00204610" w:rsidRDefault="00204610" w:rsidP="00204610">
            <w:pPr>
              <w:pStyle w:val="BodyText"/>
              <w:spacing w:after="0"/>
              <w:jc w:val="right"/>
            </w:pPr>
            <w:r>
              <w:t>4</w:t>
            </w:r>
          </w:p>
        </w:tc>
        <w:tc>
          <w:tcPr>
            <w:tcW w:w="4045" w:type="dxa"/>
          </w:tcPr>
          <w:p w:rsidR="00204610" w:rsidRDefault="00204610" w:rsidP="00B65834">
            <w:pPr>
              <w:pStyle w:val="BodyText"/>
              <w:spacing w:after="0"/>
            </w:pPr>
            <w:r w:rsidRPr="000E0D85">
              <w:rPr>
                <w:i/>
                <w:iCs/>
              </w:rPr>
              <w:t>Z</w:t>
            </w:r>
            <w:r>
              <w:t xml:space="preserve"> accelerations at N</w:t>
            </w:r>
            <w:proofErr w:type="gramStart"/>
            <w:r>
              <w:t>,S,E,W</w:t>
            </w:r>
            <w:proofErr w:type="gramEnd"/>
            <w:r>
              <w:t xml:space="preserve"> locations on CVT box</w:t>
            </w:r>
          </w:p>
        </w:tc>
        <w:tc>
          <w:tcPr>
            <w:tcW w:w="4849" w:type="dxa"/>
          </w:tcPr>
          <w:p w:rsidR="00204610" w:rsidRDefault="00204610" w:rsidP="00B65834">
            <w:pPr>
              <w:pStyle w:val="BodyText"/>
              <w:spacing w:after="0"/>
            </w:pPr>
            <w:r>
              <w:t>Four 1D accelerometers</w:t>
            </w:r>
          </w:p>
        </w:tc>
      </w:tr>
      <w:tr w:rsidR="00204610">
        <w:tc>
          <w:tcPr>
            <w:tcW w:w="456" w:type="dxa"/>
          </w:tcPr>
          <w:p w:rsidR="00204610" w:rsidRDefault="00204610" w:rsidP="00204610">
            <w:pPr>
              <w:pStyle w:val="BodyText"/>
              <w:spacing w:after="0"/>
              <w:jc w:val="right"/>
            </w:pPr>
            <w:r>
              <w:t>5</w:t>
            </w:r>
          </w:p>
        </w:tc>
        <w:tc>
          <w:tcPr>
            <w:tcW w:w="4045" w:type="dxa"/>
          </w:tcPr>
          <w:p w:rsidR="00204610" w:rsidRDefault="0076550B" w:rsidP="00B65834">
            <w:pPr>
              <w:pStyle w:val="BodyText"/>
              <w:spacing w:after="0"/>
            </w:pPr>
            <w:r>
              <w:t>Insulator base moment</w:t>
            </w:r>
          </w:p>
        </w:tc>
        <w:tc>
          <w:tcPr>
            <w:tcW w:w="4849" w:type="dxa"/>
          </w:tcPr>
          <w:p w:rsidR="00204610" w:rsidRDefault="00204610" w:rsidP="00B65834">
            <w:pPr>
              <w:pStyle w:val="BodyText"/>
              <w:spacing w:after="0"/>
            </w:pPr>
            <w:r>
              <w:t>Strain gages</w:t>
            </w:r>
            <w:r w:rsidR="0076550B">
              <w:t xml:space="preserve"> at N</w:t>
            </w:r>
            <w:proofErr w:type="gramStart"/>
            <w:r w:rsidR="0076550B">
              <w:t>,S,E,W</w:t>
            </w:r>
            <w:proofErr w:type="gramEnd"/>
            <w:r w:rsidR="0076550B">
              <w:t xml:space="preserve"> locations at insulator base</w:t>
            </w:r>
            <w:r>
              <w:t>, calibrated to measure base moment</w:t>
            </w:r>
          </w:p>
        </w:tc>
      </w:tr>
      <w:tr w:rsidR="00204610">
        <w:tc>
          <w:tcPr>
            <w:tcW w:w="456" w:type="dxa"/>
          </w:tcPr>
          <w:p w:rsidR="00204610" w:rsidRDefault="00204610" w:rsidP="00204610">
            <w:pPr>
              <w:pStyle w:val="BodyText"/>
              <w:spacing w:after="0"/>
              <w:jc w:val="right"/>
            </w:pPr>
            <w:r>
              <w:t>6</w:t>
            </w:r>
          </w:p>
        </w:tc>
        <w:tc>
          <w:tcPr>
            <w:tcW w:w="4045" w:type="dxa"/>
          </w:tcPr>
          <w:p w:rsidR="00204610" w:rsidRDefault="00204610" w:rsidP="00B65834">
            <w:pPr>
              <w:pStyle w:val="BodyText"/>
              <w:spacing w:after="0"/>
            </w:pPr>
            <w:r>
              <w:t>Displacements at 4 locations of the base of the CVT relative to the spool plate</w:t>
            </w:r>
          </w:p>
        </w:tc>
        <w:tc>
          <w:tcPr>
            <w:tcW w:w="4849" w:type="dxa"/>
          </w:tcPr>
          <w:p w:rsidR="00204610" w:rsidRDefault="00204610" w:rsidP="00B65834">
            <w:pPr>
              <w:pStyle w:val="BodyText"/>
              <w:spacing w:after="0"/>
            </w:pPr>
            <w:r>
              <w:t>Four linear potentiometers</w:t>
            </w:r>
          </w:p>
        </w:tc>
      </w:tr>
      <w:tr w:rsidR="00204610">
        <w:tc>
          <w:tcPr>
            <w:tcW w:w="456" w:type="dxa"/>
          </w:tcPr>
          <w:p w:rsidR="00204610" w:rsidRDefault="00204610" w:rsidP="00204610">
            <w:pPr>
              <w:pStyle w:val="BodyText"/>
              <w:spacing w:after="0"/>
              <w:jc w:val="right"/>
            </w:pPr>
            <w:r>
              <w:t>7</w:t>
            </w:r>
          </w:p>
        </w:tc>
        <w:tc>
          <w:tcPr>
            <w:tcW w:w="4045" w:type="dxa"/>
          </w:tcPr>
          <w:p w:rsidR="00204610" w:rsidRDefault="00204610" w:rsidP="00B65834">
            <w:pPr>
              <w:pStyle w:val="BodyText"/>
              <w:spacing w:after="0"/>
            </w:pPr>
            <w:r>
              <w:t>Tension forces in rods going through the four washer stacks</w:t>
            </w:r>
          </w:p>
        </w:tc>
        <w:tc>
          <w:tcPr>
            <w:tcW w:w="4849" w:type="dxa"/>
          </w:tcPr>
          <w:p w:rsidR="00204610" w:rsidRDefault="00204610" w:rsidP="00B65834">
            <w:pPr>
              <w:pStyle w:val="BodyText"/>
              <w:spacing w:after="0"/>
            </w:pPr>
            <w:r>
              <w:t>Four specially designed instruments called “load washer alternates” LWAs (see below)</w:t>
            </w:r>
          </w:p>
        </w:tc>
      </w:tr>
      <w:tr w:rsidR="00204610">
        <w:tc>
          <w:tcPr>
            <w:tcW w:w="456" w:type="dxa"/>
          </w:tcPr>
          <w:p w:rsidR="00204610" w:rsidRDefault="00204610" w:rsidP="00204610">
            <w:pPr>
              <w:pStyle w:val="BodyText"/>
              <w:spacing w:after="0"/>
              <w:jc w:val="right"/>
            </w:pPr>
            <w:r>
              <w:t>8</w:t>
            </w:r>
          </w:p>
        </w:tc>
        <w:tc>
          <w:tcPr>
            <w:tcW w:w="4045" w:type="dxa"/>
          </w:tcPr>
          <w:p w:rsidR="00204610" w:rsidRDefault="00204610" w:rsidP="00B65834">
            <w:pPr>
              <w:pStyle w:val="BodyText"/>
              <w:spacing w:after="0"/>
            </w:pPr>
            <w:r>
              <w:t>Two bending moment components in the spool</w:t>
            </w:r>
            <w:r w:rsidR="00FE32D2">
              <w:t xml:space="preserve"> (</w:t>
            </w:r>
            <w:proofErr w:type="spellStart"/>
            <w:r w:rsidR="00FE32D2" w:rsidRPr="00FE32D2">
              <w:rPr>
                <w:i/>
                <w:iCs/>
              </w:rPr>
              <w:t>M</w:t>
            </w:r>
            <w:r w:rsidR="00FE32D2" w:rsidRPr="00FE32D2">
              <w:rPr>
                <w:vertAlign w:val="subscript"/>
              </w:rPr>
              <w:t>spool</w:t>
            </w:r>
            <w:proofErr w:type="spellEnd"/>
            <w:r w:rsidR="00FE32D2">
              <w:t>)</w:t>
            </w:r>
          </w:p>
        </w:tc>
        <w:tc>
          <w:tcPr>
            <w:tcW w:w="4849" w:type="dxa"/>
          </w:tcPr>
          <w:p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tc>
          <w:tcPr>
            <w:tcW w:w="456" w:type="dxa"/>
          </w:tcPr>
          <w:p w:rsidR="00204610" w:rsidRDefault="00204610" w:rsidP="00204610">
            <w:pPr>
              <w:pStyle w:val="BodyText"/>
              <w:spacing w:after="0"/>
              <w:jc w:val="right"/>
            </w:pPr>
            <w:r>
              <w:t>9</w:t>
            </w:r>
          </w:p>
        </w:tc>
        <w:tc>
          <w:tcPr>
            <w:tcW w:w="4045" w:type="dxa"/>
          </w:tcPr>
          <w:p w:rsidR="00204610" w:rsidRDefault="00204610" w:rsidP="00B65834">
            <w:pPr>
              <w:pStyle w:val="BodyText"/>
              <w:spacing w:after="0"/>
            </w:pPr>
            <w:r>
              <w:t>Shake table accelerations</w:t>
            </w:r>
          </w:p>
        </w:tc>
        <w:tc>
          <w:tcPr>
            <w:tcW w:w="4849" w:type="dxa"/>
          </w:tcPr>
          <w:p w:rsidR="00204610" w:rsidRDefault="00204610" w:rsidP="00B65834">
            <w:pPr>
              <w:pStyle w:val="BodyText"/>
              <w:spacing w:after="0"/>
            </w:pPr>
            <w:r>
              <w:t>Accelerometers</w:t>
            </w:r>
          </w:p>
        </w:tc>
      </w:tr>
      <w:tr w:rsidR="00204610">
        <w:tc>
          <w:tcPr>
            <w:tcW w:w="456" w:type="dxa"/>
          </w:tcPr>
          <w:p w:rsidR="00204610" w:rsidRDefault="00204610" w:rsidP="00204610">
            <w:pPr>
              <w:pStyle w:val="BodyText"/>
              <w:spacing w:after="0"/>
              <w:jc w:val="right"/>
            </w:pPr>
            <w:r>
              <w:t>10</w:t>
            </w:r>
          </w:p>
        </w:tc>
        <w:tc>
          <w:tcPr>
            <w:tcW w:w="4045" w:type="dxa"/>
          </w:tcPr>
          <w:p w:rsidR="00204610" w:rsidRDefault="00204610" w:rsidP="00B65834">
            <w:pPr>
              <w:pStyle w:val="BodyText"/>
              <w:spacing w:after="0"/>
            </w:pPr>
            <w:r>
              <w:t>Shake table displacements</w:t>
            </w:r>
          </w:p>
        </w:tc>
        <w:tc>
          <w:tcPr>
            <w:tcW w:w="4849" w:type="dxa"/>
          </w:tcPr>
          <w:p w:rsidR="00204610" w:rsidRDefault="00204610" w:rsidP="00B65834">
            <w:pPr>
              <w:pStyle w:val="BodyText"/>
              <w:spacing w:after="0"/>
            </w:pPr>
            <w:r>
              <w:t>String potentiometers</w:t>
            </w:r>
          </w:p>
        </w:tc>
      </w:tr>
    </w:tbl>
    <w:p w:rsidR="0076550B" w:rsidRDefault="0076550B" w:rsidP="0076550B">
      <w:pPr>
        <w:pStyle w:val="BodyText"/>
      </w:pPr>
    </w:p>
    <w:p w:rsidR="00CD1C26" w:rsidRPr="00CD1C26" w:rsidRDefault="004E7384" w:rsidP="00CD1C26">
      <w:pPr>
        <w:pStyle w:val="Caption"/>
      </w:pPr>
      <w:bookmarkStart w:id="366" w:name="_Ref167453230"/>
      <w:bookmarkStart w:id="367" w:name="_Toc168347932"/>
      <w:r>
        <w:t xml:space="preserve">Table </w:t>
      </w:r>
      <w:r w:rsidR="004D51C7">
        <w:fldChar w:fldCharType="begin"/>
      </w:r>
      <w:r>
        <w:instrText xml:space="preserve"> STYLEREF 1 \s </w:instrText>
      </w:r>
      <w:r w:rsidR="004D51C7">
        <w:fldChar w:fldCharType="separate"/>
      </w:r>
      <w:r w:rsidR="00334AA1">
        <w:rPr>
          <w:noProof/>
        </w:rPr>
        <w:t>4</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2</w:t>
      </w:r>
      <w:r w:rsidR="004D51C7">
        <w:rPr>
          <w:noProof/>
        </w:rPr>
        <w:fldChar w:fldCharType="end"/>
      </w:r>
      <w:bookmarkEnd w:id="366"/>
      <w:r>
        <w:br/>
        <w:t>Response quantities derived indirectly from measurements</w:t>
      </w:r>
      <w:bookmarkEnd w:id="367"/>
    </w:p>
    <w:tbl>
      <w:tblPr>
        <w:tblStyle w:val="TableGrid"/>
        <w:tblW w:w="0" w:type="auto"/>
        <w:tblLook w:val="04A0"/>
      </w:tblPr>
      <w:tblGrid>
        <w:gridCol w:w="418"/>
        <w:gridCol w:w="2851"/>
        <w:gridCol w:w="1136"/>
        <w:gridCol w:w="4945"/>
      </w:tblGrid>
      <w:tr w:rsidR="00CD1C26">
        <w:tc>
          <w:tcPr>
            <w:tcW w:w="418" w:type="dxa"/>
          </w:tcPr>
          <w:p w:rsidR="00CD1C26" w:rsidRDefault="00CD1C26" w:rsidP="004E7384">
            <w:pPr>
              <w:pStyle w:val="BodyText"/>
              <w:spacing w:after="0"/>
            </w:pPr>
          </w:p>
        </w:tc>
        <w:tc>
          <w:tcPr>
            <w:tcW w:w="2851" w:type="dxa"/>
          </w:tcPr>
          <w:p w:rsidR="00CD1C26" w:rsidRPr="00CD1C26" w:rsidRDefault="00CD1C26" w:rsidP="004E7384">
            <w:pPr>
              <w:pStyle w:val="BodyText"/>
              <w:spacing w:after="0"/>
              <w:rPr>
                <w:b/>
                <w:bCs/>
              </w:rPr>
            </w:pPr>
            <w:r w:rsidRPr="00CD1C26">
              <w:rPr>
                <w:b/>
                <w:bCs/>
              </w:rPr>
              <w:t>Derived response quantity</w:t>
            </w:r>
          </w:p>
        </w:tc>
        <w:tc>
          <w:tcPr>
            <w:tcW w:w="1136" w:type="dxa"/>
          </w:tcPr>
          <w:p w:rsidR="00CD1C26" w:rsidRPr="00CD1C26" w:rsidRDefault="00CD1C26" w:rsidP="004E7384">
            <w:pPr>
              <w:pStyle w:val="BodyText"/>
              <w:spacing w:after="0"/>
              <w:rPr>
                <w:b/>
                <w:bCs/>
              </w:rPr>
            </w:pPr>
            <w:r>
              <w:rPr>
                <w:b/>
                <w:bCs/>
              </w:rPr>
              <w:t>Symbol*</w:t>
            </w:r>
          </w:p>
        </w:tc>
        <w:tc>
          <w:tcPr>
            <w:tcW w:w="4945" w:type="dxa"/>
          </w:tcPr>
          <w:p w:rsidR="00CD1C26" w:rsidRPr="00CD1C26" w:rsidRDefault="00CD1C26" w:rsidP="004E7384">
            <w:pPr>
              <w:pStyle w:val="BodyText"/>
              <w:spacing w:after="0"/>
              <w:rPr>
                <w:b/>
                <w:bCs/>
              </w:rPr>
            </w:pPr>
            <w:r w:rsidRPr="00CD1C26">
              <w:rPr>
                <w:b/>
                <w:bCs/>
              </w:rPr>
              <w:t>Method of computation</w:t>
            </w:r>
          </w:p>
        </w:tc>
      </w:tr>
      <w:tr w:rsidR="00CD1C26">
        <w:tc>
          <w:tcPr>
            <w:tcW w:w="418" w:type="dxa"/>
          </w:tcPr>
          <w:p w:rsidR="00CD1C26" w:rsidRDefault="00CD1C26" w:rsidP="004E7384">
            <w:pPr>
              <w:pStyle w:val="BodyText"/>
              <w:spacing w:after="0"/>
              <w:jc w:val="right"/>
            </w:pPr>
            <w:proofErr w:type="spellStart"/>
            <w:r>
              <w:t>i</w:t>
            </w:r>
            <w:proofErr w:type="spellEnd"/>
          </w:p>
        </w:tc>
        <w:tc>
          <w:tcPr>
            <w:tcW w:w="2851" w:type="dxa"/>
          </w:tcPr>
          <w:p w:rsidR="00CD1C26" w:rsidRDefault="00CD1C26" w:rsidP="004E7384">
            <w:pPr>
              <w:pStyle w:val="BodyText"/>
              <w:spacing w:after="0"/>
            </w:pPr>
            <w:r>
              <w:t>Rigid-body translational and rotational acceleration of CVT at center of mass</w:t>
            </w:r>
          </w:p>
        </w:tc>
        <w:tc>
          <w:tcPr>
            <w:tcW w:w="1136" w:type="dxa"/>
          </w:tcPr>
          <w:p w:rsidR="00CD1C26" w:rsidRPr="00CD1C26" w:rsidRDefault="004D51C7"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rsidR="00CD1C26" w:rsidRDefault="00CD1C26" w:rsidP="004E7384">
            <w:pPr>
              <w:pStyle w:val="BodyText"/>
              <w:spacing w:after="0"/>
            </w:pPr>
            <w:r>
              <w:t xml:space="preserve">Linear fit to acceleration components rows 2—4 in </w:t>
            </w:r>
            <w:fldSimple w:instr=" REF _Ref166837256 \h  \* MERGEFORMAT ">
              <w:r w:rsidR="00334AA1">
                <w:t xml:space="preserve">Table </w:t>
              </w:r>
              <w:r w:rsidR="00334AA1">
                <w:rPr>
                  <w:noProof/>
                </w:rPr>
                <w:t>4</w:t>
              </w:r>
              <w:r w:rsidR="00334AA1">
                <w:rPr>
                  <w:noProof/>
                </w:rPr>
                <w:noBreakHyphen/>
                <w:t>1</w:t>
              </w:r>
            </w:fldSimple>
            <w:r w:rsidR="0088273D">
              <w:t>. A good fit here demonstrates the CVT can be idealized as a rigid body.</w:t>
            </w:r>
          </w:p>
        </w:tc>
      </w:tr>
      <w:tr w:rsidR="00CD1C26">
        <w:tc>
          <w:tcPr>
            <w:tcW w:w="418" w:type="dxa"/>
          </w:tcPr>
          <w:p w:rsidR="00CD1C26" w:rsidRDefault="00CD1C26" w:rsidP="004E7384">
            <w:pPr>
              <w:pStyle w:val="BodyText"/>
              <w:spacing w:after="0"/>
              <w:jc w:val="right"/>
            </w:pPr>
            <w:r>
              <w:t>ii</w:t>
            </w:r>
          </w:p>
        </w:tc>
        <w:tc>
          <w:tcPr>
            <w:tcW w:w="2851" w:type="dxa"/>
          </w:tcPr>
          <w:p w:rsidR="00CD1C26" w:rsidRDefault="00CD1C26" w:rsidP="004E7384">
            <w:pPr>
              <w:pStyle w:val="BodyText"/>
              <w:spacing w:after="0"/>
            </w:pPr>
            <w:r>
              <w:t>Total rotation of CVT</w:t>
            </w:r>
          </w:p>
        </w:tc>
        <w:tc>
          <w:tcPr>
            <w:tcW w:w="1136" w:type="dxa"/>
          </w:tcPr>
          <w:p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rsidR="00CD1C26" w:rsidRDefault="00CD1C26" w:rsidP="004E7384">
            <w:pPr>
              <w:pStyle w:val="BodyText"/>
              <w:spacing w:after="0"/>
            </w:pPr>
            <w:r>
              <w:t xml:space="preserve">Linear fit to CVT displacements (row 1) and shake table displacements (row 10) in </w:t>
            </w:r>
            <w:fldSimple w:instr=" REF _Ref166837256 \h  \* MERGEFORMAT ">
              <w:r w:rsidR="00334AA1">
                <w:t xml:space="preserve">Table </w:t>
              </w:r>
              <w:r w:rsidR="00334AA1">
                <w:rPr>
                  <w:noProof/>
                </w:rPr>
                <w:t>4</w:t>
              </w:r>
              <w:r w:rsidR="00334AA1">
                <w:rPr>
                  <w:noProof/>
                </w:rPr>
                <w:noBreakHyphen/>
                <w:t>1</w:t>
              </w:r>
            </w:fldSimple>
          </w:p>
        </w:tc>
      </w:tr>
      <w:tr w:rsidR="00CD1C26">
        <w:tc>
          <w:tcPr>
            <w:tcW w:w="418" w:type="dxa"/>
          </w:tcPr>
          <w:p w:rsidR="00CD1C26" w:rsidRDefault="00CD1C26" w:rsidP="004E7384">
            <w:pPr>
              <w:pStyle w:val="BodyText"/>
              <w:spacing w:after="0"/>
              <w:jc w:val="right"/>
            </w:pPr>
            <w:r>
              <w:t>iii</w:t>
            </w:r>
          </w:p>
        </w:tc>
        <w:tc>
          <w:tcPr>
            <w:tcW w:w="2851" w:type="dxa"/>
          </w:tcPr>
          <w:p w:rsidR="00CD1C26" w:rsidRDefault="00CD1C26" w:rsidP="004E7384">
            <w:pPr>
              <w:pStyle w:val="BodyText"/>
              <w:spacing w:after="0"/>
            </w:pPr>
            <w:r>
              <w:t>Rotation of CVT relative to spool plate</w:t>
            </w:r>
          </w:p>
        </w:tc>
        <w:tc>
          <w:tcPr>
            <w:tcW w:w="1136" w:type="dxa"/>
          </w:tcPr>
          <w:p w:rsidR="00CD1C26" w:rsidRPr="00095F71" w:rsidRDefault="004D51C7"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rsidR="00CD1C26" w:rsidRDefault="00CD1C26" w:rsidP="004E7384">
            <w:pPr>
              <w:pStyle w:val="BodyText"/>
              <w:spacing w:after="0"/>
            </w:pPr>
            <w:r>
              <w:t xml:space="preserve">Linear fit to displacements in row 6 of </w:t>
            </w:r>
            <w:fldSimple w:instr=" REF _Ref166837256 \h  \* MERGEFORMAT ">
              <w:r w:rsidR="00334AA1">
                <w:t xml:space="preserve">Table </w:t>
              </w:r>
              <w:r w:rsidR="00334AA1">
                <w:rPr>
                  <w:noProof/>
                </w:rPr>
                <w:t>4</w:t>
              </w:r>
              <w:r w:rsidR="00334AA1">
                <w:rPr>
                  <w:noProof/>
                </w:rPr>
                <w:noBreakHyphen/>
                <w:t>1</w:t>
              </w:r>
            </w:fldSimple>
          </w:p>
        </w:tc>
      </w:tr>
      <w:tr w:rsidR="00CD1C26">
        <w:tc>
          <w:tcPr>
            <w:tcW w:w="418" w:type="dxa"/>
          </w:tcPr>
          <w:p w:rsidR="00CD1C26" w:rsidRDefault="00CD1C26" w:rsidP="004E7384">
            <w:pPr>
              <w:pStyle w:val="BodyText"/>
              <w:spacing w:after="0"/>
              <w:jc w:val="right"/>
            </w:pPr>
            <w:r>
              <w:t>iv</w:t>
            </w:r>
          </w:p>
        </w:tc>
        <w:tc>
          <w:tcPr>
            <w:tcW w:w="2851" w:type="dxa"/>
          </w:tcPr>
          <w:p w:rsidR="00CD1C26" w:rsidRDefault="00CD1C26" w:rsidP="004E7384">
            <w:pPr>
              <w:pStyle w:val="BodyText"/>
              <w:spacing w:after="0"/>
            </w:pPr>
            <w:r>
              <w:t>Restoring moment generated by washer stacks (and spool plate)</w:t>
            </w:r>
          </w:p>
        </w:tc>
        <w:tc>
          <w:tcPr>
            <w:tcW w:w="1136" w:type="dxa"/>
          </w:tcPr>
          <w:p w:rsidR="00CD1C26" w:rsidRPr="00095F71" w:rsidRDefault="004D51C7"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rsidR="00CD1C26" w:rsidRDefault="00CD1C26" w:rsidP="004E7384">
            <w:pPr>
              <w:pStyle w:val="BodyText"/>
              <w:spacing w:after="0"/>
            </w:pPr>
            <w:r>
              <w:t xml:space="preserve">Twice the moment computed from the four LWAs (row 7 of </w:t>
            </w:r>
            <w:fldSimple w:instr=" REF _Ref166837256 \h  \* MERGEFORMAT ">
              <w:r w:rsidR="00334AA1">
                <w:t xml:space="preserve">Table </w:t>
              </w:r>
              <w:r w:rsidR="00334AA1">
                <w:rPr>
                  <w:noProof/>
                </w:rPr>
                <w:t>4</w:t>
              </w:r>
              <w:r w:rsidR="00334AA1">
                <w:rPr>
                  <w:noProof/>
                </w:rPr>
                <w:noBreakHyphen/>
                <w:t>1</w:t>
              </w:r>
            </w:fldSimple>
            <w:r>
              <w:t xml:space="preserve">, see </w:t>
            </w:r>
            <w:r w:rsidR="004D51C7">
              <w:fldChar w:fldCharType="begin"/>
            </w:r>
            <w:r w:rsidR="00B50ABB">
              <w:instrText xml:space="preserve"> REF _Ref167453419 \h </w:instrText>
            </w:r>
            <w:r w:rsidR="004D51C7">
              <w:fldChar w:fldCharType="separate"/>
            </w:r>
            <w:r w:rsidR="00334AA1" w:rsidRPr="005B5DD0">
              <w:t xml:space="preserve">Figure </w:t>
            </w:r>
            <w:r w:rsidR="00334AA1">
              <w:rPr>
                <w:noProof/>
              </w:rPr>
              <w:t>4</w:t>
            </w:r>
            <w:r w:rsidR="00334AA1" w:rsidRPr="005B5DD0">
              <w:noBreakHyphen/>
            </w:r>
            <w:r w:rsidR="00334AA1">
              <w:rPr>
                <w:noProof/>
              </w:rPr>
              <w:t>3</w:t>
            </w:r>
            <w:r w:rsidR="004D51C7">
              <w:fldChar w:fldCharType="end"/>
            </w:r>
            <w:r w:rsidR="00B50ABB">
              <w:t xml:space="preserve"> </w:t>
            </w:r>
            <w:r>
              <w:t>for details)</w:t>
            </w:r>
          </w:p>
        </w:tc>
      </w:tr>
      <w:tr w:rsidR="00CD1C26">
        <w:tc>
          <w:tcPr>
            <w:tcW w:w="418" w:type="dxa"/>
          </w:tcPr>
          <w:p w:rsidR="00CD1C26" w:rsidRDefault="00B50ABB" w:rsidP="004E7384">
            <w:pPr>
              <w:pStyle w:val="BodyText"/>
              <w:spacing w:after="0"/>
              <w:jc w:val="right"/>
            </w:pPr>
            <w:r>
              <w:t>v</w:t>
            </w:r>
          </w:p>
        </w:tc>
        <w:tc>
          <w:tcPr>
            <w:tcW w:w="2851" w:type="dxa"/>
          </w:tcPr>
          <w:p w:rsidR="00CD1C26" w:rsidRDefault="00CD1C26" w:rsidP="004E7384">
            <w:pPr>
              <w:pStyle w:val="BodyText"/>
              <w:spacing w:after="0"/>
            </w:pPr>
            <w:r>
              <w:t>Deflection of spool plate</w:t>
            </w:r>
          </w:p>
        </w:tc>
        <w:tc>
          <w:tcPr>
            <w:tcW w:w="1136" w:type="dxa"/>
          </w:tcPr>
          <w:p w:rsidR="00CD1C26" w:rsidRDefault="00CD7650" w:rsidP="004E7384">
            <w:pPr>
              <w:pStyle w:val="BodyText"/>
              <w:spacing w:after="0"/>
            </w:pPr>
            <w:r>
              <w:t>-</w:t>
            </w:r>
          </w:p>
        </w:tc>
        <w:tc>
          <w:tcPr>
            <w:tcW w:w="4945" w:type="dxa"/>
          </w:tcPr>
          <w:p w:rsidR="00CD1C26" w:rsidRDefault="00CD1C26" w:rsidP="004E7384">
            <w:pPr>
              <w:pStyle w:val="BodyText"/>
              <w:spacing w:after="0"/>
            </w:pPr>
            <w:r>
              <w:t>Difference of rows ii and iii above</w:t>
            </w:r>
          </w:p>
        </w:tc>
      </w:tr>
    </w:tbl>
    <w:p w:rsidR="006D399D" w:rsidRPr="00CD1C26" w:rsidRDefault="00CD1C26" w:rsidP="00CD1C26">
      <w:pPr>
        <w:pStyle w:val="FootnoteText"/>
      </w:pPr>
      <w:r w:rsidRPr="00CD1C26">
        <w:t xml:space="preserve">* </w:t>
      </w:r>
      <w:proofErr w:type="gramStart"/>
      <w:r w:rsidRPr="00CD1C26">
        <w:t>the</w:t>
      </w:r>
      <w:proofErr w:type="gramEnd"/>
      <w:r w:rsidRPr="00CD1C26">
        <w:t xml:space="preserv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rsidR="00CD1C26" w:rsidRDefault="007151E9" w:rsidP="0096528F">
      <w:pPr>
        <w:pStyle w:val="BodyText"/>
      </w:pPr>
      <w:ins w:id="368" w:author="Unknown" w:date="2024-06-17T13:07:00Z">
        <w:r>
          <w:t xml:space="preserve">It is suggested that width of </w:t>
        </w:r>
      </w:ins>
      <w:ins w:id="369" w:author="Unknown" w:date="2024-06-17T13:08:00Z">
        <w:r>
          <w:t xml:space="preserve">identification tags be reduced </w:t>
        </w:r>
        <w:proofErr w:type="spellStart"/>
        <w:r>
          <w:t>os</w:t>
        </w:r>
        <w:proofErr w:type="spellEnd"/>
        <w:r>
          <w:t xml:space="preserve"> the </w:t>
        </w:r>
        <w:proofErr w:type="spellStart"/>
        <w:r>
          <w:t>hight</w:t>
        </w:r>
        <w:proofErr w:type="spellEnd"/>
        <w:r>
          <w:t xml:space="preserve"> of </w:t>
        </w:r>
      </w:ins>
      <w:proofErr w:type="spellStart"/>
      <w:ins w:id="370" w:author="Unknown" w:date="2024-06-17T13:07:00Z">
        <w:r>
          <w:t>Figute</w:t>
        </w:r>
        <w:proofErr w:type="spellEnd"/>
        <w:r>
          <w:t xml:space="preserve"> 4-2b</w:t>
        </w:r>
      </w:ins>
      <w:ins w:id="371" w:author="Unknown" w:date="2024-06-17T13:08:00Z">
        <w:r>
          <w:t xml:space="preserve"> can be increased.</w:t>
        </w:r>
      </w:ins>
    </w:p>
    <w:p w:rsidR="00FE32D2" w:rsidRDefault="00FE32D2" w:rsidP="0096528F">
      <w:pPr>
        <w:pStyle w:val="BodyText"/>
      </w:pPr>
      <w:proofErr w:type="gramStart"/>
      <w:r>
        <w:t>the</w:t>
      </w:r>
      <w:proofErr w:type="gramEnd"/>
      <w:r>
        <w:t xml:space="preserve"> Load Washer Alternate (LWA) shown in </w:t>
      </w:r>
      <w:r w:rsidR="004D51C7">
        <w:fldChar w:fldCharType="begin"/>
      </w:r>
      <w:r>
        <w:instrText xml:space="preserve"> REF _Ref167453419 \h </w:instrText>
      </w:r>
      <w:r w:rsidR="004D51C7">
        <w:fldChar w:fldCharType="separate"/>
      </w:r>
      <w:r w:rsidR="00334AA1" w:rsidRPr="005B5DD0">
        <w:t xml:space="preserve">Figure </w:t>
      </w:r>
      <w:r w:rsidR="00334AA1">
        <w:rPr>
          <w:noProof/>
        </w:rPr>
        <w:t>4</w:t>
      </w:r>
      <w:r w:rsidR="00334AA1" w:rsidRPr="005B5DD0">
        <w:noBreakHyphen/>
      </w:r>
      <w:r w:rsidR="00334AA1">
        <w:rPr>
          <w:noProof/>
        </w:rPr>
        <w:t>3</w:t>
      </w:r>
      <w:r w:rsidR="004D51C7">
        <w:fldChar w:fldCharType="end"/>
      </w:r>
      <w:r>
        <w:t xml:space="preserve">. </w:t>
      </w:r>
      <w:r w:rsidR="00AB71A8">
        <w:t xml:space="preserve">It consists of a frame made of a frame consisting of two plates and </w:t>
      </w:r>
      <w:proofErr w:type="gramStart"/>
      <w:r w:rsidR="00AB71A8">
        <w:t>two  ¾</w:t>
      </w:r>
      <w:proofErr w:type="gramEnd"/>
      <w:r w:rsidR="00AB71A8">
        <w:t>-in threaded rods. The guiding rod of the Belleville washer stacks goes through a hole in the top plate</w:t>
      </w:r>
      <w:ins w:id="372" w:author="Unknown" w:date="2024-06-17T13:05:00Z">
        <w:r w:rsidR="00D67440">
          <w:t xml:space="preserve"> and is bolted to the plate</w:t>
        </w:r>
      </w:ins>
      <w:r w:rsidR="00AB71A8">
        <w:t xml:space="preserve">, and connects to a load cell attached to the bottom plate. When the washer stack right above the top plate is compressed, the guiding rod develops tension that is measured by the load cell. Thus the load cell measures the compression in the Belleville washer stack below the spool plate. </w:t>
      </w:r>
      <w:ins w:id="373" w:author="Unknown" w:date="2024-06-17T13:09:00Z">
        <w:r w:rsidR="007151E9">
          <w:t>The nut that applies preload als</w:t>
        </w:r>
      </w:ins>
      <w:ins w:id="374" w:author="Unknown" w:date="2024-06-17T13:10:00Z">
        <w:r w:rsidR="007151E9">
          <w:t>o</w:t>
        </w:r>
      </w:ins>
      <w:ins w:id="375" w:author="Unknown" w:date="2024-06-17T13:09:00Z">
        <w:r w:rsidR="007151E9">
          <w:t xml:space="preserve"> makes the guide rod act as a </w:t>
        </w:r>
        <w:proofErr w:type="spellStart"/>
        <w:r w:rsidR="007151E9">
          <w:t>cantilver</w:t>
        </w:r>
        <w:proofErr w:type="spellEnd"/>
        <w:r w:rsidR="007151E9">
          <w:t xml:space="preserve"> beam.</w:t>
        </w:r>
      </w:ins>
      <w:ins w:id="376" w:author="Unknown" w:date="2024-06-17T13:10:00Z">
        <w:r w:rsidR="007151E9">
          <w:t xml:space="preserve">  This may not make a differenc</w:t>
        </w:r>
      </w:ins>
      <w:ins w:id="377" w:author="Unknown" w:date="2024-06-17T13:11:00Z">
        <w:r w:rsidR="007151E9">
          <w:t>e</w:t>
        </w:r>
      </w:ins>
      <w:ins w:id="378" w:author="Unknown" w:date="2024-06-17T13:10:00Z">
        <w:r w:rsidR="007151E9">
          <w:t xml:space="preserve"> is var</w:t>
        </w:r>
      </w:ins>
      <w:ins w:id="379" w:author="Unknown" w:date="2024-06-17T13:11:00Z">
        <w:r w:rsidR="007151E9">
          <w:t>i</w:t>
        </w:r>
      </w:ins>
      <w:ins w:id="380" w:author="Unknown" w:date="2024-06-17T13:10:00Z">
        <w:r w:rsidR="007151E9">
          <w:t>ous friction values are large enough.</w:t>
        </w:r>
      </w:ins>
    </w:p>
    <w:p w:rsidR="002D1072" w:rsidRDefault="002D1072" w:rsidP="0096528F">
      <w:pPr>
        <w:pStyle w:val="BodyText"/>
      </w:pPr>
      <w:r>
        <w:rPr>
          <w:noProof/>
        </w:rPr>
        <w:drawing>
          <wp:inline distT="0" distB="0" distL="0" distR="0">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31336" cy="2825496"/>
                    </a:xfrm>
                    <a:prstGeom prst="rect">
                      <a:avLst/>
                    </a:prstGeom>
                    <a:noFill/>
                  </pic:spPr>
                </pic:pic>
              </a:graphicData>
            </a:graphic>
          </wp:inline>
        </w:drawing>
      </w:r>
    </w:p>
    <w:p w:rsidR="002D1072" w:rsidRDefault="002D1072" w:rsidP="002D1072">
      <w:pPr>
        <w:pStyle w:val="Caption"/>
      </w:pPr>
      <w:bookmarkStart w:id="381" w:name="_Ref167453419"/>
      <w:bookmarkStart w:id="382" w:name="_Toc168347909"/>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3</w:t>
      </w:r>
      <w:r w:rsidR="004D51C7">
        <w:rPr>
          <w:noProof/>
        </w:rPr>
        <w:fldChar w:fldCharType="end"/>
      </w:r>
      <w:bookmarkEnd w:id="381"/>
      <w:r>
        <w:br/>
        <w:t>Details of Load Washer Alternate (LWA) and preloading process</w:t>
      </w:r>
      <w:bookmarkEnd w:id="382"/>
    </w:p>
    <w:p w:rsidR="002D1072" w:rsidRDefault="00FE32D2" w:rsidP="00FE32D2">
      <w:pPr>
        <w:pStyle w:val="Heading2"/>
        <w:numPr>
          <w:numberingChange w:id="383" w:author="Unknown" w:date="2024-06-16T16:13:00Z" w:original=""/>
        </w:numPr>
      </w:pPr>
      <w:bookmarkStart w:id="384" w:name="_Toc168346907"/>
      <w:r>
        <w:t xml:space="preserve">Determination of CVT </w:t>
      </w:r>
      <w:r w:rsidR="00027996">
        <w:t>inertia properties</w:t>
      </w:r>
      <w:bookmarkEnd w:id="384"/>
    </w:p>
    <w:p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4D51C7">
        <w:fldChar w:fldCharType="begin"/>
      </w:r>
      <w:r w:rsidR="00255054">
        <w:instrText xml:space="preserve"> REF _Ref167720986 \h </w:instrText>
      </w:r>
      <w:r w:rsidR="004D51C7">
        <w:fldChar w:fldCharType="separate"/>
      </w:r>
      <w:r w:rsidR="00334AA1" w:rsidRPr="005B5DD0">
        <w:t xml:space="preserve">Figure </w:t>
      </w:r>
      <w:r w:rsidR="00334AA1">
        <w:rPr>
          <w:noProof/>
        </w:rPr>
        <w:t>4</w:t>
      </w:r>
      <w:r w:rsidR="00334AA1" w:rsidRPr="005B5DD0">
        <w:noBreakHyphen/>
      </w:r>
      <w:r w:rsidR="00334AA1">
        <w:rPr>
          <w:noProof/>
        </w:rPr>
        <w:t>4</w:t>
      </w:r>
      <w:r w:rsidR="004D51C7">
        <w:fldChar w:fldCharType="end"/>
      </w:r>
      <w:r w:rsidR="002A1992">
        <w:t>)</w:t>
      </w:r>
      <w:r w:rsidR="008247DB">
        <w:t xml:space="preserve"> using the method outlined in </w:t>
      </w:r>
      <w:r w:rsidR="004D51C7">
        <w:fldChar w:fldCharType="begin"/>
      </w:r>
      <w:r w:rsidR="00D4144C">
        <w:instrText xml:space="preserve"> REF _Ref167960527 \h </w:instrText>
      </w:r>
      <w:r w:rsidR="004D51C7">
        <w:fldChar w:fldCharType="separate"/>
      </w:r>
      <w:r w:rsidR="00334AA1" w:rsidRPr="005B5DD0">
        <w:t xml:space="preserve">Figure </w:t>
      </w:r>
      <w:r w:rsidR="00334AA1">
        <w:rPr>
          <w:noProof/>
        </w:rPr>
        <w:t>4</w:t>
      </w:r>
      <w:r w:rsidR="00334AA1" w:rsidRPr="005B5DD0">
        <w:noBreakHyphen/>
      </w:r>
      <w:r w:rsidR="00334AA1">
        <w:rPr>
          <w:noProof/>
        </w:rPr>
        <w:t>5</w:t>
      </w:r>
      <w:r w:rsidR="004D51C7">
        <w:fldChar w:fldCharType="end"/>
      </w:r>
      <w:r w:rsidR="00D4144C">
        <w:t>. A summary of the inertia properties of the CVT is shown in</w:t>
      </w:r>
      <w:ins w:id="385" w:author="Unknown" w:date="2024-06-17T13:15:00Z">
        <w:r w:rsidR="007151E9">
          <w:t>??</w:t>
        </w:r>
      </w:ins>
      <w:r w:rsidR="00D4144C">
        <w:t xml:space="preserve"> .</w:t>
      </w:r>
      <w:ins w:id="386" w:author="Unknown" w:date="2024-06-17T13:17:00Z">
        <w:r w:rsidR="0012693D">
          <w:t xml:space="preserve">  If you look at the lower envelope of the response, it appea</w:t>
        </w:r>
      </w:ins>
      <w:ins w:id="387" w:author="Unknown" w:date="2024-06-17T13:18:00Z">
        <w:r w:rsidR="0012693D">
          <w:t>r</w:t>
        </w:r>
      </w:ins>
      <w:ins w:id="388" w:author="Unknown" w:date="2024-06-17T13:17:00Z">
        <w:r w:rsidR="0012693D">
          <w:t>s the</w:t>
        </w:r>
      </w:ins>
      <w:ins w:id="389" w:author="Unknown" w:date="2024-06-17T13:18:00Z">
        <w:r w:rsidR="0012693D">
          <w:t xml:space="preserve"> </w:t>
        </w:r>
      </w:ins>
      <w:ins w:id="390" w:author="Unknown" w:date="2024-06-17T13:17:00Z">
        <w:r w:rsidR="0012693D">
          <w:t xml:space="preserve">up to </w:t>
        </w:r>
        <w:proofErr w:type="spellStart"/>
        <w:r w:rsidR="0012693D">
          <w:t>aboit</w:t>
        </w:r>
        <w:proofErr w:type="spellEnd"/>
        <w:r w:rsidR="0012693D">
          <w:t xml:space="preserve"> 7 seconds</w:t>
        </w:r>
      </w:ins>
      <w:ins w:id="391" w:author="Unknown" w:date="2024-06-17T13:18:00Z">
        <w:r w:rsidR="0012693D">
          <w:t xml:space="preserve"> it forms a strait line 0 friction damping?</w:t>
        </w:r>
      </w:ins>
    </w:p>
    <w:p w:rsidR="00027996" w:rsidRDefault="00255054" w:rsidP="0096528F">
      <w:pPr>
        <w:pStyle w:val="BodyText"/>
      </w:pPr>
      <w:r>
        <w:rPr>
          <w:noProof/>
        </w:rPr>
        <w:drawing>
          <wp:inline distT="0" distB="0" distL="0" distR="0">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0854" cy="1026687"/>
                    </a:xfrm>
                    <a:prstGeom prst="rect">
                      <a:avLst/>
                    </a:prstGeom>
                    <a:noFill/>
                  </pic:spPr>
                </pic:pic>
              </a:graphicData>
            </a:graphic>
          </wp:inline>
        </w:drawing>
      </w:r>
    </w:p>
    <w:p w:rsidR="000F607D" w:rsidRDefault="000F607D" w:rsidP="000F607D">
      <w:pPr>
        <w:pStyle w:val="Caption"/>
      </w:pPr>
      <w:bookmarkStart w:id="392" w:name="_Ref167720986"/>
      <w:bookmarkStart w:id="393" w:name="_Toc168347910"/>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4</w:t>
      </w:r>
      <w:r w:rsidR="004D51C7">
        <w:rPr>
          <w:noProof/>
        </w:rPr>
        <w:fldChar w:fldCharType="end"/>
      </w:r>
      <w:bookmarkEnd w:id="392"/>
      <w:r>
        <w:br/>
        <w:t>CVT mounted on springs to estimate mass moment of inertia indirectly from measured frequency</w:t>
      </w:r>
      <w:bookmarkEnd w:id="393"/>
    </w:p>
    <w:p w:rsidR="008247DB" w:rsidRDefault="008247DB" w:rsidP="008247DB">
      <w:pPr>
        <w:pStyle w:val="BodyText"/>
      </w:pPr>
      <w:r>
        <w:rPr>
          <w:noProof/>
        </w:rPr>
        <w:drawing>
          <wp:inline distT="0" distB="0" distL="0" distR="0">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19717" cy="2981880"/>
                    </a:xfrm>
                    <a:prstGeom prst="rect">
                      <a:avLst/>
                    </a:prstGeom>
                    <a:noFill/>
                  </pic:spPr>
                </pic:pic>
              </a:graphicData>
            </a:graphic>
          </wp:inline>
        </w:drawing>
      </w:r>
    </w:p>
    <w:p w:rsidR="008247DB" w:rsidRPr="00210599" w:rsidRDefault="008247DB" w:rsidP="008247DB">
      <w:pPr>
        <w:pStyle w:val="Caption"/>
      </w:pPr>
      <w:bookmarkStart w:id="394" w:name="_Ref167960527"/>
      <w:bookmarkStart w:id="395" w:name="_Toc168347911"/>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5</w:t>
      </w:r>
      <w:r w:rsidR="004D51C7">
        <w:rPr>
          <w:noProof/>
        </w:rPr>
        <w:fldChar w:fldCharType="end"/>
      </w:r>
      <w:bookmarkEnd w:id="394"/>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395"/>
    </w:p>
    <w:p w:rsidR="008247DB" w:rsidRPr="008247DB" w:rsidRDefault="00D4144C" w:rsidP="00D4144C">
      <w:pPr>
        <w:pStyle w:val="Caption"/>
      </w:pPr>
      <w:bookmarkStart w:id="396" w:name="_Toc168347933"/>
      <w:r>
        <w:t xml:space="preserve">Table </w:t>
      </w:r>
      <w:r w:rsidR="004D51C7">
        <w:fldChar w:fldCharType="begin"/>
      </w:r>
      <w:r>
        <w:instrText xml:space="preserve"> STYLEREF 1 \s </w:instrText>
      </w:r>
      <w:r w:rsidR="004D51C7">
        <w:fldChar w:fldCharType="separate"/>
      </w:r>
      <w:r w:rsidR="00334AA1">
        <w:rPr>
          <w:noProof/>
        </w:rPr>
        <w:t>4</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3</w:t>
      </w:r>
      <w:r w:rsidR="004D51C7">
        <w:rPr>
          <w:noProof/>
        </w:rPr>
        <w:fldChar w:fldCharType="end"/>
      </w:r>
      <w:r>
        <w:br/>
        <w:t>Summary of CVT inertia properties</w:t>
      </w:r>
      <w:bookmarkEnd w:id="396"/>
    </w:p>
    <w:tbl>
      <w:tblPr>
        <w:tblStyle w:val="TableGrid"/>
        <w:tblW w:w="0" w:type="auto"/>
        <w:tblLook w:val="04A0"/>
      </w:tblPr>
      <w:tblGrid>
        <w:gridCol w:w="1368"/>
        <w:gridCol w:w="5016"/>
        <w:gridCol w:w="3192"/>
      </w:tblGrid>
      <w:tr w:rsidR="00D4144C">
        <w:tc>
          <w:tcPr>
            <w:tcW w:w="1368" w:type="dxa"/>
          </w:tcPr>
          <w:p w:rsidR="00D4144C" w:rsidRPr="00D4144C" w:rsidRDefault="00D4144C" w:rsidP="00D4144C">
            <w:pPr>
              <w:pStyle w:val="BodyText"/>
              <w:spacing w:after="0"/>
              <w:rPr>
                <w:b/>
                <w:bCs/>
              </w:rPr>
            </w:pPr>
            <w:r w:rsidRPr="00D4144C">
              <w:rPr>
                <w:b/>
                <w:bCs/>
              </w:rPr>
              <w:t>Parameter</w:t>
            </w:r>
          </w:p>
        </w:tc>
        <w:tc>
          <w:tcPr>
            <w:tcW w:w="5016" w:type="dxa"/>
          </w:tcPr>
          <w:p w:rsidR="00D4144C" w:rsidRPr="00D4144C" w:rsidRDefault="00D4144C" w:rsidP="00D4144C">
            <w:pPr>
              <w:pStyle w:val="BodyText"/>
              <w:spacing w:after="0"/>
              <w:rPr>
                <w:b/>
                <w:bCs/>
              </w:rPr>
            </w:pPr>
            <w:r w:rsidRPr="00D4144C">
              <w:rPr>
                <w:b/>
                <w:bCs/>
              </w:rPr>
              <w:t>Description</w:t>
            </w:r>
          </w:p>
        </w:tc>
        <w:tc>
          <w:tcPr>
            <w:tcW w:w="3192" w:type="dxa"/>
          </w:tcPr>
          <w:p w:rsidR="00D4144C" w:rsidRPr="00D4144C" w:rsidRDefault="00D4144C" w:rsidP="00D4144C">
            <w:pPr>
              <w:pStyle w:val="BodyText"/>
              <w:spacing w:after="0"/>
              <w:rPr>
                <w:b/>
                <w:bCs/>
              </w:rPr>
            </w:pPr>
            <w:r w:rsidRPr="00D4144C">
              <w:rPr>
                <w:b/>
                <w:bCs/>
              </w:rPr>
              <w:t>Value</w:t>
            </w:r>
          </w:p>
        </w:tc>
      </w:tr>
      <w:tr w:rsidR="00D4144C">
        <w:tc>
          <w:tcPr>
            <w:tcW w:w="1368" w:type="dxa"/>
          </w:tcPr>
          <w:p w:rsidR="00D4144C" w:rsidRPr="00D4144C" w:rsidRDefault="00D4144C" w:rsidP="00D4144C">
            <w:pPr>
              <w:pStyle w:val="BodyText"/>
              <w:spacing w:after="0"/>
              <w:rPr>
                <w:i/>
                <w:iCs/>
              </w:rPr>
            </w:pPr>
            <w:r w:rsidRPr="00D4144C">
              <w:rPr>
                <w:i/>
                <w:iCs/>
              </w:rPr>
              <w:t>m</w:t>
            </w:r>
          </w:p>
        </w:tc>
        <w:tc>
          <w:tcPr>
            <w:tcW w:w="5016" w:type="dxa"/>
          </w:tcPr>
          <w:p w:rsidR="00D4144C" w:rsidRDefault="00D4144C" w:rsidP="00D4144C">
            <w:pPr>
              <w:pStyle w:val="BodyText"/>
              <w:spacing w:after="0"/>
            </w:pPr>
            <w:r>
              <w:t>Mass</w:t>
            </w:r>
          </w:p>
        </w:tc>
        <w:tc>
          <w:tcPr>
            <w:tcW w:w="3192" w:type="dxa"/>
          </w:tcPr>
          <w:p w:rsidR="00D4144C" w:rsidRDefault="00D4144C" w:rsidP="00D4144C">
            <w:pPr>
              <w:pStyle w:val="BodyText"/>
              <w:spacing w:after="0"/>
            </w:pPr>
            <w:r>
              <w:t>940/386.4 lb-s</w:t>
            </w:r>
            <w:r w:rsidRPr="00D4144C">
              <w:rPr>
                <w:vertAlign w:val="superscript"/>
              </w:rPr>
              <w:t>2</w:t>
            </w:r>
            <w:r>
              <w:t>/in</w:t>
            </w:r>
          </w:p>
        </w:tc>
      </w:tr>
      <w:tr w:rsidR="00D4144C">
        <w:tc>
          <w:tcPr>
            <w:tcW w:w="1368" w:type="dxa"/>
          </w:tcPr>
          <w:p w:rsidR="00D4144C" w:rsidRDefault="00D4144C" w:rsidP="00D4144C">
            <w:pPr>
              <w:pStyle w:val="BodyText"/>
              <w:spacing w:after="0"/>
            </w:pPr>
            <w:proofErr w:type="spellStart"/>
            <w:r w:rsidRPr="00D4144C">
              <w:rPr>
                <w:i/>
                <w:iCs/>
              </w:rPr>
              <w:t>h</w:t>
            </w:r>
            <w:r w:rsidRPr="00D4144C">
              <w:rPr>
                <w:vertAlign w:val="subscript"/>
              </w:rPr>
              <w:t>CG</w:t>
            </w:r>
            <w:proofErr w:type="spellEnd"/>
          </w:p>
        </w:tc>
        <w:tc>
          <w:tcPr>
            <w:tcW w:w="5016" w:type="dxa"/>
          </w:tcPr>
          <w:p w:rsidR="00D4144C" w:rsidRDefault="00D4144C" w:rsidP="00D4144C">
            <w:pPr>
              <w:pStyle w:val="BodyText"/>
              <w:spacing w:after="0"/>
            </w:pPr>
            <w:r>
              <w:t>Height of center of mass from CVT base</w:t>
            </w:r>
          </w:p>
        </w:tc>
        <w:tc>
          <w:tcPr>
            <w:tcW w:w="3192" w:type="dxa"/>
          </w:tcPr>
          <w:p w:rsidR="00D4144C" w:rsidRDefault="00D4144C" w:rsidP="00D4144C">
            <w:pPr>
              <w:pStyle w:val="BodyText"/>
              <w:spacing w:after="0"/>
            </w:pPr>
            <w:r>
              <w:t>35-1/16 in</w:t>
            </w:r>
          </w:p>
        </w:tc>
      </w:tr>
      <w:tr w:rsidR="00D4144C">
        <w:tc>
          <w:tcPr>
            <w:tcW w:w="1368" w:type="dxa"/>
          </w:tcPr>
          <w:p w:rsidR="00D4144C" w:rsidRDefault="00D4144C" w:rsidP="00D4144C">
            <w:pPr>
              <w:pStyle w:val="BodyText"/>
              <w:spacing w:after="0"/>
            </w:pPr>
            <w:r w:rsidRPr="00D4144C">
              <w:rPr>
                <w:i/>
                <w:iCs/>
              </w:rPr>
              <w:t>I</w:t>
            </w:r>
          </w:p>
        </w:tc>
        <w:tc>
          <w:tcPr>
            <w:tcW w:w="5016" w:type="dxa"/>
          </w:tcPr>
          <w:p w:rsidR="00D4144C" w:rsidRDefault="00D4144C" w:rsidP="00D4144C">
            <w:pPr>
              <w:pStyle w:val="BodyText"/>
              <w:spacing w:after="0"/>
            </w:pPr>
            <w:r>
              <w:t>Mass moment of inertia about center of rotation</w:t>
            </w:r>
          </w:p>
        </w:tc>
        <w:tc>
          <w:tcPr>
            <w:tcW w:w="3192" w:type="dxa"/>
          </w:tcPr>
          <w:p w:rsidR="00D4144C" w:rsidRDefault="00D4144C" w:rsidP="00D4144C">
            <w:pPr>
              <w:pStyle w:val="BodyText"/>
              <w:spacing w:after="0"/>
            </w:pPr>
            <w:r>
              <w:t>5,500 lb-s</w:t>
            </w:r>
            <w:r w:rsidRPr="00D4144C">
              <w:rPr>
                <w:vertAlign w:val="superscript"/>
              </w:rPr>
              <w:t>2</w:t>
            </w:r>
            <w:r>
              <w:t>-in</w:t>
            </w:r>
          </w:p>
        </w:tc>
      </w:tr>
      <w:tr w:rsidR="00D4144C">
        <w:tc>
          <w:tcPr>
            <w:tcW w:w="1368" w:type="dxa"/>
          </w:tcPr>
          <w:p w:rsidR="00D4144C" w:rsidRDefault="00D4144C" w:rsidP="00D4144C">
            <w:pPr>
              <w:pStyle w:val="BodyText"/>
              <w:spacing w:after="0"/>
            </w:pPr>
            <w:r w:rsidRPr="00D4144C">
              <w:rPr>
                <w:i/>
                <w:iCs/>
              </w:rPr>
              <w:t>I</w:t>
            </w:r>
            <w:r w:rsidRPr="00D4144C">
              <w:rPr>
                <w:vertAlign w:val="subscript"/>
              </w:rPr>
              <w:t>0</w:t>
            </w:r>
          </w:p>
        </w:tc>
        <w:tc>
          <w:tcPr>
            <w:tcW w:w="5016" w:type="dxa"/>
          </w:tcPr>
          <w:p w:rsidR="00D4144C" w:rsidRDefault="00D4144C" w:rsidP="00D4144C">
            <w:pPr>
              <w:pStyle w:val="BodyText"/>
              <w:spacing w:after="0"/>
            </w:pPr>
            <w:r>
              <w:t>Mass moment of inertia about center of mass</w:t>
            </w:r>
          </w:p>
        </w:tc>
        <w:tc>
          <w:tcPr>
            <w:tcW w:w="3192" w:type="dxa"/>
          </w:tcPr>
          <w:p w:rsidR="00D4144C" w:rsidRDefault="00D4144C" w:rsidP="00D4144C">
            <w:pPr>
              <w:pStyle w:val="BodyText"/>
              <w:spacing w:after="0"/>
            </w:pPr>
            <w:r>
              <w:t>2,</w:t>
            </w:r>
            <w:r w:rsidR="00E70E56">
              <w:t>5</w:t>
            </w:r>
            <w:r>
              <w:t>00 lb-s</w:t>
            </w:r>
            <w:r w:rsidRPr="00D4144C">
              <w:rPr>
                <w:vertAlign w:val="superscript"/>
              </w:rPr>
              <w:t>2</w:t>
            </w:r>
            <w:r>
              <w:t>-in</w:t>
            </w:r>
          </w:p>
        </w:tc>
      </w:tr>
    </w:tbl>
    <w:p w:rsidR="00EC72F8" w:rsidRDefault="00EC72F8" w:rsidP="00EC72F8">
      <w:pPr>
        <w:pStyle w:val="Heading2"/>
        <w:numPr>
          <w:numberingChange w:id="397" w:author="Unknown" w:date="2024-06-16T16:13:00Z" w:original=""/>
        </w:numPr>
      </w:pPr>
      <w:bookmarkStart w:id="398" w:name="_Toc168346908"/>
      <w:r>
        <w:t>Washer stack installation</w:t>
      </w:r>
      <w:bookmarkEnd w:id="398"/>
    </w:p>
    <w:p w:rsidR="00B06FB7" w:rsidRDefault="00CA789F" w:rsidP="0096528F">
      <w:pPr>
        <w:pStyle w:val="BodyText"/>
      </w:pPr>
      <w:r>
        <w:t xml:space="preserve">Special care is exercised in controlling the preload when installing the Belleville washer stacks. The stacks are installed on the spool plate with out the CVT present. The stacks at each corner are preloaded independently by tightening the nut at the top </w:t>
      </w:r>
      <w:r w:rsidR="00210599">
        <w:t>(</w:t>
      </w:r>
      <w:r w:rsidR="004D51C7">
        <w:fldChar w:fldCharType="begin"/>
      </w:r>
      <w:r w:rsidR="00210599">
        <w:instrText xml:space="preserve"> REF _Ref167453419 \h </w:instrText>
      </w:r>
      <w:r w:rsidR="004D51C7">
        <w:fldChar w:fldCharType="separate"/>
      </w:r>
      <w:r w:rsidR="00334AA1" w:rsidRPr="005B5DD0">
        <w:t xml:space="preserve">Figure </w:t>
      </w:r>
      <w:r w:rsidR="00334AA1">
        <w:rPr>
          <w:noProof/>
        </w:rPr>
        <w:t>4</w:t>
      </w:r>
      <w:r w:rsidR="00334AA1" w:rsidRPr="005B5DD0">
        <w:noBreakHyphen/>
      </w:r>
      <w:r w:rsidR="00334AA1">
        <w:rPr>
          <w:noProof/>
        </w:rPr>
        <w:t>3</w:t>
      </w:r>
      <w:r w:rsidR="004D51C7">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rsidR="004D51C7">
        <w:fldChar w:fldCharType="begin"/>
      </w:r>
      <w:r>
        <w:instrText xml:space="preserve"> REF _Ref164099813 \r \h </w:instrText>
      </w:r>
      <w:r w:rsidR="004D51C7">
        <w:fldChar w:fldCharType="separate"/>
      </w:r>
      <w:r w:rsidR="00334AA1">
        <w:t>3</w:t>
      </w:r>
      <w:r w:rsidR="004D51C7">
        <w:fldChar w:fldCharType="end"/>
      </w:r>
      <w:r>
        <w:t>. The CVT is then seated on the four top nuts, and fixed in place using four nuts above the CVT base plate.</w:t>
      </w:r>
    </w:p>
    <w:p w:rsidR="00A133B3" w:rsidRDefault="00A133B3" w:rsidP="00A133B3">
      <w:pPr>
        <w:pStyle w:val="Heading2"/>
        <w:numPr>
          <w:numberingChange w:id="399" w:author="Unknown" w:date="2024-06-16T16:13:00Z" w:original=""/>
        </w:numPr>
      </w:pPr>
      <w:bookmarkStart w:id="400" w:name="_Toc168346909"/>
      <w:r>
        <w:t xml:space="preserve">Test </w:t>
      </w:r>
      <w:r w:rsidR="005E0251">
        <w:t xml:space="preserve">configurations and </w:t>
      </w:r>
      <w:r>
        <w:t>protocol</w:t>
      </w:r>
      <w:bookmarkEnd w:id="400"/>
    </w:p>
    <w:p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 to the bending moment load cells in the spool and the strain gages at the insulator base to bending moment. </w:t>
      </w:r>
    </w:p>
    <w:p w:rsidR="006B6A07" w:rsidRDefault="006B6A07" w:rsidP="00A133B3">
      <w:pPr>
        <w:pStyle w:val="BodyText"/>
      </w:pPr>
      <w:r>
        <w:t>The washer configurations shown in</w:t>
      </w:r>
      <w:r w:rsidR="00210599">
        <w:t xml:space="preserve"> </w:t>
      </w:r>
      <w:r w:rsidR="004D51C7">
        <w:fldChar w:fldCharType="begin"/>
      </w:r>
      <w:r w:rsidR="00210599">
        <w:instrText xml:space="preserve"> REF _Ref167965528 \h </w:instrText>
      </w:r>
      <w:r w:rsidR="004D51C7">
        <w:fldChar w:fldCharType="separate"/>
      </w:r>
      <w:r w:rsidR="00334AA1">
        <w:t xml:space="preserve">Table </w:t>
      </w:r>
      <w:r w:rsidR="00334AA1">
        <w:rPr>
          <w:noProof/>
        </w:rPr>
        <w:t>4</w:t>
      </w:r>
      <w:r w:rsidR="00334AA1">
        <w:noBreakHyphen/>
      </w:r>
      <w:r w:rsidR="00334AA1">
        <w:rPr>
          <w:noProof/>
        </w:rPr>
        <w:t>4</w:t>
      </w:r>
      <w:r w:rsidR="004D51C7">
        <w:fldChar w:fldCharType="end"/>
      </w:r>
      <w:r>
        <w:t xml:space="preserve"> were tested. All configurations were double acting – there were washer stacks above and below the spool plate.</w:t>
      </w:r>
      <w:ins w:id="401" w:author="Unknown" w:date="2024-06-17T13:24:00Z">
        <w:r w:rsidR="0012693D">
          <w:t xml:space="preserve"> </w:t>
        </w:r>
        <w:proofErr w:type="gramStart"/>
        <w:r w:rsidR="0012693D">
          <w:t>First note of double acting.</w:t>
        </w:r>
      </w:ins>
      <w:proofErr w:type="gramEnd"/>
    </w:p>
    <w:p w:rsidR="006B6A07" w:rsidRDefault="006B6A07" w:rsidP="006B6A07">
      <w:pPr>
        <w:pStyle w:val="Caption"/>
      </w:pPr>
      <w:bookmarkStart w:id="402" w:name="_Ref167965528"/>
      <w:bookmarkStart w:id="403" w:name="_Toc168347934"/>
      <w:r>
        <w:t xml:space="preserve">Table </w:t>
      </w:r>
      <w:r w:rsidR="004D51C7">
        <w:fldChar w:fldCharType="begin"/>
      </w:r>
      <w:r>
        <w:instrText xml:space="preserve"> STYLEREF 1 \s </w:instrText>
      </w:r>
      <w:r w:rsidR="004D51C7">
        <w:fldChar w:fldCharType="separate"/>
      </w:r>
      <w:r w:rsidR="00334AA1">
        <w:rPr>
          <w:noProof/>
        </w:rPr>
        <w:t>4</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4</w:t>
      </w:r>
      <w:r w:rsidR="004D51C7">
        <w:rPr>
          <w:noProof/>
        </w:rPr>
        <w:fldChar w:fldCharType="end"/>
      </w:r>
      <w:bookmarkEnd w:id="402"/>
      <w:r>
        <w:br/>
        <w:t>Summary of configurations tested</w:t>
      </w:r>
      <w:bookmarkEnd w:id="403"/>
    </w:p>
    <w:tbl>
      <w:tblPr>
        <w:tblStyle w:val="TableGrid"/>
        <w:tblW w:w="0" w:type="auto"/>
        <w:tblLook w:val="04A0"/>
      </w:tblPr>
      <w:tblGrid>
        <w:gridCol w:w="1683"/>
        <w:gridCol w:w="2025"/>
        <w:gridCol w:w="2880"/>
      </w:tblGrid>
      <w:tr w:rsidR="006B6A07">
        <w:tc>
          <w:tcPr>
            <w:tcW w:w="1683" w:type="dxa"/>
          </w:tcPr>
          <w:p w:rsidR="006B6A07" w:rsidRPr="006B6A07" w:rsidRDefault="006B6A07" w:rsidP="006B6A07">
            <w:pPr>
              <w:pStyle w:val="BodyText"/>
              <w:spacing w:after="0"/>
              <w:rPr>
                <w:b/>
                <w:bCs/>
              </w:rPr>
            </w:pPr>
            <w:r w:rsidRPr="006B6A07">
              <w:rPr>
                <w:b/>
                <w:bCs/>
              </w:rPr>
              <w:t>Washer type</w:t>
            </w:r>
          </w:p>
        </w:tc>
        <w:tc>
          <w:tcPr>
            <w:tcW w:w="2025" w:type="dxa"/>
          </w:tcPr>
          <w:p w:rsidR="006B6A07" w:rsidRPr="006B6A07" w:rsidRDefault="006B6A07" w:rsidP="006B6A07">
            <w:pPr>
              <w:pStyle w:val="BodyText"/>
              <w:spacing w:after="0"/>
              <w:rPr>
                <w:b/>
                <w:bCs/>
              </w:rPr>
            </w:pPr>
            <w:r w:rsidRPr="006B6A07">
              <w:rPr>
                <w:b/>
                <w:bCs/>
              </w:rPr>
              <w:t>Configuration</w:t>
            </w:r>
          </w:p>
        </w:tc>
        <w:tc>
          <w:tcPr>
            <w:tcW w:w="2880" w:type="dxa"/>
          </w:tcPr>
          <w:p w:rsidR="006B6A07" w:rsidRPr="006B6A07" w:rsidRDefault="006B6A07" w:rsidP="006B6A07">
            <w:pPr>
              <w:pStyle w:val="BodyText"/>
              <w:spacing w:after="0"/>
              <w:rPr>
                <w:b/>
                <w:bCs/>
              </w:rPr>
            </w:pPr>
            <w:r w:rsidRPr="006B6A07">
              <w:rPr>
                <w:b/>
                <w:bCs/>
              </w:rPr>
              <w:t>Pre-load (% of flattening)</w:t>
            </w:r>
          </w:p>
        </w:tc>
      </w:tr>
      <w:tr w:rsidR="006B6A07">
        <w:tc>
          <w:tcPr>
            <w:tcW w:w="1683" w:type="dxa"/>
          </w:tcPr>
          <w:p w:rsidR="006B6A07" w:rsidRDefault="006B6A07" w:rsidP="006B6A07">
            <w:pPr>
              <w:pStyle w:val="BodyText"/>
              <w:spacing w:after="0"/>
            </w:pPr>
            <w:r>
              <w:t>K1875-G-086</w:t>
            </w:r>
          </w:p>
        </w:tc>
        <w:tc>
          <w:tcPr>
            <w:tcW w:w="2025" w:type="dxa"/>
          </w:tcPr>
          <w:p w:rsidR="006B6A07" w:rsidRDefault="006B6A07" w:rsidP="006B6A07">
            <w:pPr>
              <w:pStyle w:val="BodyText"/>
              <w:spacing w:after="0"/>
            </w:pPr>
            <w:r>
              <w:t xml:space="preserve">2 units of 2U2D </w:t>
            </w:r>
          </w:p>
        </w:tc>
        <w:tc>
          <w:tcPr>
            <w:tcW w:w="2880" w:type="dxa"/>
          </w:tcPr>
          <w:p w:rsidR="006B6A07" w:rsidRDefault="006B6A07" w:rsidP="006B6A07">
            <w:pPr>
              <w:pStyle w:val="BodyText"/>
              <w:spacing w:after="0"/>
              <w:jc w:val="right"/>
            </w:pPr>
            <w:r>
              <w:t>0 lb (0%)</w:t>
            </w:r>
          </w:p>
        </w:tc>
      </w:tr>
      <w:tr w:rsidR="006B6A07">
        <w:tc>
          <w:tcPr>
            <w:tcW w:w="1683" w:type="dxa"/>
          </w:tcPr>
          <w:p w:rsidR="006B6A07" w:rsidRDefault="006B6A07" w:rsidP="006B6A07">
            <w:pPr>
              <w:pStyle w:val="BodyText"/>
              <w:spacing w:after="0"/>
            </w:pPr>
          </w:p>
        </w:tc>
        <w:tc>
          <w:tcPr>
            <w:tcW w:w="2025" w:type="dxa"/>
          </w:tcPr>
          <w:p w:rsidR="006B6A07" w:rsidRDefault="006B6A07" w:rsidP="006B6A07">
            <w:pPr>
              <w:pStyle w:val="BodyText"/>
              <w:spacing w:after="0"/>
            </w:pPr>
          </w:p>
        </w:tc>
        <w:tc>
          <w:tcPr>
            <w:tcW w:w="2880" w:type="dxa"/>
          </w:tcPr>
          <w:p w:rsidR="006B6A07" w:rsidRDefault="006B6A07" w:rsidP="006B6A07">
            <w:pPr>
              <w:pStyle w:val="BodyText"/>
              <w:spacing w:after="0"/>
              <w:jc w:val="right"/>
            </w:pPr>
            <w:r>
              <w:t>500 lb (25%)</w:t>
            </w:r>
          </w:p>
        </w:tc>
      </w:tr>
      <w:tr w:rsidR="006B6A07">
        <w:tc>
          <w:tcPr>
            <w:tcW w:w="1683" w:type="dxa"/>
          </w:tcPr>
          <w:p w:rsidR="006B6A07" w:rsidRDefault="006B6A07" w:rsidP="006B6A07">
            <w:pPr>
              <w:pStyle w:val="BodyText"/>
              <w:spacing w:after="0"/>
            </w:pPr>
          </w:p>
        </w:tc>
        <w:tc>
          <w:tcPr>
            <w:tcW w:w="2025" w:type="dxa"/>
          </w:tcPr>
          <w:p w:rsidR="006B6A07" w:rsidRDefault="006B6A07" w:rsidP="006B6A07">
            <w:pPr>
              <w:pStyle w:val="BodyText"/>
              <w:spacing w:after="0"/>
            </w:pPr>
          </w:p>
        </w:tc>
        <w:tc>
          <w:tcPr>
            <w:tcW w:w="2880" w:type="dxa"/>
          </w:tcPr>
          <w:p w:rsidR="006B6A07" w:rsidRDefault="006B6A07" w:rsidP="006B6A07">
            <w:pPr>
              <w:pStyle w:val="BodyText"/>
              <w:spacing w:after="0"/>
              <w:jc w:val="right"/>
            </w:pPr>
            <w:r>
              <w:t>1,000 lb (50%)</w:t>
            </w:r>
          </w:p>
        </w:tc>
      </w:tr>
      <w:tr w:rsidR="006B6A07">
        <w:tc>
          <w:tcPr>
            <w:tcW w:w="1683" w:type="dxa"/>
          </w:tcPr>
          <w:p w:rsidR="006B6A07" w:rsidRDefault="006B6A07" w:rsidP="006B6A07">
            <w:pPr>
              <w:pStyle w:val="BodyText"/>
              <w:spacing w:after="0"/>
            </w:pPr>
          </w:p>
        </w:tc>
        <w:tc>
          <w:tcPr>
            <w:tcW w:w="2025" w:type="dxa"/>
          </w:tcPr>
          <w:p w:rsidR="006B6A07" w:rsidRDefault="006B6A07" w:rsidP="006B6A07">
            <w:pPr>
              <w:pStyle w:val="BodyText"/>
              <w:spacing w:after="0"/>
            </w:pPr>
            <w:r>
              <w:t>3 units of 3U3D</w:t>
            </w:r>
          </w:p>
        </w:tc>
        <w:tc>
          <w:tcPr>
            <w:tcW w:w="2880" w:type="dxa"/>
          </w:tcPr>
          <w:p w:rsidR="006B6A07" w:rsidRDefault="006B6A07" w:rsidP="006B6A07">
            <w:pPr>
              <w:pStyle w:val="BodyText"/>
              <w:spacing w:after="0"/>
              <w:jc w:val="right"/>
            </w:pPr>
            <w:r>
              <w:t>500 lb (17%)</w:t>
            </w:r>
          </w:p>
        </w:tc>
      </w:tr>
      <w:tr w:rsidR="006B6A07">
        <w:tc>
          <w:tcPr>
            <w:tcW w:w="1683" w:type="dxa"/>
          </w:tcPr>
          <w:p w:rsidR="006B6A07" w:rsidRDefault="006B6A07" w:rsidP="006B6A07">
            <w:pPr>
              <w:pStyle w:val="BodyText"/>
              <w:spacing w:after="0"/>
            </w:pPr>
          </w:p>
        </w:tc>
        <w:tc>
          <w:tcPr>
            <w:tcW w:w="2025" w:type="dxa"/>
          </w:tcPr>
          <w:p w:rsidR="006B6A07" w:rsidRDefault="006B6A07" w:rsidP="006B6A07">
            <w:pPr>
              <w:pStyle w:val="BodyText"/>
              <w:spacing w:after="0"/>
            </w:pPr>
          </w:p>
        </w:tc>
        <w:tc>
          <w:tcPr>
            <w:tcW w:w="2880" w:type="dxa"/>
          </w:tcPr>
          <w:p w:rsidR="006B6A07" w:rsidRDefault="006B6A07" w:rsidP="006B6A07">
            <w:pPr>
              <w:pStyle w:val="BodyText"/>
              <w:spacing w:after="0"/>
              <w:jc w:val="right"/>
            </w:pPr>
            <w:r>
              <w:t>1,500 lb (50%)</w:t>
            </w:r>
          </w:p>
        </w:tc>
      </w:tr>
    </w:tbl>
    <w:p w:rsidR="006B6A07" w:rsidRDefault="006B6A07" w:rsidP="00210599">
      <w:pPr>
        <w:pStyle w:val="BodyText"/>
        <w:spacing w:before="120" w:after="120"/>
        <w:rPr>
          <w:ins w:id="404" w:author="Unknown" w:date="2024-06-17T13:25:00Z"/>
        </w:rPr>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 xml:space="preserve">direction. The 5%-damped test response spectra of the applied motion are shown </w:t>
      </w:r>
      <w:proofErr w:type="gramStart"/>
      <w:r w:rsidR="00210599">
        <w:t xml:space="preserve">in </w:t>
      </w:r>
      <w:ins w:id="405" w:author="Unknown" w:date="2024-06-17T13:25:00Z">
        <w:r w:rsidR="0012693D">
          <w:t>?</w:t>
        </w:r>
      </w:ins>
      <w:proofErr w:type="gramEnd"/>
      <w:r w:rsidR="00210599">
        <w:t>.</w:t>
      </w:r>
    </w:p>
    <w:p w:rsidR="0012693D" w:rsidRDefault="0012693D" w:rsidP="00210599">
      <w:pPr>
        <w:pStyle w:val="BodyText"/>
        <w:numPr>
          <w:ins w:id="406" w:author="Unknown" w:date="2024-06-17T13:25:00Z"/>
        </w:numPr>
        <w:spacing w:before="120" w:after="120"/>
      </w:pPr>
      <w:ins w:id="407" w:author="Unknown" w:date="2024-06-17T13:25:00Z">
        <w:r>
          <w:t>In the tests, did the</w:t>
        </w:r>
      </w:ins>
      <w:ins w:id="408" w:author="Unknown" w:date="2024-06-17T13:26:00Z">
        <w:r>
          <w:t xml:space="preserve"> </w:t>
        </w:r>
      </w:ins>
      <w:ins w:id="409" w:author="Unknown" w:date="2024-06-17T13:25:00Z">
        <w:r>
          <w:t>compressive load due to CVT rocking ever exceed 500 pounds</w:t>
        </w:r>
      </w:ins>
      <w:ins w:id="410" w:author="Unknown" w:date="2024-06-17T13:26:00Z">
        <w:r>
          <w:t xml:space="preserve"> on the CVT supports</w:t>
        </w:r>
      </w:ins>
      <w:ins w:id="411" w:author="Unknown" w:date="2024-06-17T13:25:00Z">
        <w:r>
          <w:t>?</w:t>
        </w:r>
      </w:ins>
      <w:ins w:id="412" w:author="Unknown" w:date="2024-06-17T13:27:00Z">
        <w:r w:rsidR="00B45557">
          <w:t xml:space="preserve">  If so, the upper stack would become </w:t>
        </w:r>
      </w:ins>
      <w:ins w:id="413" w:author="Unknown" w:date="2024-06-17T13:28:00Z">
        <w:r w:rsidR="00B45557">
          <w:t>unloaded</w:t>
        </w:r>
      </w:ins>
      <w:ins w:id="414" w:author="Unknown" w:date="2024-06-17T13:27:00Z">
        <w:r w:rsidR="00B45557">
          <w:t xml:space="preserve"> </w:t>
        </w:r>
      </w:ins>
      <w:proofErr w:type="spellStart"/>
      <w:ins w:id="415" w:author="Unknown" w:date="2024-06-17T13:28:00Z">
        <w:r w:rsidR="00B45557">
          <w:t>andsystem</w:t>
        </w:r>
        <w:proofErr w:type="spellEnd"/>
        <w:r w:rsidR="00B45557">
          <w:t xml:space="preserve"> frequency would change.</w:t>
        </w:r>
      </w:ins>
    </w:p>
    <w:p w:rsidR="00210599" w:rsidRDefault="00210599" w:rsidP="00A133B3">
      <w:pPr>
        <w:pStyle w:val="BodyText"/>
      </w:pPr>
      <w:r>
        <w:rPr>
          <w:noProof/>
        </w:rPr>
        <w:drawing>
          <wp:inline distT="0" distB="0" distL="0" distR="0">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6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0904" cy="1993392"/>
                    </a:xfrm>
                    <a:prstGeom prst="rect">
                      <a:avLst/>
                    </a:prstGeom>
                  </pic:spPr>
                </pic:pic>
              </a:graphicData>
            </a:graphic>
          </wp:inline>
        </w:drawing>
      </w:r>
    </w:p>
    <w:p w:rsidR="00210599" w:rsidRDefault="00210599" w:rsidP="00210599">
      <w:pPr>
        <w:pStyle w:val="Caption"/>
      </w:pPr>
      <w:bookmarkStart w:id="416" w:name="_Toc168347912"/>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6</w:t>
      </w:r>
      <w:r w:rsidR="004D51C7">
        <w:rPr>
          <w:noProof/>
        </w:rPr>
        <w:fldChar w:fldCharType="end"/>
      </w:r>
      <w:r>
        <w:br/>
        <w:t>5%-damped test response spectra of applied CERL motion compared with required response spectrum</w:t>
      </w:r>
      <w:bookmarkEnd w:id="416"/>
    </w:p>
    <w:p w:rsidR="00B45557" w:rsidRPr="00B45557" w:rsidRDefault="00B45557" w:rsidP="00A1118B">
      <w:pPr>
        <w:pStyle w:val="Heading2"/>
        <w:numPr>
          <w:ins w:id="417" w:author="Unknown" w:date="2024-06-17T13:30:00Z"/>
        </w:numPr>
        <w:rPr>
          <w:ins w:id="418" w:author="Unknown" w:date="2024-06-17T13:30:00Z"/>
          <w:b w:val="0"/>
          <w:rPrChange w:id="419" w:author="Unknown" w:date="2024-06-17T13:31:00Z">
            <w:rPr>
              <w:ins w:id="420" w:author="Unknown" w:date="2024-06-17T13:30:00Z"/>
            </w:rPr>
          </w:rPrChange>
        </w:rPr>
      </w:pPr>
      <w:bookmarkStart w:id="421" w:name="_Toc168346910"/>
      <w:ins w:id="422" w:author="Unknown" w:date="2024-06-17T13:30:00Z">
        <w:r w:rsidRPr="00B45557">
          <w:rPr>
            <w:b w:val="0"/>
            <w:rPrChange w:id="423" w:author="Unknown" w:date="2024-06-17T13:31:00Z">
              <w:rPr/>
            </w:rPrChange>
          </w:rPr>
          <w:t xml:space="preserve">In the x </w:t>
        </w:r>
        <w:proofErr w:type="spellStart"/>
        <w:r w:rsidRPr="00B45557">
          <w:rPr>
            <w:b w:val="0"/>
            <w:rPrChange w:id="424" w:author="Unknown" w:date="2024-06-17T13:31:00Z">
              <w:rPr/>
            </w:rPrChange>
          </w:rPr>
          <w:t>direction</w:t>
        </w:r>
      </w:ins>
      <w:proofErr w:type="gramStart"/>
      <w:ins w:id="425" w:author="Unknown" w:date="2024-06-17T13:31:00Z">
        <w:r>
          <w:rPr>
            <w:b w:val="0"/>
          </w:rPr>
          <w:t>,would</w:t>
        </w:r>
        <w:proofErr w:type="spellEnd"/>
        <w:proofErr w:type="gramEnd"/>
        <w:r>
          <w:rPr>
            <w:b w:val="0"/>
          </w:rPr>
          <w:t xml:space="preserve"> the resulting rocking response exceed the preload?</w:t>
        </w:r>
      </w:ins>
    </w:p>
    <w:p w:rsidR="00210599" w:rsidRDefault="0097530F" w:rsidP="00A1118B">
      <w:pPr>
        <w:pStyle w:val="Heading2"/>
        <w:numPr>
          <w:numberingChange w:id="426" w:author="Unknown" w:date="2024-06-16T16:13:00Z" w:original=""/>
        </w:numPr>
      </w:pPr>
      <w:r>
        <w:t>Correlating measured forces and accelerations</w:t>
      </w:r>
      <w:bookmarkEnd w:id="421"/>
    </w:p>
    <w:p w:rsidR="0097530F" w:rsidRPr="0097530F" w:rsidRDefault="0097530F" w:rsidP="0097530F">
      <w:pPr>
        <w:pStyle w:val="BodyText"/>
      </w:pPr>
      <w:r>
        <w:t xml:space="preserve">Various measured forces and accelerations are correlated to gain confidence in the measurements to then compare with analysis predictions in Chapter </w:t>
      </w:r>
      <w:r w:rsidR="004D51C7">
        <w:fldChar w:fldCharType="begin"/>
      </w:r>
      <w:r>
        <w:instrText xml:space="preserve"> REF _Ref166675300 \r \h </w:instrText>
      </w:r>
      <w:r w:rsidR="004D51C7">
        <w:fldChar w:fldCharType="separate"/>
      </w:r>
      <w:r w:rsidR="00334AA1">
        <w:t>5</w:t>
      </w:r>
      <w:r w:rsidR="004D51C7">
        <w:fldChar w:fldCharType="end"/>
      </w:r>
      <w:r>
        <w:t>.</w:t>
      </w:r>
    </w:p>
    <w:p w:rsidR="00A133B3" w:rsidRDefault="00A33E73" w:rsidP="00A133B3">
      <w:pPr>
        <w:pStyle w:val="BodyText"/>
      </w:pPr>
      <w:r>
        <w:t xml:space="preserve">Consider the free body diagram in </w:t>
      </w:r>
      <w:r w:rsidR="004D51C7">
        <w:fldChar w:fldCharType="begin"/>
      </w:r>
      <w:r>
        <w:instrText xml:space="preserve"> REF _Ref167966582 \h </w:instrText>
      </w:r>
      <w:r w:rsidR="004D51C7">
        <w:fldChar w:fldCharType="separate"/>
      </w:r>
      <w:r w:rsidR="00334AA1" w:rsidRPr="005B5DD0">
        <w:t xml:space="preserve">Figure </w:t>
      </w:r>
      <w:r w:rsidR="00334AA1">
        <w:rPr>
          <w:noProof/>
        </w:rPr>
        <w:t>4</w:t>
      </w:r>
      <w:r w:rsidR="00334AA1" w:rsidRPr="005B5DD0">
        <w:noBreakHyphen/>
      </w:r>
      <w:r w:rsidR="00334AA1">
        <w:rPr>
          <w:noProof/>
        </w:rPr>
        <w:t>7</w:t>
      </w:r>
      <w:r w:rsidR="004D51C7">
        <w:fldChar w:fldCharType="end"/>
      </w:r>
      <w:r>
        <w:t>. The dimension</w:t>
      </w:r>
      <w:r w:rsidR="00797880">
        <w:t>s</w:t>
      </w:r>
      <w:r>
        <w:t xml:space="preserve"> used in this free body diagram are summarized in </w:t>
      </w:r>
      <w:r w:rsidR="004D51C7">
        <w:fldChar w:fldCharType="begin"/>
      </w:r>
      <w:r w:rsidR="00E60471">
        <w:instrText xml:space="preserve"> REF _Ref167967339 \h </w:instrText>
      </w:r>
      <w:r w:rsidR="004D51C7">
        <w:fldChar w:fldCharType="separate"/>
      </w:r>
      <w:r w:rsidR="00334AA1">
        <w:t xml:space="preserve">Table </w:t>
      </w:r>
      <w:r w:rsidR="00334AA1">
        <w:rPr>
          <w:noProof/>
        </w:rPr>
        <w:t>4</w:t>
      </w:r>
      <w:r w:rsidR="00334AA1">
        <w:noBreakHyphen/>
      </w:r>
      <w:r w:rsidR="00334AA1">
        <w:rPr>
          <w:noProof/>
        </w:rPr>
        <w:t>5</w:t>
      </w:r>
      <w:r w:rsidR="004D51C7">
        <w:fldChar w:fldCharType="end"/>
      </w:r>
      <w:r w:rsidR="00C0076D">
        <w:t>.</w:t>
      </w:r>
      <w:r w:rsidR="00797880">
        <w:t xml:space="preserve"> The equilibrium equations are</w:t>
      </w:r>
    </w:p>
    <w:p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on"/>
                  <m:supHide m:val="on"/>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m:rPr>
                  <m:sty m:val="p"/>
                </m:rPr>
                <w:rPr>
                  <w:rFonts w:ascii="Menlo Regular" w:hAnsi="Menlo Regular" w:cs="Menlo Regular"/>
                </w:rPr>
                <m:t>⇒</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on"/>
                  <m:supHide m:val="on"/>
                  <m:ctrlPr>
                    <w:rPr>
                      <w:rFonts w:ascii="Cambria Math" w:hAnsi="Cambria Math"/>
                    </w:rPr>
                  </m:ctrlPr>
                </m:naryPr>
                <m:sub/>
                <m:sup/>
                <m:e>
                  <m:r>
                    <w:rPr>
                      <w:rFonts w:ascii="Cambria Math" w:hAnsi="Cambria Math"/>
                    </w:rPr>
                    <m:t>M</m:t>
                  </m:r>
                </m:e>
              </m:nary>
              <m:r>
                <m:rPr>
                  <m:sty m:val="p"/>
                </m:rPr>
                <w:rPr>
                  <w:rFonts w:ascii="Cambria Math" w:hAnsi="Cambria Math"/>
                </w:rPr>
                <m:t>=0</m:t>
              </m:r>
              <m:r>
                <m:rPr>
                  <m:sty m:val="p"/>
                </m:rPr>
                <w:rPr>
                  <w:rFonts w:ascii="Menlo Regular" w:hAnsi="Menlo Regular" w:cs="Menlo Regular"/>
                </w:rPr>
                <m:t>⇒</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rsidR="00476941" w:rsidRDefault="00476941" w:rsidP="00476941">
      <w:pPr>
        <w:pStyle w:val="BodyText"/>
      </w:pPr>
      <w:r>
        <w:t xml:space="preserve">The correlation between the left and right hand sides of the second of equations (4-1), each of which is obtained using independent measurements, is verified in </w:t>
      </w:r>
      <w:r w:rsidR="004D51C7">
        <w:fldChar w:fldCharType="begin"/>
      </w:r>
      <w:r w:rsidR="008B42C1">
        <w:instrText xml:space="preserve"> REF _Ref167971310 \h </w:instrText>
      </w:r>
      <w:r w:rsidR="004D51C7">
        <w:fldChar w:fldCharType="separate"/>
      </w:r>
      <w:r w:rsidR="00334AA1" w:rsidRPr="005B5DD0">
        <w:t xml:space="preserve">Figure </w:t>
      </w:r>
      <w:r w:rsidR="00334AA1">
        <w:rPr>
          <w:noProof/>
        </w:rPr>
        <w:t>4</w:t>
      </w:r>
      <w:r w:rsidR="00334AA1" w:rsidRPr="005B5DD0">
        <w:noBreakHyphen/>
      </w:r>
      <w:r w:rsidR="00334AA1">
        <w:rPr>
          <w:noProof/>
        </w:rPr>
        <w:t>8</w:t>
      </w:r>
      <w:r w:rsidR="004D51C7">
        <w:fldChar w:fldCharType="end"/>
      </w:r>
      <w:r>
        <w:t>, demonstrating consistency.</w:t>
      </w:r>
    </w:p>
    <w:p w:rsidR="00A33E73" w:rsidRDefault="000322D3" w:rsidP="00A133B3">
      <w:pPr>
        <w:pStyle w:val="BodyText"/>
      </w:pPr>
      <w:r>
        <w:rPr>
          <w:noProof/>
        </w:rPr>
        <w:drawing>
          <wp:inline distT="0" distB="0" distL="0" distR="0">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360" cy="3803904"/>
                    </a:xfrm>
                    <a:prstGeom prst="rect">
                      <a:avLst/>
                    </a:prstGeom>
                    <a:noFill/>
                  </pic:spPr>
                </pic:pic>
              </a:graphicData>
            </a:graphic>
          </wp:inline>
        </w:drawing>
      </w:r>
    </w:p>
    <w:p w:rsidR="00A33E73" w:rsidRDefault="00A33E73" w:rsidP="00A33E73">
      <w:pPr>
        <w:pStyle w:val="Caption"/>
      </w:pPr>
      <w:bookmarkStart w:id="427" w:name="_Ref167966582"/>
      <w:bookmarkStart w:id="428" w:name="_Toc168347913"/>
      <w:r w:rsidRPr="005B5DD0">
        <w:t xml:space="preserve">Figure </w:t>
      </w:r>
      <w:r w:rsidR="004D51C7">
        <w:rPr>
          <w:noProof/>
        </w:rPr>
        <w:fldChar w:fldCharType="begin"/>
      </w:r>
      <w:r>
        <w:rPr>
          <w:noProof/>
        </w:rPr>
        <w:instrText xml:space="preserve"> STYLEREF 1 \s </w:instrText>
      </w:r>
      <w:r w:rsidR="004D51C7">
        <w:rPr>
          <w:noProof/>
        </w:rPr>
        <w:fldChar w:fldCharType="separate"/>
      </w:r>
      <w:proofErr w:type="gramStart"/>
      <w:r w:rsidR="00334AA1">
        <w:rPr>
          <w:noProof/>
        </w:rPr>
        <w:t>4</w:t>
      </w:r>
      <w:r w:rsidR="004D51C7">
        <w:rPr>
          <w:noProof/>
        </w:rPr>
        <w:fldChar w:fldCharType="end"/>
      </w:r>
      <w:r w:rsidRPr="005B5DD0">
        <w:noBreakHyphen/>
      </w:r>
      <w:proofErr w:type="gramEnd"/>
      <w:r w:rsidR="004D51C7">
        <w:rPr>
          <w:noProof/>
        </w:rPr>
        <w:fldChar w:fldCharType="begin"/>
      </w:r>
      <w:r>
        <w:rPr>
          <w:noProof/>
        </w:rPr>
        <w:instrText xml:space="preserve"> SEQ Figure \* ARABIC \s 1 </w:instrText>
      </w:r>
      <w:r w:rsidR="004D51C7">
        <w:rPr>
          <w:noProof/>
        </w:rPr>
        <w:fldChar w:fldCharType="separate"/>
      </w:r>
      <w:r w:rsidR="00334AA1">
        <w:rPr>
          <w:noProof/>
        </w:rPr>
        <w:t>7</w:t>
      </w:r>
      <w:r w:rsidR="004D51C7">
        <w:rPr>
          <w:noProof/>
        </w:rPr>
        <w:fldChar w:fldCharType="end"/>
      </w:r>
      <w:bookmarkEnd w:id="427"/>
      <w:r>
        <w:br/>
        <w:t>Free body diagram with mid-spool cut</w:t>
      </w:r>
      <w:bookmarkEnd w:id="428"/>
    </w:p>
    <w:p w:rsidR="00E60471" w:rsidRPr="008247DB" w:rsidRDefault="00E60471" w:rsidP="00E60471">
      <w:pPr>
        <w:pStyle w:val="Caption"/>
      </w:pPr>
      <w:bookmarkStart w:id="429" w:name="_Ref167967339"/>
      <w:bookmarkStart w:id="430" w:name="_Toc168347935"/>
      <w:r>
        <w:t xml:space="preserve">Table </w:t>
      </w:r>
      <w:r w:rsidR="004D51C7">
        <w:fldChar w:fldCharType="begin"/>
      </w:r>
      <w:r>
        <w:instrText xml:space="preserve"> STYLEREF 1 \s </w:instrText>
      </w:r>
      <w:r w:rsidR="004D51C7">
        <w:fldChar w:fldCharType="separate"/>
      </w:r>
      <w:r w:rsidR="00334AA1">
        <w:rPr>
          <w:noProof/>
        </w:rPr>
        <w:t>4</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5</w:t>
      </w:r>
      <w:r w:rsidR="004D51C7">
        <w:rPr>
          <w:noProof/>
        </w:rPr>
        <w:fldChar w:fldCharType="end"/>
      </w:r>
      <w:bookmarkEnd w:id="429"/>
      <w:r>
        <w:br/>
        <w:t>Summary of CVT inertia properties</w:t>
      </w:r>
      <w:bookmarkEnd w:id="430"/>
    </w:p>
    <w:tbl>
      <w:tblPr>
        <w:tblStyle w:val="TableGrid"/>
        <w:tblW w:w="0" w:type="auto"/>
        <w:tblLook w:val="04A0"/>
      </w:tblPr>
      <w:tblGrid>
        <w:gridCol w:w="1368"/>
        <w:gridCol w:w="6840"/>
        <w:gridCol w:w="1368"/>
      </w:tblGrid>
      <w:tr w:rsidR="00E60471">
        <w:tc>
          <w:tcPr>
            <w:tcW w:w="1368" w:type="dxa"/>
          </w:tcPr>
          <w:p w:rsidR="00E60471" w:rsidRPr="00D4144C" w:rsidRDefault="00E60471" w:rsidP="00713F87">
            <w:pPr>
              <w:pStyle w:val="BodyText"/>
              <w:spacing w:after="0"/>
              <w:rPr>
                <w:b/>
                <w:bCs/>
              </w:rPr>
            </w:pPr>
            <w:r>
              <w:rPr>
                <w:b/>
                <w:bCs/>
              </w:rPr>
              <w:t>Dimension</w:t>
            </w:r>
          </w:p>
        </w:tc>
        <w:tc>
          <w:tcPr>
            <w:tcW w:w="6840" w:type="dxa"/>
          </w:tcPr>
          <w:p w:rsidR="00E60471" w:rsidRPr="00D4144C" w:rsidRDefault="00E60471" w:rsidP="00713F87">
            <w:pPr>
              <w:pStyle w:val="BodyText"/>
              <w:spacing w:after="0"/>
              <w:rPr>
                <w:b/>
                <w:bCs/>
              </w:rPr>
            </w:pPr>
            <w:r w:rsidRPr="00D4144C">
              <w:rPr>
                <w:b/>
                <w:bCs/>
              </w:rPr>
              <w:t>Description</w:t>
            </w:r>
          </w:p>
        </w:tc>
        <w:tc>
          <w:tcPr>
            <w:tcW w:w="1368" w:type="dxa"/>
          </w:tcPr>
          <w:p w:rsidR="00E60471" w:rsidRPr="00D4144C" w:rsidRDefault="00E60471" w:rsidP="00713F87">
            <w:pPr>
              <w:pStyle w:val="BodyText"/>
              <w:spacing w:after="0"/>
              <w:rPr>
                <w:b/>
                <w:bCs/>
              </w:rPr>
            </w:pPr>
            <w:r w:rsidRPr="00D4144C">
              <w:rPr>
                <w:b/>
                <w:bCs/>
              </w:rPr>
              <w:t>Value</w:t>
            </w:r>
          </w:p>
        </w:tc>
      </w:tr>
      <w:tr w:rsidR="00E60471">
        <w:tc>
          <w:tcPr>
            <w:tcW w:w="1368" w:type="dxa"/>
          </w:tcPr>
          <w:p w:rsidR="00E60471" w:rsidRPr="00D4144C" w:rsidRDefault="00E60471" w:rsidP="00713F87">
            <w:pPr>
              <w:pStyle w:val="BodyText"/>
              <w:spacing w:after="0"/>
              <w:rPr>
                <w:i/>
                <w:iCs/>
              </w:rPr>
            </w:pPr>
            <w:r>
              <w:rPr>
                <w:i/>
                <w:iCs/>
              </w:rPr>
              <w:t>r</w:t>
            </w:r>
          </w:p>
        </w:tc>
        <w:tc>
          <w:tcPr>
            <w:tcW w:w="6840" w:type="dxa"/>
          </w:tcPr>
          <w:p w:rsidR="00E60471" w:rsidRDefault="00E60471" w:rsidP="00713F87">
            <w:pPr>
              <w:pStyle w:val="BodyText"/>
              <w:spacing w:after="0"/>
            </w:pPr>
            <w:r>
              <w:t>Distance between CVT base and mid spool</w:t>
            </w:r>
          </w:p>
        </w:tc>
        <w:tc>
          <w:tcPr>
            <w:tcW w:w="1368" w:type="dxa"/>
          </w:tcPr>
          <w:p w:rsidR="00E60471" w:rsidRDefault="00E60471" w:rsidP="00713F87">
            <w:pPr>
              <w:pStyle w:val="BodyText"/>
              <w:spacing w:after="0"/>
            </w:pPr>
            <w:r>
              <w:t>11 in</w:t>
            </w:r>
          </w:p>
        </w:tc>
      </w:tr>
      <w:tr w:rsidR="00E60471">
        <w:tc>
          <w:tcPr>
            <w:tcW w:w="1368" w:type="dxa"/>
          </w:tcPr>
          <w:p w:rsidR="00E60471" w:rsidRDefault="00E60471" w:rsidP="00713F87">
            <w:pPr>
              <w:pStyle w:val="BodyText"/>
              <w:spacing w:after="0"/>
            </w:pPr>
            <w:r>
              <w:rPr>
                <w:i/>
                <w:iCs/>
              </w:rPr>
              <w:t>L</w:t>
            </w:r>
          </w:p>
        </w:tc>
        <w:tc>
          <w:tcPr>
            <w:tcW w:w="6840" w:type="dxa"/>
          </w:tcPr>
          <w:p w:rsidR="00E60471" w:rsidRDefault="00E60471" w:rsidP="00713F87">
            <w:pPr>
              <w:pStyle w:val="BodyText"/>
              <w:spacing w:after="0"/>
            </w:pPr>
            <w:r>
              <w:t>Distance between CVT center of mass and mid spool</w:t>
            </w:r>
          </w:p>
        </w:tc>
        <w:tc>
          <w:tcPr>
            <w:tcW w:w="1368" w:type="dxa"/>
          </w:tcPr>
          <w:p w:rsidR="00E60471" w:rsidRDefault="00E60471" w:rsidP="00713F87">
            <w:pPr>
              <w:pStyle w:val="BodyText"/>
              <w:spacing w:after="0"/>
            </w:pPr>
            <w:r>
              <w:t>46-1/16 in</w:t>
            </w:r>
          </w:p>
        </w:tc>
      </w:tr>
      <w:tr w:rsidR="00E60471">
        <w:tc>
          <w:tcPr>
            <w:tcW w:w="1368" w:type="dxa"/>
          </w:tcPr>
          <w:p w:rsidR="00E60471" w:rsidRDefault="00E60471" w:rsidP="00713F87">
            <w:pPr>
              <w:pStyle w:val="BodyText"/>
              <w:spacing w:after="0"/>
            </w:pPr>
            <w:r>
              <w:rPr>
                <w:i/>
                <w:iCs/>
              </w:rPr>
              <w:t>l</w:t>
            </w:r>
          </w:p>
        </w:tc>
        <w:tc>
          <w:tcPr>
            <w:tcW w:w="6840" w:type="dxa"/>
          </w:tcPr>
          <w:p w:rsidR="00E60471" w:rsidRDefault="00E60471" w:rsidP="00713F87">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rsidR="00E60471" w:rsidRDefault="00E60471" w:rsidP="00713F87">
            <w:pPr>
              <w:pStyle w:val="BodyText"/>
              <w:spacing w:after="0"/>
            </w:pPr>
            <w:r>
              <w:t>38 in</w:t>
            </w:r>
          </w:p>
        </w:tc>
      </w:tr>
    </w:tbl>
    <w:p w:rsidR="007E2C5A" w:rsidRDefault="007E2C5A" w:rsidP="00A133B3">
      <w:pPr>
        <w:pStyle w:val="BodyText"/>
        <w:sectPr w:rsidR="007E2C5A">
          <w:type w:val="oddPage"/>
          <w:pgSz w:w="12240" w:h="15840"/>
          <w:pgMar w:top="1440" w:right="1440" w:bottom="1440" w:left="1440" w:gutter="0"/>
          <w:pgNumType w:start="1" w:chapStyle="1"/>
        </w:sectPr>
      </w:pPr>
    </w:p>
    <w:p w:rsidR="00A33E73" w:rsidRDefault="008B42C1" w:rsidP="00A133B3">
      <w:pPr>
        <w:pStyle w:val="BodyText"/>
      </w:pPr>
      <w:r>
        <w:rPr>
          <w:noProof/>
        </w:rPr>
        <w:drawing>
          <wp:inline distT="0" distB="0" distL="0" distR="0">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31352" cy="4453128"/>
                    </a:xfrm>
                    <a:prstGeom prst="rect">
                      <a:avLst/>
                    </a:prstGeom>
                    <a:noFill/>
                  </pic:spPr>
                </pic:pic>
              </a:graphicData>
            </a:graphic>
          </wp:inline>
        </w:drawing>
      </w:r>
    </w:p>
    <w:p w:rsidR="008B42C1" w:rsidRDefault="008B42C1" w:rsidP="008B42C1">
      <w:pPr>
        <w:pStyle w:val="Caption"/>
        <w:rPr>
          <w:ins w:id="431" w:author="Unknown" w:date="2024-06-17T13:37:00Z"/>
          <w:iCs/>
        </w:rPr>
      </w:pPr>
      <w:bookmarkStart w:id="432" w:name="_Ref167971310"/>
      <w:bookmarkStart w:id="433" w:name="_Toc168347914"/>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8</w:t>
      </w:r>
      <w:r w:rsidR="004D51C7">
        <w:rPr>
          <w:noProof/>
        </w:rPr>
        <w:fldChar w:fldCharType="end"/>
      </w:r>
      <w:bookmarkEnd w:id="432"/>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433"/>
    </w:p>
    <w:p w:rsidR="00B45557" w:rsidRPr="00B45557" w:rsidRDefault="00B45557" w:rsidP="00B45557">
      <w:pPr>
        <w:pStyle w:val="BodyText"/>
        <w:numPr>
          <w:ins w:id="434" w:author="Unknown" w:date="2024-06-17T13:37:00Z"/>
        </w:numPr>
        <w:rPr>
          <w:rPrChange w:id="435" w:author="Unknown" w:date="2024-06-17T13:37:00Z">
            <w:rPr>
              <w:iCs/>
            </w:rPr>
          </w:rPrChange>
        </w:rPr>
        <w:pPrChange w:id="436" w:author="Unknown" w:date="2024-06-17T13:37:00Z">
          <w:pPr>
            <w:pStyle w:val="Caption"/>
          </w:pPr>
        </w:pPrChange>
      </w:pPr>
      <w:ins w:id="437" w:author="Unknown" w:date="2024-06-17T13:37:00Z">
        <w:r>
          <w:t>There appea</w:t>
        </w:r>
      </w:ins>
      <w:ins w:id="438" w:author="Unknown" w:date="2024-06-17T13:38:00Z">
        <w:r w:rsidR="00614175">
          <w:t>r</w:t>
        </w:r>
      </w:ins>
      <w:ins w:id="439" w:author="Unknown" w:date="2024-06-17T13:37:00Z">
        <w:r>
          <w:t xml:space="preserve">s </w:t>
        </w:r>
        <w:proofErr w:type="spellStart"/>
        <w:r>
          <w:t>tobe</w:t>
        </w:r>
        <w:proofErr w:type="spellEnd"/>
        <w:r>
          <w:t xml:space="preserve"> a change in Frequency</w:t>
        </w:r>
      </w:ins>
      <w:ins w:id="440" w:author="Unknown" w:date="2024-06-17T13:38:00Z">
        <w:r w:rsidR="00614175">
          <w:t xml:space="preserve"> with preload.</w:t>
        </w:r>
      </w:ins>
    </w:p>
    <w:p w:rsidR="008B42C1" w:rsidRDefault="008B42C1" w:rsidP="00A133B3">
      <w:pPr>
        <w:pStyle w:val="BodyText"/>
      </w:pPr>
    </w:p>
    <w:p w:rsidR="007E2C5A" w:rsidRDefault="007E2C5A" w:rsidP="00A133B3">
      <w:pPr>
        <w:pStyle w:val="BodyText"/>
      </w:pPr>
    </w:p>
    <w:p w:rsidR="007E2C5A" w:rsidRDefault="007E2C5A" w:rsidP="00A133B3">
      <w:pPr>
        <w:pStyle w:val="BodyText"/>
        <w:sectPr w:rsidR="007E2C5A">
          <w:pgSz w:w="15840" w:h="12240" w:orient="landscape"/>
          <w:pgMar w:top="1440" w:right="1440" w:bottom="1440" w:left="1440" w:gutter="0"/>
          <w:pgNumType w:chapStyle="1"/>
          <w:docGrid w:linePitch="272"/>
        </w:sectPr>
      </w:pPr>
    </w:p>
    <w:p w:rsidR="00FD22AF" w:rsidRDefault="003175F3" w:rsidP="00A133B3">
      <w:pPr>
        <w:pStyle w:val="BodyText"/>
      </w:pPr>
      <w:r>
        <w:t xml:space="preserve">Next consider the free body diagrams shown in </w:t>
      </w:r>
      <w:r w:rsidR="004D51C7">
        <w:fldChar w:fldCharType="begin"/>
      </w:r>
      <w:r>
        <w:instrText xml:space="preserve"> REF _Ref168003974 \h </w:instrText>
      </w:r>
      <w:r w:rsidR="004D51C7">
        <w:fldChar w:fldCharType="separate"/>
      </w:r>
      <w:r w:rsidR="00334AA1" w:rsidRPr="005B5DD0">
        <w:t xml:space="preserve">Figure </w:t>
      </w:r>
      <w:r w:rsidR="00334AA1">
        <w:rPr>
          <w:noProof/>
        </w:rPr>
        <w:t>4</w:t>
      </w:r>
      <w:r w:rsidR="00334AA1" w:rsidRPr="005B5DD0">
        <w:noBreakHyphen/>
      </w:r>
      <w:r w:rsidR="00334AA1">
        <w:rPr>
          <w:noProof/>
        </w:rPr>
        <w:t>9</w:t>
      </w:r>
      <w:r w:rsidR="004D51C7">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proofErr w:type="spellStart"/>
      <w:r w:rsidR="00002C5B" w:rsidRPr="00002C5B">
        <w:rPr>
          <w:i/>
          <w:iCs/>
        </w:rPr>
        <w:t>i</w:t>
      </w:r>
      <w:proofErr w:type="spellEnd"/>
      <w:r w:rsidR="00002C5B">
        <w:t xml:space="preserve">, and </w:t>
      </w:r>
      <w:proofErr w:type="spellStart"/>
      <w:r w:rsidR="00002C5B" w:rsidRPr="00002C5B">
        <w:rPr>
          <w:i/>
          <w:iCs/>
        </w:rPr>
        <w:t>F</w:t>
      </w:r>
      <w:r w:rsidR="00002C5B" w:rsidRPr="00002C5B">
        <w:rPr>
          <w:i/>
          <w:iCs/>
          <w:vertAlign w:val="subscript"/>
        </w:rPr>
        <w:t>i</w:t>
      </w:r>
      <w:proofErr w:type="spellEnd"/>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rsidR="004611C0" w:rsidRDefault="00FD22AF" w:rsidP="004611C0">
      <w:pPr>
        <w:pStyle w:val="BodyText"/>
      </w:pPr>
      <w:r>
        <w:t>Furthermore,</w:t>
      </w:r>
    </w:p>
    <w:p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rsidR="0097530F" w:rsidRDefault="00FD22AF" w:rsidP="00A133B3">
      <w:pPr>
        <w:pStyle w:val="BodyText"/>
      </w:pPr>
      <w:r>
        <w:t xml:space="preserve">since all the assemblies are preloaded to the same level. </w:t>
      </w:r>
      <w:r w:rsidR="00F32244">
        <w:t xml:space="preserve">Summing moments about the </w:t>
      </w:r>
      <w:r w:rsidR="00647AC6">
        <w:t>center of rotation</w:t>
      </w:r>
      <w:r>
        <w:t xml:space="preserve"> </w:t>
      </w:r>
      <w:r w:rsidRPr="00FD22AF">
        <w:rPr>
          <w:i/>
          <w:iCs/>
        </w:rPr>
        <w:t>O</w:t>
      </w:r>
      <w:r w:rsidR="00F32244">
        <w:t xml:space="preserve">, </w:t>
      </w:r>
    </w:p>
    <w:p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t>
              </m:r>
              <m:r>
                <w:rPr>
                  <w:rFonts w:ascii="Cambria Math" w:hAnsi="Cambria Math"/>
                </w:rPr>
                <m:t>-Vr=</m:t>
              </m:r>
              <m:r>
                <w:rPr>
                  <w:rFonts w:ascii="Cambria Math" w:hAnsi="Cambria Math"/>
                </w:rPr>
                <m:t>0</m:t>
              </m:r>
            </m:e>
          </m:mr>
        </m:m>
      </m:oMath>
    </w:p>
    <w:p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t>
        </m:r>
        <m: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r>
          <w:rPr>
            <w:rFonts w:ascii="Cambria Math" w:hAnsi="Cambria Math"/>
          </w:rPr>
          <m:t>=0</m:t>
        </m:r>
      </m:oMath>
      <w:r w:rsidR="004611C0">
        <w:tab/>
        <w:t>(4-4)</w:t>
      </w:r>
    </w:p>
    <w:p w:rsidR="003175F3" w:rsidRDefault="006B5369" w:rsidP="00A133B3">
      <w:pPr>
        <w:pStyle w:val="BodyText"/>
      </w:pPr>
      <w:r>
        <w:rPr>
          <w:noProof/>
        </w:rPr>
        <w:drawing>
          <wp:inline distT="0" distB="0" distL="0" distR="0">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1688" cy="3950208"/>
                    </a:xfrm>
                    <a:prstGeom prst="rect">
                      <a:avLst/>
                    </a:prstGeom>
                    <a:noFill/>
                  </pic:spPr>
                </pic:pic>
              </a:graphicData>
            </a:graphic>
          </wp:inline>
        </w:drawing>
      </w:r>
    </w:p>
    <w:p w:rsidR="003175F3" w:rsidRDefault="003175F3" w:rsidP="003175F3">
      <w:pPr>
        <w:pStyle w:val="Caption"/>
      </w:pPr>
      <w:bookmarkStart w:id="441" w:name="_Ref168003974"/>
      <w:bookmarkStart w:id="442" w:name="_Toc168347915"/>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9</w:t>
      </w:r>
      <w:r w:rsidR="004D51C7">
        <w:rPr>
          <w:noProof/>
        </w:rPr>
        <w:fldChar w:fldCharType="end"/>
      </w:r>
      <w:bookmarkEnd w:id="441"/>
      <w:r>
        <w:br/>
      </w:r>
      <w:proofErr w:type="gramStart"/>
      <w:r>
        <w:t>Free</w:t>
      </w:r>
      <w:proofErr w:type="gramEnd"/>
      <w:r>
        <w:t xml:space="preserve"> body diagrams relating moment measured at the spool with moment estimated using LWAs</w:t>
      </w:r>
      <w:bookmarkEnd w:id="442"/>
    </w:p>
    <w:p w:rsidR="004611C0" w:rsidRDefault="004611C0" w:rsidP="004611C0">
      <w:pPr>
        <w:pStyle w:val="BodyText"/>
      </w:pPr>
    </w:p>
    <w:p w:rsidR="004611C0" w:rsidRDefault="004611C0" w:rsidP="004611C0">
      <w:pPr>
        <w:pStyle w:val="BodyText"/>
      </w:pPr>
      <w:r>
        <w:t>A further assumption is made that</w:t>
      </w:r>
    </w:p>
    <w:p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rsidR="004611C0" w:rsidRPr="002E7B30" w:rsidRDefault="004611C0" w:rsidP="004611C0">
      <w:pPr>
        <w:pStyle w:val="BodyText"/>
      </w:pPr>
      <w:r>
        <w:t>This does not follow from equilibrium, but is taken to be true based on symmetry/compatibility of top and bottom stack deformations. Then equation (4-4) becomes</w:t>
      </w:r>
    </w:p>
    <w:p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rsidR="004611C0" w:rsidRDefault="004611C0" w:rsidP="00A133B3">
      <w:pPr>
        <w:pStyle w:val="BodyText"/>
      </w:pPr>
      <w:r>
        <w:t>Using equation (4-3), this can be further written as</w:t>
      </w:r>
    </w:p>
    <w:p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directly the force measured by LWA </w:t>
      </w:r>
      <w:proofErr w:type="spellStart"/>
      <w:r w:rsidR="009E08AA" w:rsidRPr="009E08AA">
        <w:rPr>
          <w:i/>
          <w:iCs/>
        </w:rPr>
        <w:t>i</w:t>
      </w:r>
      <w:proofErr w:type="spellEnd"/>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r w:rsidR="000A60A4">
        <w:t xml:space="preserve">In particular, this confirms the thinking that the in situ behavior of the washer stacks can be determined from the materials testing machine measurements. </w:t>
      </w:r>
      <w:r w:rsidR="00204AF5">
        <w:t>This comparison is shown in</w:t>
      </w:r>
      <w:r w:rsidR="00F107D0">
        <w:t xml:space="preserve"> </w:t>
      </w:r>
      <w:r w:rsidR="004D51C7">
        <w:fldChar w:fldCharType="begin"/>
      </w:r>
      <w:r w:rsidR="00F107D0">
        <w:instrText xml:space="preserve"> REF _Ref168049498 \h </w:instrText>
      </w:r>
      <w:r w:rsidR="004D51C7">
        <w:fldChar w:fldCharType="separate"/>
      </w:r>
      <w:r w:rsidR="00334AA1" w:rsidRPr="005B5DD0">
        <w:t xml:space="preserve">Figure </w:t>
      </w:r>
      <w:r w:rsidR="00334AA1">
        <w:rPr>
          <w:noProof/>
        </w:rPr>
        <w:t>4</w:t>
      </w:r>
      <w:r w:rsidR="00334AA1" w:rsidRPr="005B5DD0">
        <w:noBreakHyphen/>
      </w:r>
      <w:r w:rsidR="00334AA1">
        <w:rPr>
          <w:noProof/>
        </w:rPr>
        <w:t>10</w:t>
      </w:r>
      <w:r w:rsidR="004D51C7">
        <w:fldChar w:fldCharType="end"/>
      </w:r>
      <w:r w:rsidR="00204AF5">
        <w:t>.</w:t>
      </w:r>
    </w:p>
    <w:p w:rsidR="008B0F3A" w:rsidRDefault="008B0F3A" w:rsidP="00A133B3">
      <w:pPr>
        <w:pStyle w:val="BodyText"/>
      </w:pPr>
      <w:r>
        <w:t xml:space="preserve">A final free body diagram, </w:t>
      </w:r>
      <w:r w:rsidR="004D51C7">
        <w:fldChar w:fldCharType="begin"/>
      </w:r>
      <w:r w:rsidR="00181E91">
        <w:instrText xml:space="preserve"> REF _Ref168049498 \h </w:instrText>
      </w:r>
      <w:r w:rsidR="004D51C7">
        <w:fldChar w:fldCharType="separate"/>
      </w:r>
      <w:r w:rsidR="00334AA1" w:rsidRPr="005B5DD0">
        <w:t xml:space="preserve">Figure </w:t>
      </w:r>
      <w:r w:rsidR="00334AA1">
        <w:rPr>
          <w:noProof/>
        </w:rPr>
        <w:t>4</w:t>
      </w:r>
      <w:r w:rsidR="00334AA1" w:rsidRPr="005B5DD0">
        <w:noBreakHyphen/>
      </w:r>
      <w:r w:rsidR="00334AA1">
        <w:rPr>
          <w:noProof/>
        </w:rPr>
        <w:t>10</w:t>
      </w:r>
      <w:r w:rsidR="004D51C7">
        <w:fldChar w:fldCharType="end"/>
      </w:r>
      <w:r>
        <w:t>, is considered in relation to the insulator base moment. The mass and mass moment of inertia of the insulator alone are not known, however its center of mass is assumed to be at mid-height. Summing the moments about the insulator base,</w:t>
      </w:r>
      <w:ins w:id="443" w:author="Unknown" w:date="2024-06-17T13:44:00Z">
        <w:r w:rsidR="00614175">
          <w:t xml:space="preserve"> I thought that</w:t>
        </w:r>
      </w:ins>
      <w:ins w:id="444" w:author="Unknown" w:date="2024-06-17T17:26:00Z">
        <w:r w:rsidR="00286D12">
          <w:t xml:space="preserve"> the</w:t>
        </w:r>
      </w:ins>
      <w:ins w:id="445" w:author="Unknown" w:date="2024-06-17T17:25:00Z">
        <w:r w:rsidR="00286D12">
          <w:t xml:space="preserve"> </w:t>
        </w:r>
      </w:ins>
      <w:ins w:id="446" w:author="Unknown" w:date="2024-06-17T13:50:00Z">
        <w:r w:rsidR="009426D6">
          <w:t>mass and CG</w:t>
        </w:r>
      </w:ins>
      <w:ins w:id="447" w:author="Unknown" w:date="2024-06-17T13:44:00Z">
        <w:r w:rsidR="00614175">
          <w:t xml:space="preserve"> were measured.</w:t>
        </w:r>
      </w:ins>
      <w:ins w:id="448" w:author="Unknown" w:date="2024-06-17T13:52:00Z">
        <w:r w:rsidR="009426D6">
          <w:t xml:space="preserve">  What were the </w:t>
        </w:r>
        <w:proofErr w:type="gramStart"/>
        <w:r w:rsidR="009426D6">
          <w:t>measured  frequencies</w:t>
        </w:r>
        <w:proofErr w:type="gramEnd"/>
        <w:r w:rsidR="009426D6">
          <w:t xml:space="preserve">? </w:t>
        </w:r>
      </w:ins>
      <w:proofErr w:type="gramStart"/>
      <w:ins w:id="449" w:author="Unknown" w:date="2024-06-17T17:29:00Z">
        <w:r w:rsidR="00286D12">
          <w:t>If the vertical to rocking frequencies ratio and form an integer there would be Parametric Resonance?</w:t>
        </w:r>
      </w:ins>
      <w:proofErr w:type="gramEnd"/>
      <w:ins w:id="450" w:author="Unknown" w:date="2024-06-17T17:30:00Z">
        <w:r w:rsidR="00286D12">
          <w:t xml:space="preserve"> </w:t>
        </w:r>
      </w:ins>
      <w:ins w:id="451" w:author="Unknown" w:date="2024-06-17T13:52:00Z">
        <w:r w:rsidR="009426D6">
          <w:t xml:space="preserve">Note that my old version </w:t>
        </w:r>
        <w:proofErr w:type="gramStart"/>
        <w:r w:rsidR="009426D6">
          <w:t>of .</w:t>
        </w:r>
        <w:proofErr w:type="spellStart"/>
        <w:r w:rsidR="009426D6">
          <w:t>docx</w:t>
        </w:r>
        <w:proofErr w:type="spellEnd"/>
        <w:proofErr w:type="gramEnd"/>
        <w:r w:rsidR="009426D6">
          <w:t xml:space="preserve"> does not preserve the equ</w:t>
        </w:r>
      </w:ins>
      <w:ins w:id="452" w:author="Unknown" w:date="2024-06-17T17:27:00Z">
        <w:r w:rsidR="00286D12">
          <w:t>a</w:t>
        </w:r>
      </w:ins>
      <w:ins w:id="453" w:author="Unknown" w:date="2024-06-17T13:52:00Z">
        <w:r w:rsidR="009426D6">
          <w:t>tions.</w:t>
        </w:r>
      </w:ins>
      <w:ins w:id="454" w:author="Unknown" w:date="2024-06-17T17:27:00Z">
        <w:r w:rsidR="00286D12">
          <w:t xml:space="preserve">  </w:t>
        </w:r>
      </w:ins>
    </w:p>
    <w:p w:rsidR="001B5AAB" w:rsidRDefault="00F107D0" w:rsidP="00A133B3">
      <w:pPr>
        <w:pStyle w:val="BodyText"/>
      </w:pPr>
      <w:r>
        <w:rPr>
          <w:noProof/>
        </w:rPr>
        <w:drawing>
          <wp:inline distT="0" distB="0" distL="0" distR="0">
            <wp:extent cx="3794760" cy="3602736"/>
            <wp:effectExtent l="0" t="0" r="0" b="0"/>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94760" cy="3602736"/>
                    </a:xfrm>
                    <a:prstGeom prst="rect">
                      <a:avLst/>
                    </a:prstGeom>
                    <a:noFill/>
                  </pic:spPr>
                </pic:pic>
              </a:graphicData>
            </a:graphic>
          </wp:inline>
        </w:drawing>
      </w:r>
    </w:p>
    <w:p w:rsidR="001B5AAB" w:rsidRDefault="001B5AAB" w:rsidP="008B0F3A">
      <w:pPr>
        <w:pStyle w:val="Caption"/>
      </w:pPr>
      <w:bookmarkStart w:id="455" w:name="_Ref168049498"/>
      <w:bookmarkStart w:id="456" w:name="_Toc168347916"/>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10</w:t>
      </w:r>
      <w:r w:rsidR="004D51C7">
        <w:rPr>
          <w:noProof/>
        </w:rPr>
        <w:fldChar w:fldCharType="end"/>
      </w:r>
      <w:bookmarkEnd w:id="455"/>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of the insulator, </w:t>
      </w:r>
      <w:r w:rsidR="00F107D0" w:rsidRPr="00F107D0">
        <w:rPr>
          <w:i/>
          <w:iCs/>
        </w:rPr>
        <w:t>L</w:t>
      </w:r>
      <w:r w:rsidR="00F107D0" w:rsidRPr="00F107D0">
        <w:rPr>
          <w:vertAlign w:val="subscript"/>
        </w:rPr>
        <w:t>2</w:t>
      </w:r>
      <w:r w:rsidR="00F107D0">
        <w:t xml:space="preserve"> = in</w:t>
      </w:r>
      <w:r>
        <w:t>.</w:t>
      </w:r>
      <w:bookmarkEnd w:id="456"/>
    </w:p>
    <w:p w:rsidR="006F786B" w:rsidRDefault="006F786B" w:rsidP="00A133B3">
      <w:pPr>
        <w:pStyle w:val="BodyText"/>
        <w:numPr>
          <w:ins w:id="457" w:author="Unknown" w:date="2024-06-17T17:32:00Z"/>
        </w:numPr>
        <w:rPr>
          <w:ins w:id="458" w:author="Unknown" w:date="2024-06-17T17:32:00Z"/>
        </w:rPr>
      </w:pPr>
    </w:p>
    <w:p w:rsidR="00286D12" w:rsidRDefault="00286D12" w:rsidP="00A133B3">
      <w:pPr>
        <w:pStyle w:val="BodyText"/>
        <w:numPr>
          <w:ins w:id="459" w:author="Unknown" w:date="2024-06-17T17:32:00Z"/>
        </w:numPr>
        <w:rPr>
          <w:ins w:id="460" w:author="Unknown" w:date="2024-06-17T17:32:00Z"/>
        </w:rPr>
      </w:pPr>
    </w:p>
    <w:p w:rsidR="00286D12" w:rsidRDefault="00286D12" w:rsidP="00A133B3">
      <w:pPr>
        <w:pStyle w:val="BodyText"/>
        <w:sectPr w:rsidR="00286D12">
          <w:pgSz w:w="12240" w:h="15840"/>
          <w:pgMar w:top="1440" w:right="1440" w:bottom="1440" w:left="1440" w:gutter="0"/>
          <w:pgNumType w:chapStyle="1"/>
        </w:sectPr>
      </w:pPr>
      <w:ins w:id="461" w:author="Unknown" w:date="2024-06-17T17:32:00Z">
        <w:r>
          <w:t>Figures below</w:t>
        </w:r>
      </w:ins>
      <w:ins w:id="462" w:author="Unknown" w:date="2024-06-17T17:33:00Z">
        <w:r w:rsidR="00667E1F">
          <w:t xml:space="preserve"> </w:t>
        </w:r>
      </w:ins>
      <w:ins w:id="463" w:author="Unknown" w:date="2024-06-17T17:32:00Z">
        <w:r>
          <w:t>show</w:t>
        </w:r>
      </w:ins>
      <w:ins w:id="464" w:author="Unknown" w:date="2024-06-17T17:33:00Z">
        <w:r w:rsidR="00667E1F">
          <w:t xml:space="preserve"> </w:t>
        </w:r>
      </w:ins>
      <w:ins w:id="465" w:author="Unknown" w:date="2024-06-17T17:32:00Z">
        <w:r>
          <w:t>that preload aff</w:t>
        </w:r>
      </w:ins>
      <w:ins w:id="466" w:author="Unknown" w:date="2024-06-17T17:33:00Z">
        <w:r>
          <w:t>ect</w:t>
        </w:r>
      </w:ins>
      <w:ins w:id="467" w:author="Unknown" w:date="2024-06-17T17:32:00Z">
        <w:r>
          <w:t>s the frequencies.</w:t>
        </w:r>
      </w:ins>
      <w:ins w:id="468" w:author="Unknown" w:date="2024-06-17T17:33:00Z">
        <w:r w:rsidR="00667E1F">
          <w:t xml:space="preserve"> It seems like this should be noted.</w:t>
        </w:r>
      </w:ins>
    </w:p>
    <w:p w:rsidR="00204AF5" w:rsidRDefault="00214411" w:rsidP="00A133B3">
      <w:pPr>
        <w:pStyle w:val="BodyText"/>
      </w:pPr>
      <w:r>
        <w:rPr>
          <w:noProof/>
        </w:rPr>
        <w:drawing>
          <wp:inline distT="0" distB="0" distL="0" distR="0">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31352" cy="4453128"/>
                    </a:xfrm>
                    <a:prstGeom prst="rect">
                      <a:avLst/>
                    </a:prstGeom>
                    <a:noFill/>
                  </pic:spPr>
                </pic:pic>
              </a:graphicData>
            </a:graphic>
          </wp:inline>
        </w:drawing>
      </w:r>
    </w:p>
    <w:p w:rsidR="004611C0" w:rsidRPr="00214411" w:rsidRDefault="00214411" w:rsidP="00214411">
      <w:pPr>
        <w:pStyle w:val="Caption"/>
        <w:rPr>
          <w:iCs/>
        </w:rPr>
      </w:pPr>
      <w:bookmarkStart w:id="469" w:name="_Ref168045304"/>
      <w:bookmarkStart w:id="470" w:name="_Toc168347917"/>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4</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11</w:t>
      </w:r>
      <w:r w:rsidR="004D51C7">
        <w:rPr>
          <w:noProof/>
        </w:rPr>
        <w:fldChar w:fldCharType="end"/>
      </w:r>
      <w:bookmarkEnd w:id="469"/>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470"/>
    </w:p>
    <w:p w:rsidR="00214411" w:rsidRDefault="00214411" w:rsidP="00A133B3">
      <w:pPr>
        <w:pStyle w:val="BodyText"/>
      </w:pPr>
    </w:p>
    <w:p w:rsidR="006F786B" w:rsidRDefault="006F786B" w:rsidP="00A133B3">
      <w:pPr>
        <w:pStyle w:val="BodyText"/>
        <w:sectPr w:rsidR="006F786B">
          <w:pgSz w:w="15840" w:h="12240" w:orient="landscape"/>
          <w:pgMar w:top="1440" w:right="1440" w:bottom="1440" w:left="1440" w:gutter="0"/>
          <w:pgNumType w:chapStyle="1"/>
          <w:docGrid w:linePitch="272"/>
        </w:sectPr>
      </w:pPr>
    </w:p>
    <w:p w:rsidR="006F786B" w:rsidRPr="00412F1B" w:rsidRDefault="00412F1B" w:rsidP="00412F1B">
      <w:pPr>
        <w:pStyle w:val="Equation"/>
      </w:pPr>
      <w:r>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them 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4D51C7">
        <w:fldChar w:fldCharType="begin"/>
      </w:r>
      <w:r w:rsidR="00CA2307">
        <w:instrText xml:space="preserve"> REF _Ref168054581 \h </w:instrText>
      </w:r>
      <w:r w:rsidR="004D51C7">
        <w:fldChar w:fldCharType="separate"/>
      </w:r>
      <w:r w:rsidR="00334AA1" w:rsidRPr="005B5DD0">
        <w:t xml:space="preserve">Figure </w:t>
      </w:r>
      <w:r w:rsidR="00334AA1">
        <w:rPr>
          <w:noProof/>
        </w:rPr>
        <w:t>4</w:t>
      </w:r>
      <w:r w:rsidR="00334AA1" w:rsidRPr="005B5DD0">
        <w:noBreakHyphen/>
      </w:r>
      <w:r w:rsidR="00334AA1">
        <w:rPr>
          <w:noProof/>
        </w:rPr>
        <w:t>12</w:t>
      </w:r>
      <w:r w:rsidR="004D51C7">
        <w:fldChar w:fldCharType="end"/>
      </w:r>
      <w:r w:rsidR="00CA2307">
        <w:t xml:space="preserve"> and </w:t>
      </w:r>
      <w:r w:rsidR="004D51C7">
        <w:fldChar w:fldCharType="begin"/>
      </w:r>
      <w:r w:rsidR="00CA2307">
        <w:instrText xml:space="preserve"> REF _Ref168054594 \h </w:instrText>
      </w:r>
      <w:r w:rsidR="004D51C7">
        <w:fldChar w:fldCharType="separate"/>
      </w:r>
      <w:r w:rsidR="00334AA1" w:rsidRPr="005B5DD0">
        <w:t xml:space="preserve">Figure </w:t>
      </w:r>
      <w:r w:rsidR="00334AA1">
        <w:rPr>
          <w:noProof/>
        </w:rPr>
        <w:t>4</w:t>
      </w:r>
      <w:r w:rsidR="00334AA1" w:rsidRPr="005B5DD0">
        <w:noBreakHyphen/>
      </w:r>
      <w:r w:rsidR="00334AA1">
        <w:rPr>
          <w:noProof/>
        </w:rPr>
        <w:t>13</w:t>
      </w:r>
      <w:r w:rsidR="004D51C7">
        <w:fldChar w:fldCharType="end"/>
      </w:r>
      <w:r w:rsidR="00A60F9A">
        <w:t>.</w:t>
      </w:r>
    </w:p>
    <w:p w:rsidR="00BF53C4" w:rsidRDefault="00BF53C4" w:rsidP="00A133B3">
      <w:pPr>
        <w:pStyle w:val="BodyText"/>
        <w:sectPr w:rsidR="00BF53C4">
          <w:pgSz w:w="12240" w:h="15840"/>
          <w:pgMar w:top="1440" w:right="1440" w:bottom="1440" w:left="1440" w:gutter="0"/>
          <w:pgNumType w:chapStyle="1"/>
        </w:sectPr>
      </w:pPr>
    </w:p>
    <w:p w:rsidR="00412F1B" w:rsidRDefault="003B4E34" w:rsidP="00A133B3">
      <w:pPr>
        <w:pStyle w:val="BodyText"/>
      </w:pPr>
      <w:r>
        <w:rPr>
          <w:noProof/>
        </w:rPr>
        <w:drawing>
          <wp:inline distT="0" distB="0" distL="0" distR="0">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74152" cy="4206240"/>
                    </a:xfrm>
                    <a:prstGeom prst="rect">
                      <a:avLst/>
                    </a:prstGeom>
                    <a:noFill/>
                  </pic:spPr>
                </pic:pic>
              </a:graphicData>
            </a:graphic>
          </wp:inline>
        </w:drawing>
      </w:r>
    </w:p>
    <w:p w:rsidR="00BF53C4" w:rsidRPr="00214411" w:rsidRDefault="00BF53C4" w:rsidP="00BF53C4">
      <w:pPr>
        <w:pStyle w:val="Caption"/>
        <w:rPr>
          <w:iCs/>
        </w:rPr>
      </w:pPr>
      <w:bookmarkStart w:id="471" w:name="_Ref168054581"/>
      <w:bookmarkStart w:id="472" w:name="_Toc168347918"/>
      <w:r w:rsidRPr="005B5DD0">
        <w:t xml:space="preserve">Figure </w:t>
      </w:r>
      <w:r w:rsidR="004D51C7">
        <w:rPr>
          <w:noProof/>
        </w:rPr>
        <w:fldChar w:fldCharType="begin"/>
      </w:r>
      <w:r>
        <w:rPr>
          <w:noProof/>
        </w:rPr>
        <w:instrText xml:space="preserve"> STYLEREF 1 \s </w:instrText>
      </w:r>
      <w:r w:rsidR="004D51C7">
        <w:rPr>
          <w:noProof/>
        </w:rPr>
        <w:fldChar w:fldCharType="separate"/>
      </w:r>
      <w:proofErr w:type="gramStart"/>
      <w:r w:rsidR="00334AA1">
        <w:rPr>
          <w:noProof/>
        </w:rPr>
        <w:t>4</w:t>
      </w:r>
      <w:r w:rsidR="004D51C7">
        <w:rPr>
          <w:noProof/>
        </w:rPr>
        <w:fldChar w:fldCharType="end"/>
      </w:r>
      <w:r w:rsidRPr="005B5DD0">
        <w:noBreakHyphen/>
      </w:r>
      <w:proofErr w:type="gramEnd"/>
      <w:r w:rsidR="004D51C7">
        <w:rPr>
          <w:noProof/>
        </w:rPr>
        <w:fldChar w:fldCharType="begin"/>
      </w:r>
      <w:r>
        <w:rPr>
          <w:noProof/>
        </w:rPr>
        <w:instrText xml:space="preserve"> SEQ Figure \* ARABIC \s 1 </w:instrText>
      </w:r>
      <w:r w:rsidR="004D51C7">
        <w:rPr>
          <w:noProof/>
        </w:rPr>
        <w:fldChar w:fldCharType="separate"/>
      </w:r>
      <w:r w:rsidR="00334AA1">
        <w:rPr>
          <w:noProof/>
        </w:rPr>
        <w:t>12</w:t>
      </w:r>
      <w:r w:rsidR="004D51C7">
        <w:rPr>
          <w:noProof/>
        </w:rPr>
        <w:fldChar w:fldCharType="end"/>
      </w:r>
      <w:bookmarkEnd w:id="471"/>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direction</w:t>
      </w:r>
      <w:bookmarkEnd w:id="472"/>
    </w:p>
    <w:p w:rsidR="00BF53C4" w:rsidRDefault="00BF53C4">
      <w:pPr>
        <w:rPr>
          <w:rFonts w:ascii="Times New Roman" w:hAnsi="Times New Roman"/>
          <w:sz w:val="24"/>
        </w:rPr>
      </w:pPr>
      <w:r>
        <w:br w:type="page"/>
      </w:r>
    </w:p>
    <w:p w:rsidR="00BF53C4" w:rsidRDefault="00BF53C4" w:rsidP="00A133B3">
      <w:pPr>
        <w:pStyle w:val="BodyText"/>
      </w:pPr>
      <w:r>
        <w:rPr>
          <w:noProof/>
        </w:rPr>
        <w:drawing>
          <wp:inline distT="0" distB="0" distL="0" distR="0">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074152" cy="4206240"/>
                    </a:xfrm>
                    <a:prstGeom prst="rect">
                      <a:avLst/>
                    </a:prstGeom>
                    <a:noFill/>
                  </pic:spPr>
                </pic:pic>
              </a:graphicData>
            </a:graphic>
          </wp:inline>
        </w:drawing>
      </w:r>
    </w:p>
    <w:p w:rsidR="00BF53C4" w:rsidRPr="00BF53C4" w:rsidDel="00971513" w:rsidRDefault="00BF53C4" w:rsidP="00BF53C4">
      <w:pPr>
        <w:pStyle w:val="Caption"/>
        <w:rPr>
          <w:del w:id="473" w:author="Unknown"/>
          <w:iCs/>
        </w:rPr>
      </w:pPr>
      <w:bookmarkStart w:id="474" w:name="_Ref168054594"/>
      <w:bookmarkStart w:id="475" w:name="_Toc168347919"/>
      <w:r w:rsidRPr="005B5DD0">
        <w:t xml:space="preserve">Figure </w:t>
      </w:r>
      <w:r w:rsidR="004D51C7">
        <w:rPr>
          <w:noProof/>
        </w:rPr>
        <w:fldChar w:fldCharType="begin"/>
      </w:r>
      <w:r>
        <w:rPr>
          <w:noProof/>
        </w:rPr>
        <w:instrText xml:space="preserve"> STYLEREF 1 \s </w:instrText>
      </w:r>
      <w:r w:rsidR="004D51C7">
        <w:rPr>
          <w:noProof/>
        </w:rPr>
        <w:fldChar w:fldCharType="separate"/>
      </w:r>
      <w:proofErr w:type="gramStart"/>
      <w:r w:rsidR="00334AA1">
        <w:rPr>
          <w:noProof/>
        </w:rPr>
        <w:t>4</w:t>
      </w:r>
      <w:r w:rsidR="004D51C7">
        <w:rPr>
          <w:noProof/>
        </w:rPr>
        <w:fldChar w:fldCharType="end"/>
      </w:r>
      <w:r w:rsidRPr="005B5DD0">
        <w:noBreakHyphen/>
      </w:r>
      <w:proofErr w:type="gramEnd"/>
      <w:r w:rsidR="004D51C7">
        <w:rPr>
          <w:noProof/>
        </w:rPr>
        <w:fldChar w:fldCharType="begin"/>
      </w:r>
      <w:r>
        <w:rPr>
          <w:noProof/>
        </w:rPr>
        <w:instrText xml:space="preserve"> SEQ Figure \* ARABIC \s 1 </w:instrText>
      </w:r>
      <w:r w:rsidR="004D51C7">
        <w:rPr>
          <w:noProof/>
        </w:rPr>
        <w:fldChar w:fldCharType="separate"/>
      </w:r>
      <w:r w:rsidR="00334AA1">
        <w:rPr>
          <w:noProof/>
        </w:rPr>
        <w:t>13</w:t>
      </w:r>
      <w:r w:rsidR="004D51C7">
        <w:rPr>
          <w:noProof/>
        </w:rPr>
        <w:fldChar w:fldCharType="end"/>
      </w:r>
      <w:bookmarkEnd w:id="474"/>
      <w:r>
        <w:br/>
        <w:t xml:space="preserve">Measured insulator base moment for the different configurations for </w:t>
      </w:r>
      <w:r w:rsidR="00CA2307">
        <w:t>0.5g CERL motion applied</w:t>
      </w:r>
      <w:r>
        <w:t xml:space="preserve"> in the </w:t>
      </w:r>
      <w:r>
        <w:rPr>
          <w:i/>
          <w:iCs/>
        </w:rPr>
        <w:t>Y</w:t>
      </w:r>
      <w:r>
        <w:t xml:space="preserve"> </w:t>
      </w:r>
      <w:proofErr w:type="spellStart"/>
      <w:r>
        <w:t>direction</w:t>
      </w:r>
      <w:bookmarkEnd w:id="475"/>
    </w:p>
    <w:p w:rsidR="00971513" w:rsidRPr="005B5DD0" w:rsidRDefault="00971513" w:rsidP="00971513">
      <w:pPr>
        <w:pStyle w:val="BodyText"/>
        <w:numPr>
          <w:ins w:id="476" w:author="Unknown" w:date="2024-06-17T17:47:00Z"/>
        </w:numPr>
        <w:rPr>
          <w:ins w:id="477" w:author="Unknown" w:date="2024-06-17T17:47:00Z"/>
        </w:rPr>
        <w:sectPr w:rsidR="00971513" w:rsidRPr="005B5DD0">
          <w:pgSz w:w="15840" w:h="12240" w:orient="landscape"/>
          <w:pgMar w:top="1440" w:right="1440" w:bottom="1440" w:left="1440" w:gutter="0"/>
          <w:pgNumType w:chapStyle="1"/>
          <w:docGrid w:linePitch="272"/>
        </w:sectPr>
      </w:pPr>
      <w:ins w:id="478" w:author="Unknown" w:date="2024-06-17T17:47:00Z">
        <w:r>
          <w:t>I</w:t>
        </w:r>
        <w:proofErr w:type="spellEnd"/>
        <w:r>
          <w:t xml:space="preserve"> do not much of a feeling of what is going on.</w:t>
        </w:r>
      </w:ins>
    </w:p>
    <w:p w:rsidR="003175F3" w:rsidRPr="005B5DD0" w:rsidDel="00971513" w:rsidRDefault="003175F3" w:rsidP="00971513">
      <w:pPr>
        <w:pStyle w:val="Caption"/>
        <w:rPr>
          <w:del w:id="479" w:author="Unknown"/>
        </w:rPr>
        <w:pPrChange w:id="480" w:author="Unknown" w:date="2024-06-17T17:46:00Z">
          <w:pPr>
            <w:pStyle w:val="BodyText"/>
          </w:pPr>
        </w:pPrChange>
      </w:pPr>
    </w:p>
    <w:p w:rsidR="00A133B3" w:rsidRDefault="00667E1F" w:rsidP="00A133B3">
      <w:pPr>
        <w:pStyle w:val="BodyText"/>
        <w:rPr>
          <w:ins w:id="481" w:author="Unknown" w:date="2024-06-17T17:45:00Z"/>
        </w:rPr>
      </w:pPr>
      <w:ins w:id="482" w:author="Unknown" w:date="2024-06-17T17:38:00Z">
        <w:r>
          <w:t xml:space="preserve">These figures show that there are significant peak </w:t>
        </w:r>
      </w:ins>
      <w:ins w:id="483" w:author="Unknown" w:date="2024-06-17T17:39:00Z">
        <w:r>
          <w:t>moment</w:t>
        </w:r>
      </w:ins>
      <w:ins w:id="484" w:author="Unknown" w:date="2024-06-17T17:38:00Z">
        <w:r>
          <w:t>s</w:t>
        </w:r>
      </w:ins>
      <w:ins w:id="485" w:author="Unknown" w:date="2024-06-17T17:39:00Z">
        <w:r>
          <w:t xml:space="preserve"> that should be noted in text.  I also expect that the PSD will ID frequ</w:t>
        </w:r>
        <w:del w:id="486" w:author="Unknown" w:date="2024-06-17T17:47:00Z">
          <w:r w:rsidDel="00971513">
            <w:delText>i</w:delText>
          </w:r>
        </w:del>
        <w:proofErr w:type="gramStart"/>
        <w:r>
          <w:t>encies, that</w:t>
        </w:r>
        <w:proofErr w:type="gramEnd"/>
        <w:r>
          <w:t xml:space="preserve"> should</w:t>
        </w:r>
      </w:ins>
      <w:ins w:id="487" w:author="Unknown" w:date="2024-06-17T17:40:00Z">
        <w:r>
          <w:t xml:space="preserve"> </w:t>
        </w:r>
      </w:ins>
      <w:ins w:id="488" w:author="Unknown" w:date="2024-06-17T17:39:00Z">
        <w:r>
          <w:t>be</w:t>
        </w:r>
      </w:ins>
      <w:ins w:id="489" w:author="Unknown" w:date="2024-06-17T17:40:00Z">
        <w:r>
          <w:t xml:space="preserve"> </w:t>
        </w:r>
      </w:ins>
      <w:ins w:id="490" w:author="Unknown" w:date="2024-06-17T17:39:00Z">
        <w:r>
          <w:t>note</w:t>
        </w:r>
      </w:ins>
      <w:ins w:id="491" w:author="Unknown" w:date="2024-06-17T17:40:00Z">
        <w:r>
          <w:t xml:space="preserve">d.  What in the time history is causing the peak </w:t>
        </w:r>
      </w:ins>
      <w:ins w:id="492" w:author="Unknown" w:date="2024-06-17T17:42:00Z">
        <w:r>
          <w:t xml:space="preserve">in </w:t>
        </w:r>
      </w:ins>
      <w:ins w:id="493" w:author="Unknown" w:date="2024-06-17T17:41:00Z">
        <w:r>
          <w:t xml:space="preserve">base moment at about 38 seconds? </w:t>
        </w:r>
      </w:ins>
      <w:ins w:id="494" w:author="Unknown" w:date="2024-06-17T17:42:00Z">
        <w:r>
          <w:t xml:space="preserve">Did this excite a </w:t>
        </w:r>
      </w:ins>
      <w:proofErr w:type="spellStart"/>
      <w:ins w:id="495" w:author="Unknown" w:date="2024-06-17T17:43:00Z">
        <w:r>
          <w:t>porcealain</w:t>
        </w:r>
        <w:proofErr w:type="spellEnd"/>
        <w:r>
          <w:t xml:space="preserve"> column second mode?</w:t>
        </w:r>
      </w:ins>
    </w:p>
    <w:p w:rsidR="00971513" w:rsidRPr="005B5DD0" w:rsidDel="00971513" w:rsidRDefault="00971513" w:rsidP="00A133B3">
      <w:pPr>
        <w:pStyle w:val="BodyText"/>
        <w:numPr>
          <w:ins w:id="496" w:author="Unknown" w:date="2024-06-17T17:45:00Z"/>
        </w:numPr>
        <w:rPr>
          <w:del w:id="497" w:author="Unknown"/>
        </w:rPr>
        <w:sectPr w:rsidR="00971513" w:rsidRPr="005B5DD0" w:rsidDel="00971513">
          <w:pgSz w:w="15840" w:h="12240" w:orient="landscape"/>
          <w:pgMar w:top="1440" w:right="1440" w:bottom="1440" w:left="1440" w:gutter="0"/>
          <w:pgNumType w:chapStyle="1"/>
          <w:docGrid w:linePitch="272"/>
        </w:sectPr>
      </w:pPr>
    </w:p>
    <w:p w:rsidR="00A133B3" w:rsidRDefault="00A133B3" w:rsidP="00A133B3">
      <w:pPr>
        <w:pStyle w:val="Heading1"/>
        <w:numPr>
          <w:numberingChange w:id="498" w:author="Unknown" w:date="2024-06-16T16:13:00Z" w:original="%1:5:0:"/>
        </w:numPr>
      </w:pPr>
      <w:r>
        <w:br/>
      </w:r>
      <w:bookmarkStart w:id="499" w:name="_Ref166675300"/>
      <w:bookmarkStart w:id="500" w:name="_Ref166675345"/>
      <w:bookmarkStart w:id="501" w:name="_Ref166675773"/>
      <w:bookmarkStart w:id="502" w:name="_Toc168346911"/>
      <w:r w:rsidR="00A25F9F">
        <w:t>Nonlinear m</w:t>
      </w:r>
      <w:r>
        <w:t>odeling and analysis</w:t>
      </w:r>
      <w:bookmarkEnd w:id="499"/>
      <w:bookmarkEnd w:id="500"/>
      <w:bookmarkEnd w:id="501"/>
      <w:bookmarkEnd w:id="502"/>
    </w:p>
    <w:p w:rsidR="00A133B3" w:rsidRPr="00A133B3" w:rsidRDefault="00A16B06" w:rsidP="00A133B3">
      <w:pPr>
        <w:pStyle w:val="BodyText"/>
      </w:pPr>
      <w:r>
        <w:t xml:space="preserve">In this chapter, a nonlinear model is developed for the CVT installed on Belleville washer stacks. The CVT is modeled as a rigid body, and a hysteretic model is used to represent the moment-rotation behavior resulting from the aggregate action of the washer stacks (the type of moment-rotation hysteretic behavior seen in the measurements of </w:t>
      </w:r>
      <w:r w:rsidR="004D51C7">
        <w:fldChar w:fldCharType="begin"/>
      </w:r>
      <w:r w:rsidR="004C583B">
        <w:instrText xml:space="preserve"> REF _Ref168045304 \h </w:instrText>
      </w:r>
      <w:r w:rsidR="004D51C7">
        <w:fldChar w:fldCharType="separate"/>
      </w:r>
      <w:r w:rsidR="00334AA1" w:rsidRPr="005B5DD0">
        <w:t xml:space="preserve">Figure </w:t>
      </w:r>
      <w:r w:rsidR="00334AA1">
        <w:rPr>
          <w:noProof/>
        </w:rPr>
        <w:t>4</w:t>
      </w:r>
      <w:r w:rsidR="00334AA1" w:rsidRPr="005B5DD0">
        <w:noBreakHyphen/>
      </w:r>
      <w:r w:rsidR="00334AA1">
        <w:rPr>
          <w:noProof/>
        </w:rPr>
        <w:t>11</w:t>
      </w:r>
      <w:r w:rsidR="004D51C7">
        <w:fldChar w:fldCharType="end"/>
      </w:r>
      <w:r>
        <w:t>).</w:t>
      </w:r>
      <w:ins w:id="503" w:author="Unknown" w:date="2024-06-17T17:50:00Z">
        <w:r w:rsidR="00971513">
          <w:t xml:space="preserve"> Lets talk to clarify this.</w:t>
        </w:r>
      </w:ins>
    </w:p>
    <w:p w:rsidR="00A133B3" w:rsidRDefault="00D11923" w:rsidP="00A133B3">
      <w:pPr>
        <w:pStyle w:val="Heading2"/>
        <w:numPr>
          <w:numberingChange w:id="504" w:author="Unknown" w:date="2024-06-16T16:13:00Z" w:original=""/>
        </w:numPr>
      </w:pPr>
      <w:bookmarkStart w:id="505" w:name="_Toc168346912"/>
      <w:r>
        <w:t>From s</w:t>
      </w:r>
      <w:r w:rsidR="00A133B3">
        <w:t>tack force-displacement to system moment</w:t>
      </w:r>
      <w:r w:rsidR="00315C05">
        <w:t>-</w:t>
      </w:r>
      <w:r w:rsidR="00A133B3">
        <w:t>rotation</w:t>
      </w:r>
      <w:bookmarkEnd w:id="505"/>
    </w:p>
    <w:p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4D51C7">
        <w:fldChar w:fldCharType="begin"/>
      </w:r>
      <w:r w:rsidR="00274D13">
        <w:instrText xml:space="preserve"> REF _Ref164099813 \r \h </w:instrText>
      </w:r>
      <w:r w:rsidR="004D51C7">
        <w:fldChar w:fldCharType="separate"/>
      </w:r>
      <w:r w:rsidR="00334AA1">
        <w:t>3</w:t>
      </w:r>
      <w:r w:rsidR="004D51C7">
        <w:fldChar w:fldCharType="end"/>
      </w:r>
      <w:r>
        <w:t xml:space="preserve">, using the process depicted in </w:t>
      </w:r>
      <w:r w:rsidR="004D51C7">
        <w:fldChar w:fldCharType="begin"/>
      </w:r>
      <w:r w:rsidR="00274D13">
        <w:instrText xml:space="preserve"> REF _Ref168057523 \h </w:instrText>
      </w:r>
      <w:r w:rsidR="004D51C7">
        <w:fldChar w:fldCharType="separate"/>
      </w:r>
      <w:r w:rsidR="00334AA1" w:rsidRPr="005B5DD0">
        <w:t xml:space="preserve">Figure </w:t>
      </w:r>
      <w:r w:rsidR="00334AA1">
        <w:rPr>
          <w:noProof/>
        </w:rPr>
        <w:t>5</w:t>
      </w:r>
      <w:r w:rsidR="00334AA1" w:rsidRPr="005B5DD0">
        <w:noBreakHyphen/>
      </w:r>
      <w:r w:rsidR="00334AA1">
        <w:rPr>
          <w:noProof/>
        </w:rPr>
        <w:t>1</w:t>
      </w:r>
      <w:r w:rsidR="004D51C7">
        <w:fldChar w:fldCharType="end"/>
      </w:r>
      <w:r w:rsidR="00274D13">
        <w:t xml:space="preserve">. </w:t>
      </w:r>
      <w:r w:rsidR="00D36C6D">
        <w:t xml:space="preserve">An example of this process is illustrated in </w:t>
      </w:r>
      <w:r w:rsidR="004D51C7">
        <w:fldChar w:fldCharType="begin"/>
      </w:r>
      <w:r w:rsidR="00D36C6D">
        <w:instrText xml:space="preserve"> REF _Ref168058789 \h </w:instrText>
      </w:r>
      <w:r w:rsidR="004D51C7">
        <w:fldChar w:fldCharType="separate"/>
      </w:r>
      <w:r w:rsidR="00334AA1" w:rsidRPr="005B5DD0">
        <w:t xml:space="preserve">Figure </w:t>
      </w:r>
      <w:r w:rsidR="00334AA1">
        <w:rPr>
          <w:noProof/>
        </w:rPr>
        <w:t>5</w:t>
      </w:r>
      <w:r w:rsidR="00334AA1" w:rsidRPr="005B5DD0">
        <w:noBreakHyphen/>
      </w:r>
      <w:r w:rsidR="00334AA1">
        <w:rPr>
          <w:noProof/>
        </w:rPr>
        <w:t>2</w:t>
      </w:r>
      <w:r w:rsidR="004D51C7">
        <w:fldChar w:fldCharType="end"/>
      </w:r>
      <w:r w:rsidR="00D36C6D">
        <w:t>.</w:t>
      </w:r>
      <w:r w:rsidR="00AC4FE5">
        <w:t xml:space="preserve"> </w:t>
      </w:r>
      <w:r w:rsidR="00AF7500">
        <w:t xml:space="preserve">The specific example shown in </w:t>
      </w:r>
      <w:r w:rsidR="004D51C7">
        <w:fldChar w:fldCharType="begin"/>
      </w:r>
      <w:r w:rsidR="00AF7500">
        <w:instrText xml:space="preserve"> REF _Ref168058789 \h </w:instrText>
      </w:r>
      <w:r w:rsidR="004D51C7">
        <w:fldChar w:fldCharType="separate"/>
      </w:r>
      <w:r w:rsidR="00334AA1" w:rsidRPr="005B5DD0">
        <w:t xml:space="preserve">Figure </w:t>
      </w:r>
      <w:r w:rsidR="00334AA1">
        <w:rPr>
          <w:noProof/>
        </w:rPr>
        <w:t>5</w:t>
      </w:r>
      <w:r w:rsidR="00334AA1" w:rsidRPr="005B5DD0">
        <w:noBreakHyphen/>
      </w:r>
      <w:r w:rsidR="00334AA1">
        <w:rPr>
          <w:noProof/>
        </w:rPr>
        <w:t>2</w:t>
      </w:r>
      <w:r w:rsidR="004D51C7">
        <w:fldChar w:fldCharType="end"/>
      </w:r>
      <w:r w:rsidR="00AF7500">
        <w:t xml:space="preserve"> corresponds to a low preload (25% of flattening). In this condition, when the </w:t>
      </w:r>
    </w:p>
    <w:p w:rsidR="00A133B3" w:rsidRDefault="00582890" w:rsidP="00A133B3">
      <w:pPr>
        <w:pStyle w:val="BodyText"/>
      </w:pPr>
      <w:r>
        <w:rPr>
          <w:noProof/>
        </w:rPr>
        <w:drawing>
          <wp:inline distT="0" distB="0" distL="0" distR="0">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79008" cy="512064"/>
                    </a:xfrm>
                    <a:prstGeom prst="rect">
                      <a:avLst/>
                    </a:prstGeom>
                    <a:noFill/>
                  </pic:spPr>
                </pic:pic>
              </a:graphicData>
            </a:graphic>
          </wp:inline>
        </w:drawing>
      </w:r>
    </w:p>
    <w:p w:rsidR="00274D13" w:rsidRPr="00BF53C4" w:rsidRDefault="00274D13" w:rsidP="00274D13">
      <w:pPr>
        <w:pStyle w:val="Caption"/>
        <w:rPr>
          <w:iCs/>
        </w:rPr>
      </w:pPr>
      <w:bookmarkStart w:id="506" w:name="_Ref168057523"/>
      <w:bookmarkStart w:id="507" w:name="_Toc168347920"/>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1</w:t>
      </w:r>
      <w:r w:rsidR="004D51C7">
        <w:rPr>
          <w:noProof/>
        </w:rPr>
        <w:fldChar w:fldCharType="end"/>
      </w:r>
      <w:bookmarkEnd w:id="506"/>
      <w:r>
        <w:br/>
        <w:t>Process to obtain moment-rotation behavior from washer-stack force displacement behavior</w:t>
      </w:r>
      <w:bookmarkEnd w:id="507"/>
    </w:p>
    <w:p w:rsidR="00274D13" w:rsidRDefault="00D36C6D" w:rsidP="00A133B3">
      <w:pPr>
        <w:pStyle w:val="BodyText"/>
      </w:pPr>
      <w:r>
        <w:rPr>
          <w:noProof/>
        </w:rPr>
        <w:drawing>
          <wp:inline distT="0" distB="0" distL="0" distR="0">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7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74920" cy="3840480"/>
                    </a:xfrm>
                    <a:prstGeom prst="rect">
                      <a:avLst/>
                    </a:prstGeom>
                  </pic:spPr>
                </pic:pic>
              </a:graphicData>
            </a:graphic>
          </wp:inline>
        </w:drawing>
      </w:r>
    </w:p>
    <w:p w:rsidR="00D36C6D" w:rsidRPr="00BF53C4" w:rsidRDefault="00D36C6D" w:rsidP="00D36C6D">
      <w:pPr>
        <w:pStyle w:val="Caption"/>
        <w:rPr>
          <w:iCs/>
        </w:rPr>
      </w:pPr>
      <w:bookmarkStart w:id="508" w:name="_Ref168058789"/>
      <w:bookmarkStart w:id="509" w:name="_Toc168347921"/>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2</w:t>
      </w:r>
      <w:r w:rsidR="004D51C7">
        <w:rPr>
          <w:noProof/>
        </w:rPr>
        <w:fldChar w:fldCharType="end"/>
      </w:r>
      <w:bookmarkEnd w:id="508"/>
      <w:r>
        <w:br/>
        <w:t>Example of constructing the moment-rotation behavior from the stack force-displacement behavior</w:t>
      </w:r>
      <w:r w:rsidR="00AF7500">
        <w:t xml:space="preserve"> for 2 units of 2U2D.</w:t>
      </w:r>
      <w:bookmarkEnd w:id="509"/>
    </w:p>
    <w:p w:rsidR="00AF7500" w:rsidRDefault="00AF7500" w:rsidP="00AF7500">
      <w:pPr>
        <w:pStyle w:val="BodyText"/>
      </w:pPr>
      <w:proofErr w:type="gramStart"/>
      <w:r>
        <w:t>washer</w:t>
      </w:r>
      <w:proofErr w:type="gramEnd"/>
      <w:r>
        <w:t xml:space="preserve"> stacks on one side reach the highest deformation (bottom left of </w:t>
      </w:r>
      <w:r w:rsidR="004D51C7">
        <w:fldChar w:fldCharType="begin"/>
      </w:r>
      <w:r>
        <w:instrText xml:space="preserve"> REF _Ref168058789 \h </w:instrText>
      </w:r>
      <w:r w:rsidR="004D51C7">
        <w:fldChar w:fldCharType="separate"/>
      </w:r>
      <w:r w:rsidR="00334AA1" w:rsidRPr="005B5DD0">
        <w:t xml:space="preserve">Figure </w:t>
      </w:r>
      <w:r w:rsidR="00334AA1">
        <w:rPr>
          <w:noProof/>
        </w:rPr>
        <w:t>5</w:t>
      </w:r>
      <w:r w:rsidR="00334AA1" w:rsidRPr="005B5DD0">
        <w:noBreakHyphen/>
      </w:r>
      <w:r w:rsidR="00334AA1">
        <w:rPr>
          <w:noProof/>
        </w:rPr>
        <w:t>2</w:t>
      </w:r>
      <w:r w:rsidR="004D51C7">
        <w:fldChar w:fldCharType="end"/>
      </w:r>
      <w:r>
        <w:t xml:space="preserve">), the stacks on the other side relax entirely, losing preload (bottom right of </w:t>
      </w:r>
      <w:r w:rsidR="004D51C7">
        <w:fldChar w:fldCharType="begin"/>
      </w:r>
      <w:r>
        <w:instrText xml:space="preserve"> REF _Ref168058789 \h </w:instrText>
      </w:r>
      <w:r w:rsidR="004D51C7">
        <w:fldChar w:fldCharType="separate"/>
      </w:r>
      <w:r w:rsidR="00334AA1" w:rsidRPr="005B5DD0">
        <w:t xml:space="preserve">Figure </w:t>
      </w:r>
      <w:r w:rsidR="00334AA1">
        <w:rPr>
          <w:noProof/>
        </w:rPr>
        <w:t>5</w:t>
      </w:r>
      <w:r w:rsidR="00334AA1" w:rsidRPr="005B5DD0">
        <w:noBreakHyphen/>
      </w:r>
      <w:r w:rsidR="00334AA1">
        <w:rPr>
          <w:noProof/>
        </w:rPr>
        <w:t>2</w:t>
      </w:r>
      <w:r w:rsidR="004D51C7">
        <w:fldChar w:fldCharType="end"/>
      </w:r>
      <w:r>
        <w:t xml:space="preserve">). The net effect is a softening of the moment-rotation behavior near the extremes (top right of </w:t>
      </w:r>
      <w:r w:rsidR="004D51C7">
        <w:fldChar w:fldCharType="begin"/>
      </w:r>
      <w:r>
        <w:instrText xml:space="preserve"> REF _Ref168058789 \h </w:instrText>
      </w:r>
      <w:r w:rsidR="004D51C7">
        <w:fldChar w:fldCharType="separate"/>
      </w:r>
      <w:r w:rsidR="00334AA1" w:rsidRPr="005B5DD0">
        <w:t xml:space="preserve">Figure </w:t>
      </w:r>
      <w:r w:rsidR="00334AA1">
        <w:rPr>
          <w:noProof/>
        </w:rPr>
        <w:t>5</w:t>
      </w:r>
      <w:r w:rsidR="00334AA1" w:rsidRPr="005B5DD0">
        <w:noBreakHyphen/>
      </w:r>
      <w:r w:rsidR="00334AA1">
        <w:rPr>
          <w:noProof/>
        </w:rPr>
        <w:t>2</w:t>
      </w:r>
      <w:r w:rsidR="004D51C7">
        <w:fldChar w:fldCharType="end"/>
      </w:r>
      <w:r>
        <w:t>).</w:t>
      </w:r>
      <w:ins w:id="510" w:author="Unknown" w:date="2024-06-17T17:53:00Z">
        <w:r w:rsidR="00971513">
          <w:t xml:space="preserve"> This was com</w:t>
        </w:r>
      </w:ins>
      <w:ins w:id="511" w:author="Unknown" w:date="2024-06-17T17:54:00Z">
        <w:r w:rsidR="008F32FE">
          <w:t>mented earlier about preload could introduce change in frequency</w:t>
        </w:r>
      </w:ins>
      <w:ins w:id="512" w:author="Unknown" w:date="2024-06-17T17:55:00Z">
        <w:r w:rsidR="008F32FE">
          <w:t xml:space="preserve"> due to inactivation of parts of the stack and I suggested that this noted.</w:t>
        </w:r>
      </w:ins>
    </w:p>
    <w:p w:rsidR="00A133B3" w:rsidRDefault="00357328" w:rsidP="00357328">
      <w:pPr>
        <w:pStyle w:val="Heading2"/>
        <w:numPr>
          <w:numberingChange w:id="513" w:author="Unknown" w:date="2024-06-16T16:13:00Z" w:original=""/>
        </w:numPr>
      </w:pPr>
      <w:bookmarkStart w:id="514" w:name="_Toc168346913"/>
      <w:r>
        <w:t>Modeling moment-rotation hysteresis</w:t>
      </w:r>
      <w:bookmarkEnd w:id="514"/>
    </w:p>
    <w:p w:rsidR="009F50B7" w:rsidRDefault="00AC4FE5" w:rsidP="00357328">
      <w:pPr>
        <w:pStyle w:val="BodyText"/>
      </w:pPr>
      <w:r>
        <w:t xml:space="preserve">The moment-rotation </w:t>
      </w:r>
      <w:r w:rsidR="00707A18">
        <w:t>behavior decom</w:t>
      </w:r>
      <w:r w:rsidR="00893EAF">
        <w:t xml:space="preserve">posed into two parallel components – </w:t>
      </w:r>
      <w:proofErr w:type="gramStart"/>
      <w:r w:rsidR="00893EAF">
        <w:t>one elastic</w:t>
      </w:r>
      <w:proofErr w:type="gramEnd"/>
      <w:r w:rsidR="00893EAF">
        <w:t xml:space="preserve"> and one hysteretic as illustrated in </w:t>
      </w:r>
      <w:r w:rsidR="004D51C7">
        <w:fldChar w:fldCharType="begin"/>
      </w:r>
      <w:r w:rsidR="00893EAF">
        <w:instrText xml:space="preserve"> REF _Ref168243356 \h </w:instrText>
      </w:r>
      <w:r w:rsidR="004D51C7">
        <w:fldChar w:fldCharType="separate"/>
      </w:r>
      <w:r w:rsidR="00334AA1" w:rsidRPr="005B5DD0">
        <w:t xml:space="preserve">Figure </w:t>
      </w:r>
      <w:r w:rsidR="00334AA1">
        <w:rPr>
          <w:noProof/>
        </w:rPr>
        <w:t>5</w:t>
      </w:r>
      <w:r w:rsidR="00334AA1" w:rsidRPr="005B5DD0">
        <w:noBreakHyphen/>
      </w:r>
      <w:r w:rsidR="00334AA1">
        <w:rPr>
          <w:noProof/>
        </w:rPr>
        <w:t>3</w:t>
      </w:r>
      <w:r w:rsidR="004D51C7">
        <w:fldChar w:fldCharType="end"/>
      </w:r>
      <w:r w:rsidR="00893EAF">
        <w:t xml:space="preserve">. </w:t>
      </w:r>
      <w:r w:rsidR="009F50B7">
        <w:t>The split is given by</w:t>
      </w:r>
      <w:ins w:id="515" w:author="Unknown" w:date="2024-06-17T17:56:00Z">
        <w:r w:rsidR="008F32FE">
          <w:t xml:space="preserve"> I am lost here since the equations are lost.</w:t>
        </w:r>
      </w:ins>
    </w:p>
    <w:p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rsidR="009F50B7" w:rsidRDefault="009F50B7" w:rsidP="00357328">
      <w:pPr>
        <w:pStyle w:val="BodyText"/>
      </w:pPr>
      <w:proofErr w:type="gramStart"/>
      <w:r>
        <w:t>for</w:t>
      </w:r>
      <w:proofErr w:type="gramEnd"/>
      <w:r>
        <w:t xml:space="preserve"> cases with sufficient preload as in </w:t>
      </w:r>
      <w:r w:rsidR="004D51C7">
        <w:fldChar w:fldCharType="begin"/>
      </w:r>
      <w:r>
        <w:instrText xml:space="preserve"> REF _Ref168243356 \h </w:instrText>
      </w:r>
      <w:r w:rsidR="004D51C7">
        <w:fldChar w:fldCharType="separate"/>
      </w:r>
      <w:r w:rsidR="00334AA1" w:rsidRPr="005B5DD0">
        <w:t xml:space="preserve">Figure </w:t>
      </w:r>
      <w:r w:rsidR="00334AA1">
        <w:rPr>
          <w:noProof/>
        </w:rPr>
        <w:t>5</w:t>
      </w:r>
      <w:r w:rsidR="00334AA1" w:rsidRPr="005B5DD0">
        <w:noBreakHyphen/>
      </w:r>
      <w:r w:rsidR="00334AA1">
        <w:rPr>
          <w:noProof/>
        </w:rPr>
        <w:t>3</w:t>
      </w:r>
      <w:r w:rsidR="004D51C7">
        <w:fldChar w:fldCharType="end"/>
      </w:r>
      <w:r>
        <w:t>(a) and by</w:t>
      </w:r>
    </w:p>
    <w:p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rsidR="009F50B7" w:rsidRDefault="009F50B7" w:rsidP="00357328">
      <w:pPr>
        <w:pStyle w:val="BodyText"/>
      </w:pPr>
      <w:proofErr w:type="gramStart"/>
      <w:r>
        <w:t>for</w:t>
      </w:r>
      <w:proofErr w:type="gramEnd"/>
      <w:r>
        <w:t xml:space="preserve"> cases with insufficient preload as in </w:t>
      </w:r>
      <w:r w:rsidR="004D51C7">
        <w:fldChar w:fldCharType="begin"/>
      </w:r>
      <w:r>
        <w:instrText xml:space="preserve"> REF _Ref168243356 \h </w:instrText>
      </w:r>
      <w:r w:rsidR="004D51C7">
        <w:fldChar w:fldCharType="separate"/>
      </w:r>
      <w:r w:rsidR="00334AA1" w:rsidRPr="005B5DD0">
        <w:t xml:space="preserve">Figure </w:t>
      </w:r>
      <w:r w:rsidR="00334AA1">
        <w:rPr>
          <w:noProof/>
        </w:rPr>
        <w:t>5</w:t>
      </w:r>
      <w:r w:rsidR="00334AA1" w:rsidRPr="005B5DD0">
        <w:noBreakHyphen/>
      </w:r>
      <w:r w:rsidR="00334AA1">
        <w:rPr>
          <w:noProof/>
        </w:rPr>
        <w:t>3</w:t>
      </w:r>
      <w:r w:rsidR="004D51C7">
        <w:fldChar w:fldCharType="end"/>
      </w:r>
      <w:r>
        <w:t>(b), the tanh function capturing the S shape.</w:t>
      </w:r>
    </w:p>
    <w:p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4D51C7">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4D51C7">
        <w:fldChar w:fldCharType="separate"/>
      </w:r>
      <w:r w:rsidR="00AC4FE5">
        <w:rPr>
          <w:noProof/>
        </w:rPr>
        <w:t>[23, 24]</w:t>
      </w:r>
      <w:r w:rsidR="004D51C7">
        <w:fldChar w:fldCharType="end"/>
      </w:r>
      <w:r w:rsidR="00AC4FE5">
        <w:t xml:space="preserve"> (for a description of this model using notation similar to that used here, see </w:t>
      </w:r>
      <w:r w:rsidR="004D51C7">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4D51C7">
        <w:fldChar w:fldCharType="separate"/>
      </w:r>
      <w:r w:rsidR="00AC4FE5">
        <w:rPr>
          <w:noProof/>
        </w:rPr>
        <w:t>[25, 26]</w:t>
      </w:r>
      <w:r w:rsidR="004D51C7">
        <w:fldChar w:fldCharType="end"/>
      </w:r>
      <w:r w:rsidR="00AC4FE5">
        <w:t>)</w:t>
      </w:r>
      <w:r w:rsidR="00B2275F">
        <w:t>, and is given by</w:t>
      </w:r>
    </w:p>
    <w:p w:rsidR="00B2275F" w:rsidRDefault="004D51C7"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AF7500">
        <w:tc>
          <w:tcPr>
            <w:tcW w:w="9576" w:type="dxa"/>
          </w:tcPr>
          <w:p w:rsidR="00AF7500" w:rsidRDefault="002125EE" w:rsidP="00357328">
            <w:pPr>
              <w:pStyle w:val="BodyText"/>
            </w:pPr>
            <w:r>
              <w:rPr>
                <w:noProof/>
              </w:rPr>
              <w:drawing>
                <wp:inline distT="0" distB="0" distL="0" distR="0">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4184" cy="1563624"/>
                          </a:xfrm>
                          <a:prstGeom prst="rect">
                            <a:avLst/>
                          </a:prstGeom>
                          <a:noFill/>
                        </pic:spPr>
                      </pic:pic>
                    </a:graphicData>
                  </a:graphic>
                </wp:inline>
              </w:drawing>
            </w:r>
          </w:p>
          <w:p w:rsidR="00AF7500" w:rsidRDefault="001C714C" w:rsidP="001C714C">
            <w:pPr>
              <w:pStyle w:val="ESCaption"/>
              <w:spacing w:before="0" w:after="0"/>
              <w:ind w:left="0"/>
            </w:pPr>
            <w:r>
              <w:t>(a) Preload = 50% of flattening – elastic component is linear</w:t>
            </w:r>
          </w:p>
        </w:tc>
      </w:tr>
      <w:tr w:rsidR="00AF7500">
        <w:tc>
          <w:tcPr>
            <w:tcW w:w="9576" w:type="dxa"/>
          </w:tcPr>
          <w:p w:rsidR="00AF7500" w:rsidRDefault="00B2275F" w:rsidP="00357328">
            <w:pPr>
              <w:pStyle w:val="BodyText"/>
            </w:pPr>
            <w:r>
              <w:rPr>
                <w:noProof/>
              </w:rPr>
              <w:drawing>
                <wp:inline distT="0" distB="0" distL="0" distR="0">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2472" cy="1572768"/>
                          </a:xfrm>
                          <a:prstGeom prst="rect">
                            <a:avLst/>
                          </a:prstGeom>
                          <a:noFill/>
                        </pic:spPr>
                      </pic:pic>
                    </a:graphicData>
                  </a:graphic>
                </wp:inline>
              </w:drawing>
            </w:r>
          </w:p>
          <w:p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rsidR="004E49E1" w:rsidRDefault="004E49E1" w:rsidP="004E49E1">
      <w:pPr>
        <w:pStyle w:val="Caption"/>
      </w:pPr>
      <w:bookmarkStart w:id="516" w:name="_Ref168243356"/>
      <w:bookmarkStart w:id="517" w:name="_Toc168347922"/>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3</w:t>
      </w:r>
      <w:r w:rsidR="004D51C7">
        <w:rPr>
          <w:noProof/>
        </w:rPr>
        <w:fldChar w:fldCharType="end"/>
      </w:r>
      <w:bookmarkEnd w:id="516"/>
      <w:r>
        <w:br/>
        <w:t>Parallel decomposition of moment-rotation behavior into elastic and hysteretic components (example shown for 2 units of 2U2D).</w:t>
      </w:r>
      <w:bookmarkEnd w:id="517"/>
    </w:p>
    <w:p w:rsidR="00710CD4" w:rsidRDefault="00710CD4" w:rsidP="00710CD4">
      <w:pPr>
        <w:pStyle w:val="BodyText"/>
      </w:pPr>
      <w:r>
        <w:t xml:space="preserve">where </w:t>
      </w:r>
      <w:proofErr w:type="spellStart"/>
      <w:r w:rsidRPr="00710CD4">
        <w:rPr>
          <w:i/>
          <w:iCs/>
        </w:rPr>
        <w:t>M</w:t>
      </w:r>
      <w:r w:rsidRPr="00710CD4">
        <w:rPr>
          <w:vertAlign w:val="subscript"/>
        </w:rPr>
        <w:t>yield</w:t>
      </w:r>
      <w:proofErr w:type="spellEnd"/>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4D51C7">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4D51C7">
        <w:fldChar w:fldCharType="separate"/>
      </w:r>
      <w:r w:rsidR="001D7E4A">
        <w:rPr>
          <w:noProof/>
        </w:rPr>
        <w:t>[27]</w:t>
      </w:r>
      <w:r w:rsidR="004D51C7">
        <w:fldChar w:fldCharType="end"/>
      </w:r>
      <w:r w:rsidR="001D7E4A">
        <w:t xml:space="preserve">. </w:t>
      </w:r>
      <w:r w:rsidR="004D51C7">
        <w:fldChar w:fldCharType="begin"/>
      </w:r>
      <w:r w:rsidR="001D7E4A">
        <w:instrText xml:space="preserve"> REF _Ref168257748 \h </w:instrText>
      </w:r>
      <w:r w:rsidR="004D51C7">
        <w:fldChar w:fldCharType="separate"/>
      </w:r>
      <w:r w:rsidR="00334AA1" w:rsidRPr="005B5DD0">
        <w:t xml:space="preserve">Figure </w:t>
      </w:r>
      <w:r w:rsidR="00334AA1">
        <w:rPr>
          <w:noProof/>
        </w:rPr>
        <w:t>5</w:t>
      </w:r>
      <w:r w:rsidR="00334AA1" w:rsidRPr="005B5DD0">
        <w:noBreakHyphen/>
      </w:r>
      <w:r w:rsidR="00334AA1">
        <w:rPr>
          <w:noProof/>
        </w:rPr>
        <w:t>4</w:t>
      </w:r>
      <w:r w:rsidR="004D51C7">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D51C7">
        <w:fldChar w:fldCharType="begin"/>
      </w:r>
      <w:r w:rsidR="004253B3">
        <w:instrText xml:space="preserve"> REF _Ref167453230 \h </w:instrText>
      </w:r>
      <w:r w:rsidR="004D51C7">
        <w:fldChar w:fldCharType="separate"/>
      </w:r>
      <w:r w:rsidR="00334AA1">
        <w:t xml:space="preserve">Table </w:t>
      </w:r>
      <w:r w:rsidR="00334AA1">
        <w:rPr>
          <w:noProof/>
        </w:rPr>
        <w:t>4</w:t>
      </w:r>
      <w:r w:rsidR="00334AA1">
        <w:noBreakHyphen/>
      </w:r>
      <w:r w:rsidR="00334AA1">
        <w:rPr>
          <w:noProof/>
        </w:rPr>
        <w:t>2</w:t>
      </w:r>
      <w:r w:rsidR="004D51C7">
        <w:fldChar w:fldCharType="end"/>
      </w:r>
      <w:r w:rsidR="004253B3">
        <w:t xml:space="preserve">), washer deformation and total rotation of the CVT in </w:t>
      </w:r>
      <w:r w:rsidR="004D51C7">
        <w:fldChar w:fldCharType="begin"/>
      </w:r>
      <w:r w:rsidR="004E7DD4">
        <w:instrText xml:space="preserve"> REF _Ref168304552 \h </w:instrText>
      </w:r>
      <w:r w:rsidR="004D51C7">
        <w:fldChar w:fldCharType="separate"/>
      </w:r>
      <w:r w:rsidR="00334AA1" w:rsidRPr="005B5DD0">
        <w:t xml:space="preserve">Figure </w:t>
      </w:r>
      <w:r w:rsidR="00334AA1">
        <w:rPr>
          <w:noProof/>
        </w:rPr>
        <w:t>5</w:t>
      </w:r>
      <w:r w:rsidR="00334AA1" w:rsidRPr="005B5DD0">
        <w:noBreakHyphen/>
      </w:r>
      <w:r w:rsidR="00334AA1">
        <w:rPr>
          <w:noProof/>
        </w:rPr>
        <w:t>5</w:t>
      </w:r>
      <w:r w:rsidR="004D51C7">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6"/>
      </w:tblGrid>
      <w:tr w:rsidR="00487288">
        <w:tc>
          <w:tcPr>
            <w:tcW w:w="9576" w:type="dxa"/>
          </w:tcPr>
          <w:p w:rsidR="00487288" w:rsidRDefault="00487288" w:rsidP="00710CD4">
            <w:pPr>
              <w:pStyle w:val="BodyText"/>
            </w:pPr>
            <w:r>
              <w:rPr>
                <w:noProof/>
              </w:rPr>
              <w:drawing>
                <wp:inline distT="0" distB="0" distL="0" distR="0">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43016" cy="1691640"/>
                          </a:xfrm>
                          <a:prstGeom prst="rect">
                            <a:avLst/>
                          </a:prstGeom>
                          <a:noFill/>
                        </pic:spPr>
                      </pic:pic>
                    </a:graphicData>
                  </a:graphic>
                </wp:inline>
              </w:drawing>
            </w:r>
          </w:p>
          <w:p w:rsidR="00487288" w:rsidRDefault="00487288" w:rsidP="00487288">
            <w:pPr>
              <w:pStyle w:val="ESCaption"/>
              <w:spacing w:before="0" w:after="0"/>
              <w:ind w:left="0"/>
            </w:pPr>
            <w:r>
              <w:t>(a) Preload = 50% of flattening – elastic component is linear and given by equation (5-1)</w:t>
            </w:r>
          </w:p>
        </w:tc>
      </w:tr>
      <w:tr w:rsidR="00487288">
        <w:tc>
          <w:tcPr>
            <w:tcW w:w="9576" w:type="dxa"/>
          </w:tcPr>
          <w:p w:rsidR="00487288" w:rsidRDefault="00487288" w:rsidP="00710CD4">
            <w:pPr>
              <w:pStyle w:val="BodyText"/>
            </w:pPr>
            <w:r>
              <w:rPr>
                <w:noProof/>
              </w:rPr>
              <w:drawing>
                <wp:inline distT="0" distB="0" distL="0" distR="0">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52160" cy="1691640"/>
                          </a:xfrm>
                          <a:prstGeom prst="rect">
                            <a:avLst/>
                          </a:prstGeom>
                          <a:noFill/>
                        </pic:spPr>
                      </pic:pic>
                    </a:graphicData>
                  </a:graphic>
                </wp:inline>
              </w:drawing>
            </w:r>
          </w:p>
          <w:p w:rsidR="00487288" w:rsidRDefault="00487288" w:rsidP="00487288">
            <w:pPr>
              <w:pStyle w:val="ESCaption"/>
              <w:spacing w:before="0" w:after="0"/>
              <w:ind w:left="0"/>
            </w:pPr>
            <w:r>
              <w:t>(b) Preload = 25% of flattening – elastic component is S-shaped and given by equation (5-2)</w:t>
            </w:r>
          </w:p>
        </w:tc>
      </w:tr>
    </w:tbl>
    <w:p w:rsidR="00772583" w:rsidRDefault="00772583" w:rsidP="00772583">
      <w:pPr>
        <w:pStyle w:val="Caption"/>
      </w:pPr>
      <w:bookmarkStart w:id="518" w:name="_Ref168257748"/>
      <w:bookmarkStart w:id="519" w:name="_Toc168347923"/>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4</w:t>
      </w:r>
      <w:r w:rsidR="004D51C7">
        <w:rPr>
          <w:noProof/>
        </w:rPr>
        <w:fldChar w:fldCharType="end"/>
      </w:r>
      <w:bookmarkEnd w:id="518"/>
      <w:r>
        <w:br/>
        <w:t xml:space="preserve">Comparison on model and measured moment-rotation behavior when the model is driven by the measured </w:t>
      </w:r>
      <w:r w:rsidRPr="00772583">
        <w:rPr>
          <w:rFonts w:ascii="Symbol" w:hAnsi="Symbol"/>
          <w:i/>
          <w:iCs/>
        </w:rPr>
        <w:t>q</w:t>
      </w:r>
      <w:r w:rsidRPr="00772583">
        <w:rPr>
          <w:vertAlign w:val="subscript"/>
        </w:rPr>
        <w:t>w</w:t>
      </w:r>
      <w:r>
        <w:t xml:space="preserve"> as input (example shown for 2 units of 2U2D).</w:t>
      </w:r>
      <w:bookmarkEnd w:id="519"/>
    </w:p>
    <w:p w:rsidR="00357328" w:rsidRPr="00357328" w:rsidRDefault="00357328" w:rsidP="00357328">
      <w:pPr>
        <w:pStyle w:val="Heading2"/>
        <w:numPr>
          <w:numberingChange w:id="520" w:author="Unknown" w:date="2024-06-16T16:13:00Z" w:original=""/>
        </w:numPr>
      </w:pPr>
      <w:bookmarkStart w:id="521" w:name="_Toc168346914"/>
      <w:r>
        <w:t>Summary of nonlinear dynamic model</w:t>
      </w:r>
      <w:bookmarkEnd w:id="521"/>
    </w:p>
    <w:p w:rsidR="00A133B3" w:rsidRDefault="009B444F" w:rsidP="00D7150D">
      <w:pPr>
        <w:pStyle w:val="BodyText"/>
      </w:pPr>
      <w:r>
        <w:t>Combining the moment-rotation model of equations (5-1) and (5-2) or (5-3) with the equation of motion of the CVT (considered as a rigid body), and including the flexibility of the spool plate results in the full nonlinear model of the Belleville washer-protected CVT:</w:t>
      </w:r>
    </w:p>
    <w:p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 (equation (5-3) rewritten):</m:t>
              </m:r>
              <m:r>
                <m:rPr>
                  <m:sty m:val="p"/>
                </m: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rsidR="004253B3" w:rsidRDefault="002F2E1D" w:rsidP="00D7150D">
      <w:pPr>
        <w:pStyle w:val="BodyText"/>
        <w:sectPr w:rsidR="004253B3">
          <w:type w:val="oddPage"/>
          <w:pgSz w:w="12240" w:h="15840"/>
          <w:pgMar w:top="1440" w:right="1440" w:bottom="1440" w:left="1440" w:gutter="0"/>
          <w:pgNumType w:start="1" w:chapStyle="1"/>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proofErr w:type="spellStart"/>
      <w:r w:rsidR="00144CD1" w:rsidRPr="004E7DD4">
        <w:rPr>
          <w:i/>
          <w:iCs/>
        </w:rPr>
        <w:t>K</w:t>
      </w:r>
      <w:r w:rsidR="00144CD1" w:rsidRPr="004E7DD4">
        <w:rPr>
          <w:vertAlign w:val="subscript"/>
        </w:rPr>
        <w:t>p</w:t>
      </w:r>
      <w:proofErr w:type="spellEnd"/>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rsidR="004253B3" w:rsidRDefault="00D910F1" w:rsidP="00D7150D">
      <w:pPr>
        <w:pStyle w:val="BodyText"/>
      </w:pPr>
      <w:r>
        <w:rPr>
          <w:noProof/>
        </w:rPr>
        <w:drawing>
          <wp:inline distT="0" distB="0" distL="0" distR="0">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13064" cy="4453128"/>
                    </a:xfrm>
                    <a:prstGeom prst="rect">
                      <a:avLst/>
                    </a:prstGeom>
                    <a:noFill/>
                  </pic:spPr>
                </pic:pic>
              </a:graphicData>
            </a:graphic>
          </wp:inline>
        </w:drawing>
      </w:r>
    </w:p>
    <w:p w:rsidR="00D910F1" w:rsidRDefault="00D910F1" w:rsidP="00D910F1">
      <w:pPr>
        <w:pStyle w:val="Caption"/>
      </w:pPr>
      <w:bookmarkStart w:id="522" w:name="_Ref168304552"/>
      <w:bookmarkStart w:id="523" w:name="_Toc168347924"/>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5</w:t>
      </w:r>
      <w:r w:rsidR="004D51C7">
        <w:rPr>
          <w:noProof/>
        </w:rPr>
        <w:fldChar w:fldCharType="end"/>
      </w:r>
      <w:bookmarkEnd w:id="522"/>
      <w:r>
        <w:br/>
        <w:t xml:space="preserve">Relative magnitudes of total CVT rotation </w:t>
      </w:r>
      <w:r w:rsidRPr="00D910F1">
        <w:rPr>
          <w:rFonts w:ascii="Symbol" w:hAnsi="Symbol"/>
          <w:i/>
          <w:iCs/>
        </w:rPr>
        <w:t>q</w:t>
      </w:r>
      <w:r>
        <w:t xml:space="preserve">, washer stack deformation </w:t>
      </w:r>
      <w:r w:rsidRPr="00772583">
        <w:rPr>
          <w:rFonts w:ascii="Symbol" w:hAnsi="Symbol"/>
          <w:i/>
          <w:iCs/>
        </w:rPr>
        <w:t>q</w:t>
      </w:r>
      <w:r w:rsidRPr="00772583">
        <w:rPr>
          <w:vertAlign w:val="subscript"/>
        </w:rPr>
        <w:t>w</w:t>
      </w:r>
      <w:r>
        <w:t xml:space="preserve"> and spool plate deformation </w:t>
      </w:r>
      <w:r w:rsidRPr="00772583">
        <w:rPr>
          <w:rFonts w:ascii="Symbol" w:hAnsi="Symbol"/>
          <w:i/>
          <w:iCs/>
        </w:rPr>
        <w:t>q</w:t>
      </w:r>
      <w:r>
        <w:rPr>
          <w:vertAlign w:val="subscript"/>
        </w:rPr>
        <w:t>p</w:t>
      </w:r>
      <w:r>
        <w:t xml:space="preserve"> (example shown for 2 units of 2U2D in X direction for 0.5g CERL motion).</w:t>
      </w:r>
      <w:bookmarkEnd w:id="523"/>
    </w:p>
    <w:p w:rsidR="00D910F1" w:rsidRDefault="00D910F1" w:rsidP="00D7150D">
      <w:pPr>
        <w:pStyle w:val="BodyText"/>
      </w:pPr>
    </w:p>
    <w:p w:rsidR="00D910F1" w:rsidRDefault="005D4AFA" w:rsidP="00D7150D">
      <w:pPr>
        <w:pStyle w:val="BodyText"/>
        <w:sectPr w:rsidR="00D910F1">
          <w:pgSz w:w="15840" w:h="12240" w:orient="landscape"/>
          <w:pgMar w:top="1440" w:right="1440" w:bottom="1440" w:left="1440" w:gutter="0"/>
          <w:pgNumType w:chapStyle="1"/>
          <w:docGrid w:linePitch="272"/>
        </w:sectPr>
      </w:pPr>
      <w:ins w:id="524" w:author="Unknown" w:date="2024-06-18T09:25:00Z">
        <w:r>
          <w:t>When you refer to the full nonlinear model above, does this preclu</w:t>
        </w:r>
      </w:ins>
      <w:ins w:id="525" w:author="Unknown" w:date="2024-06-18T09:26:00Z">
        <w:r>
          <w:t>d</w:t>
        </w:r>
      </w:ins>
      <w:ins w:id="526" w:author="Unknown" w:date="2024-06-18T09:25:00Z">
        <w:r>
          <w:t xml:space="preserve">e </w:t>
        </w:r>
      </w:ins>
      <w:proofErr w:type="spellStart"/>
      <w:ins w:id="527" w:author="Unknown" w:date="2024-06-18T09:26:00Z">
        <w:r>
          <w:t>Parasidic</w:t>
        </w:r>
        <w:proofErr w:type="spellEnd"/>
        <w:r>
          <w:t xml:space="preserve"> Resonance if the CVT ration of vertical and rocking </w:t>
        </w:r>
      </w:ins>
      <w:ins w:id="528" w:author="Unknown" w:date="2024-06-18T09:27:00Z">
        <w:r>
          <w:t>frequencies is about 2?</w:t>
        </w:r>
      </w:ins>
    </w:p>
    <w:p w:rsidR="003D0E9D" w:rsidRDefault="004D51C7" w:rsidP="003D0E9D">
      <w:pPr>
        <w:pStyle w:val="BodyText"/>
        <w:rPr>
          <w:ins w:id="529" w:author="Unknown" w:date="2024-06-17T18:03:00Z"/>
          <w:iCs/>
        </w:rPr>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3D0E9D">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r w:rsidR="00895513" w:rsidRPr="00895513">
        <w:rPr>
          <w:rFonts w:ascii="Courier New" w:hAnsi="Courier New" w:cs="Courier New"/>
          <w:iCs/>
        </w:rPr>
        <w:t>ode15s</w:t>
      </w:r>
      <w:r w:rsidR="00895513">
        <w:rPr>
          <w:iCs/>
        </w:rPr>
        <w:t xml:space="preserve"> in MATLAB </w:t>
      </w:r>
      <w:r>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Pr>
          <w:iCs/>
        </w:rPr>
        <w:fldChar w:fldCharType="separate"/>
      </w:r>
      <w:r w:rsidR="00A36E16">
        <w:rPr>
          <w:iCs/>
          <w:noProof/>
        </w:rPr>
        <w:t>[28]</w:t>
      </w:r>
      <w:r>
        <w:rPr>
          <w:iCs/>
        </w:rPr>
        <w:fldChar w:fldCharType="end"/>
      </w:r>
      <w:r w:rsidR="00895513">
        <w:rPr>
          <w:iCs/>
        </w:rPr>
        <w:t>.</w:t>
      </w:r>
      <w:r w:rsidR="00A36E16">
        <w:rPr>
          <w:iCs/>
        </w:rPr>
        <w:t xml:space="preserve"> The insulator moment can be calculated as an output of the analysis using equation (4-8).</w:t>
      </w:r>
    </w:p>
    <w:p w:rsidR="008F32FE" w:rsidRPr="003D0E9D" w:rsidRDefault="008F32FE" w:rsidP="003D0E9D">
      <w:pPr>
        <w:pStyle w:val="BodyText"/>
        <w:numPr>
          <w:ins w:id="530" w:author="Unknown" w:date="2024-06-17T18:03:00Z"/>
        </w:numPr>
      </w:pPr>
      <w:ins w:id="531" w:author="Unknown" w:date="2024-06-17T18:03:00Z">
        <w:r>
          <w:rPr>
            <w:iCs/>
          </w:rPr>
          <w:t>Does the assumption of a rigid CVT eliminate of Parametric Reson</w:t>
        </w:r>
        <w:del w:id="532" w:author="Unknown" w:date="2024-06-18T09:27:00Z">
          <w:r w:rsidDel="005D4AFA">
            <w:rPr>
              <w:iCs/>
            </w:rPr>
            <w:delText>n</w:delText>
          </w:r>
        </w:del>
        <w:r>
          <w:rPr>
            <w:iCs/>
          </w:rPr>
          <w:t>ance?</w:t>
        </w:r>
      </w:ins>
    </w:p>
    <w:p w:rsidR="00A25F9F" w:rsidRDefault="00A25F9F" w:rsidP="00A25F9F">
      <w:pPr>
        <w:pStyle w:val="Heading2"/>
        <w:numPr>
          <w:numberingChange w:id="533" w:author="Unknown" w:date="2024-06-16T16:13:00Z" w:original=""/>
        </w:numPr>
      </w:pPr>
      <w:bookmarkStart w:id="534" w:name="_Toc168346915"/>
      <w:r>
        <w:t>Analysis results</w:t>
      </w:r>
      <w:bookmarkEnd w:id="534"/>
    </w:p>
    <w:p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4D51C7">
        <w:fldChar w:fldCharType="begin"/>
      </w:r>
      <w:r w:rsidR="002B0F10">
        <w:instrText xml:space="preserve"> REF _Ref168306823 \h </w:instrText>
      </w:r>
      <w:r w:rsidR="004D51C7">
        <w:fldChar w:fldCharType="separate"/>
      </w:r>
      <w:r w:rsidR="00334AA1" w:rsidRPr="005B5DD0">
        <w:t xml:space="preserve">Figure </w:t>
      </w:r>
      <w:r w:rsidR="00334AA1">
        <w:rPr>
          <w:noProof/>
        </w:rPr>
        <w:t>5</w:t>
      </w:r>
      <w:r w:rsidR="00334AA1" w:rsidRPr="005B5DD0">
        <w:noBreakHyphen/>
      </w:r>
      <w:r w:rsidR="00334AA1">
        <w:rPr>
          <w:noProof/>
        </w:rPr>
        <w:t>6</w:t>
      </w:r>
      <w:r w:rsidR="004D51C7">
        <w:fldChar w:fldCharType="end"/>
      </w:r>
      <w:r w:rsidR="002B0F10">
        <w:t xml:space="preserve"> and </w:t>
      </w:r>
      <w:r w:rsidR="004D51C7">
        <w:fldChar w:fldCharType="begin"/>
      </w:r>
      <w:r w:rsidR="002B0F10">
        <w:instrText xml:space="preserve"> REF _Ref168306832 \h </w:instrText>
      </w:r>
      <w:r w:rsidR="004D51C7">
        <w:fldChar w:fldCharType="separate"/>
      </w:r>
      <w:r w:rsidR="00334AA1" w:rsidRPr="005B5DD0">
        <w:t xml:space="preserve">Figure </w:t>
      </w:r>
      <w:r w:rsidR="00334AA1">
        <w:rPr>
          <w:noProof/>
        </w:rPr>
        <w:t>5</w:t>
      </w:r>
      <w:r w:rsidR="00334AA1" w:rsidRPr="005B5DD0">
        <w:noBreakHyphen/>
      </w:r>
      <w:r w:rsidR="00334AA1">
        <w:rPr>
          <w:noProof/>
        </w:rPr>
        <w:t>7</w:t>
      </w:r>
      <w:r w:rsidR="004D51C7">
        <w:fldChar w:fldCharType="end"/>
      </w:r>
      <w:r w:rsidR="002B0F10">
        <w:t>.</w:t>
      </w:r>
    </w:p>
    <w:p w:rsidR="00A36E16" w:rsidRDefault="00A36E16" w:rsidP="000C1D40">
      <w:pPr>
        <w:pStyle w:val="BodyText"/>
        <w:sectPr w:rsidR="00A36E16">
          <w:pgSz w:w="12240" w:h="15840"/>
          <w:pgMar w:top="1440" w:right="1440" w:bottom="1440" w:left="1440" w:gutter="0"/>
          <w:pgNumType w:chapStyle="1"/>
        </w:sectPr>
      </w:pPr>
    </w:p>
    <w:p w:rsidR="00A36E16" w:rsidRPr="00A36E16" w:rsidRDefault="00C75E4F" w:rsidP="000C1D40">
      <w:pPr>
        <w:pStyle w:val="BodyText"/>
      </w:pPr>
      <w:r>
        <w:rPr>
          <w:noProof/>
        </w:rPr>
        <w:drawing>
          <wp:inline distT="0" distB="0" distL="0" distR="0">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549640" cy="4663440"/>
                    </a:xfrm>
                    <a:prstGeom prst="rect">
                      <a:avLst/>
                    </a:prstGeom>
                    <a:noFill/>
                  </pic:spPr>
                </pic:pic>
              </a:graphicData>
            </a:graphic>
          </wp:inline>
        </w:drawing>
      </w:r>
    </w:p>
    <w:p w:rsidR="00C75E4F" w:rsidRDefault="00C75E4F" w:rsidP="00C75E4F">
      <w:pPr>
        <w:pStyle w:val="Caption"/>
      </w:pPr>
      <w:bookmarkStart w:id="535" w:name="_Ref168306823"/>
      <w:bookmarkStart w:id="536" w:name="_Toc168347925"/>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6</w:t>
      </w:r>
      <w:r w:rsidR="004D51C7">
        <w:rPr>
          <w:noProof/>
        </w:rPr>
        <w:fldChar w:fldCharType="end"/>
      </w:r>
      <w:bookmarkEnd w:id="535"/>
      <w:r>
        <w:br/>
        <w:t>Various response quantities obtained from nonlinear dynamic analysis compared with corresponding measurements for 2 units of 2U2D in X direction for 0.5g CERL motion with 50% preload.</w:t>
      </w:r>
      <w:bookmarkEnd w:id="536"/>
    </w:p>
    <w:p w:rsidR="00A36E16" w:rsidRDefault="00A36E16" w:rsidP="000C1D40">
      <w:pPr>
        <w:pStyle w:val="BodyText"/>
      </w:pPr>
    </w:p>
    <w:p w:rsidR="00130313" w:rsidRDefault="00130313" w:rsidP="000C1D40">
      <w:pPr>
        <w:pStyle w:val="BodyText"/>
      </w:pPr>
    </w:p>
    <w:p w:rsidR="00130313" w:rsidRDefault="00835620" w:rsidP="000C1D40">
      <w:pPr>
        <w:pStyle w:val="BodyText"/>
      </w:pPr>
      <w:r>
        <w:rPr>
          <w:noProof/>
        </w:rPr>
        <w:drawing>
          <wp:inline distT="0" distB="0" distL="0" distR="0">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686800" cy="4681728"/>
                    </a:xfrm>
                    <a:prstGeom prst="rect">
                      <a:avLst/>
                    </a:prstGeom>
                    <a:noFill/>
                  </pic:spPr>
                </pic:pic>
              </a:graphicData>
            </a:graphic>
          </wp:inline>
        </w:drawing>
      </w:r>
    </w:p>
    <w:p w:rsidR="00130313" w:rsidRDefault="00130313" w:rsidP="00130313">
      <w:pPr>
        <w:pStyle w:val="Caption"/>
      </w:pPr>
      <w:bookmarkStart w:id="537" w:name="_Ref168306832"/>
      <w:bookmarkStart w:id="538" w:name="_Toc168347926"/>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5</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7</w:t>
      </w:r>
      <w:r w:rsidR="004D51C7">
        <w:rPr>
          <w:noProof/>
        </w:rPr>
        <w:fldChar w:fldCharType="end"/>
      </w:r>
      <w:bookmarkEnd w:id="537"/>
      <w:r>
        <w:br/>
        <w:t>Various response quantities obtained from nonlinear dynamic analysis compared with corresponding measurements for 2 units of 2U2D in X direction for 0.5g CERL motion with</w:t>
      </w:r>
      <w:r w:rsidR="006D5D1B">
        <w:t>25</w:t>
      </w:r>
      <w:r>
        <w:t>% preload.</w:t>
      </w:r>
      <w:bookmarkEnd w:id="538"/>
    </w:p>
    <w:p w:rsidR="00130313" w:rsidRPr="000C1D40" w:rsidRDefault="00130313" w:rsidP="000C1D40">
      <w:pPr>
        <w:pStyle w:val="BodyText"/>
      </w:pPr>
    </w:p>
    <w:p w:rsidR="00A25F9F" w:rsidRPr="005B5DD0" w:rsidRDefault="00A25F9F" w:rsidP="00A25F9F">
      <w:pPr>
        <w:pStyle w:val="BodyText"/>
        <w:sectPr w:rsidR="00A25F9F" w:rsidRPr="005B5DD0">
          <w:pgSz w:w="15840" w:h="12240" w:orient="landscape"/>
          <w:pgMar w:top="1440" w:right="1440" w:bottom="1440" w:left="1440" w:gutter="0"/>
          <w:pgNumType w:chapStyle="1"/>
          <w:docGrid w:linePitch="272"/>
        </w:sectPr>
      </w:pPr>
    </w:p>
    <w:p w:rsidR="00A25F9F" w:rsidRDefault="00A25F9F" w:rsidP="00A25F9F">
      <w:pPr>
        <w:pStyle w:val="Heading1"/>
        <w:numPr>
          <w:numberingChange w:id="539" w:author="Unknown" w:date="2024-06-16T16:13:00Z" w:original="%1:6:0:"/>
        </w:numPr>
      </w:pPr>
      <w:r>
        <w:br/>
      </w:r>
      <w:bookmarkStart w:id="540" w:name="_Ref166675332"/>
      <w:bookmarkStart w:id="541" w:name="_Ref166675826"/>
      <w:bookmarkStart w:id="542" w:name="_Toc168346916"/>
      <w:r>
        <w:t>Equivalent linear modeling</w:t>
      </w:r>
      <w:bookmarkEnd w:id="540"/>
      <w:bookmarkEnd w:id="541"/>
      <w:bookmarkEnd w:id="542"/>
    </w:p>
    <w:p w:rsidR="00A25F9F" w:rsidRDefault="008D6395" w:rsidP="00A25F9F">
      <w:pPr>
        <w:pStyle w:val="BodyText"/>
      </w:pPr>
      <w:r>
        <w:t>In the previous chapter, the Belleville washer-protected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rsidR="00A25F9F" w:rsidRDefault="00A25F9F" w:rsidP="00A25F9F">
      <w:pPr>
        <w:pStyle w:val="Heading2"/>
        <w:numPr>
          <w:numberingChange w:id="543" w:author="Unknown" w:date="2024-06-16T16:13:00Z" w:original=""/>
        </w:numPr>
      </w:pPr>
      <w:bookmarkStart w:id="544" w:name="_Toc168346917"/>
      <w:r>
        <w:t>Identifying equivalent frequency and damping ratio from measurements</w:t>
      </w:r>
      <w:bookmarkEnd w:id="544"/>
    </w:p>
    <w:p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rsidR="004D51C7">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rsidR="004D51C7">
        <w:fldChar w:fldCharType="separate"/>
      </w:r>
      <w:r>
        <w:rPr>
          <w:noProof/>
        </w:rPr>
        <w:t>[29]</w:t>
      </w:r>
      <w:r w:rsidR="004D51C7">
        <w:fldChar w:fldCharType="end"/>
      </w:r>
      <w:r>
        <w:t>.</w:t>
      </w:r>
      <w:r w:rsidR="00ED6320">
        <w:t xml:space="preserve"> </w:t>
      </w:r>
      <w:r w:rsidR="004D51C7">
        <w:fldChar w:fldCharType="begin"/>
      </w:r>
      <w:r w:rsidR="00ED6320">
        <w:instrText xml:space="preserve"> REF _Ref168310574 \h </w:instrText>
      </w:r>
      <w:r w:rsidR="004D51C7">
        <w:fldChar w:fldCharType="separate"/>
      </w:r>
      <w:r w:rsidR="00334AA1" w:rsidRPr="005B5DD0">
        <w:t xml:space="preserve">Figure </w:t>
      </w:r>
      <w:r w:rsidR="00334AA1">
        <w:rPr>
          <w:noProof/>
        </w:rPr>
        <w:t>6</w:t>
      </w:r>
      <w:r w:rsidR="00334AA1" w:rsidRPr="005B5DD0">
        <w:noBreakHyphen/>
      </w:r>
      <w:r w:rsidR="00334AA1">
        <w:rPr>
          <w:noProof/>
        </w:rPr>
        <w:t>2</w:t>
      </w:r>
      <w:r w:rsidR="004D51C7">
        <w:fldChar w:fldCharType="end"/>
      </w:r>
      <w:r w:rsidR="00ED6320">
        <w:t xml:space="preserve"> shows a comparison of such a linear fit with measured responses</w:t>
      </w:r>
      <w:r w:rsidR="001037B3">
        <w:t xml:space="preserve">. </w:t>
      </w:r>
      <w:r w:rsidR="004D51C7">
        <w:fldChar w:fldCharType="begin"/>
      </w:r>
      <w:r w:rsidR="00F67486">
        <w:instrText xml:space="preserve"> REF _Ref168310872 \h </w:instrText>
      </w:r>
      <w:r w:rsidR="004D51C7">
        <w:fldChar w:fldCharType="separate"/>
      </w:r>
      <w:r w:rsidR="00334AA1">
        <w:t xml:space="preserve">Table </w:t>
      </w:r>
      <w:r w:rsidR="00334AA1">
        <w:rPr>
          <w:noProof/>
        </w:rPr>
        <w:t>6</w:t>
      </w:r>
      <w:r w:rsidR="00334AA1">
        <w:noBreakHyphen/>
      </w:r>
      <w:r w:rsidR="00334AA1">
        <w:rPr>
          <w:noProof/>
        </w:rPr>
        <w:t>1</w:t>
      </w:r>
      <w:r w:rsidR="004D51C7">
        <w:fldChar w:fldCharType="end"/>
      </w:r>
      <w:r w:rsidR="00F67486">
        <w:t xml:space="preserve"> summarizes equivalent frequencies and damping ratios for all the configurations tested.</w:t>
      </w:r>
    </w:p>
    <w:p w:rsidR="00A25F9F" w:rsidRDefault="00A25F9F" w:rsidP="00A25F9F">
      <w:pPr>
        <w:pStyle w:val="Heading2"/>
        <w:numPr>
          <w:numberingChange w:id="545" w:author="Unknown" w:date="2024-06-16T16:13:00Z" w:original=""/>
        </w:numPr>
      </w:pPr>
      <w:bookmarkStart w:id="546" w:name="_Toc168346918"/>
      <w:r>
        <w:t>Graphical determination of equivalent stiffness and damping ratio</w:t>
      </w:r>
      <w:bookmarkEnd w:id="546"/>
    </w:p>
    <w:p w:rsidR="00A25F9F" w:rsidRDefault="00334AA1" w:rsidP="00A25F9F">
      <w:pPr>
        <w:pStyle w:val="BodyText"/>
      </w:pPr>
      <w:r>
        <w:t xml:space="preserve">Approximate equivalent stiffness, frequency and damping ratio can be obtained graphically as illustrated in </w:t>
      </w:r>
      <w:r w:rsidR="004D51C7">
        <w:fldChar w:fldCharType="begin"/>
      </w:r>
      <w:r>
        <w:instrText xml:space="preserve"> REF _Ref168346961 \h </w:instrText>
      </w:r>
      <w:r w:rsidR="004D51C7">
        <w:fldChar w:fldCharType="separate"/>
      </w:r>
      <w:r w:rsidRPr="005B5DD0">
        <w:t xml:space="preserve">Figure </w:t>
      </w:r>
      <w:r>
        <w:rPr>
          <w:noProof/>
        </w:rPr>
        <w:t>6</w:t>
      </w:r>
      <w:r w:rsidRPr="005B5DD0">
        <w:noBreakHyphen/>
      </w:r>
      <w:r>
        <w:rPr>
          <w:noProof/>
        </w:rPr>
        <w:t>1</w:t>
      </w:r>
      <w:r w:rsidR="004D51C7">
        <w:fldChar w:fldCharType="end"/>
      </w:r>
      <w:r>
        <w:t xml:space="preserve">. </w:t>
      </w:r>
      <w:r w:rsidR="00DC2823">
        <w:t xml:space="preserve">The equivalent stiffness, </w:t>
      </w:r>
      <w:proofErr w:type="spellStart"/>
      <w:r w:rsidR="00DC2823">
        <w:rPr>
          <w:i/>
          <w:iCs/>
        </w:rPr>
        <w:t>k</w:t>
      </w:r>
      <w:r w:rsidR="00DC2823" w:rsidRPr="00DC2823">
        <w:rPr>
          <w:vertAlign w:val="subscript"/>
        </w:rPr>
        <w:t>eq</w:t>
      </w:r>
      <w:proofErr w:type="spellEnd"/>
      <w:r w:rsidR="00DC2823">
        <w:t>, is obtained as the ratio of the difference between the positive and negative peak moments and the different between the peak positive and negative rotations. The frequency is then</w:t>
      </w:r>
    </w:p>
    <w:p w:rsidR="00DC2823" w:rsidRPr="00DC2823" w:rsidRDefault="00DC2823" w:rsidP="00DC2823">
      <w:pPr>
        <w:pStyle w:val="Equation"/>
        <w:divId w:val="707295165"/>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on"/>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m:rPr>
                        <m:nor/>
                      </m:rPr>
                      <m:t>eq</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Lucida Sans Unicode" w:hAnsi="Lucida Sans Unicode" w:cs="Lucida Sans Unicode"/>
                      </w:rPr>
                      <m:t>h</m:t>
                    </m:r>
                  </m:e>
                  <m:sub>
                    <m:r>
                      <m:rPr>
                        <m:nor/>
                      </m:rPr>
                      <m:t>CG</m:t>
                    </m:r>
                  </m:sub>
                  <m:sup>
                    <m:r>
                      <m:rPr>
                        <m:sty m:val="p"/>
                      </m:rPr>
                      <w:rPr>
                        <w:rFonts w:ascii="Cambria Math" w:hAnsi="Cambria Math"/>
                      </w:rPr>
                      <m:t>2</m:t>
                    </m:r>
                  </m:sup>
                </m:sSubSup>
              </m:den>
            </m:f>
          </m:e>
        </m:rad>
      </m:oMath>
      <w:r>
        <w:tab/>
        <w:t>(6-1)</w:t>
      </w:r>
    </w:p>
    <w:p w:rsidR="008A2BB5" w:rsidRDefault="00334AA1" w:rsidP="00A25F9F">
      <w:pPr>
        <w:pStyle w:val="BodyText"/>
      </w:pPr>
      <w:r>
        <w:rPr>
          <w:noProof/>
        </w:rPr>
        <w:drawing>
          <wp:inline distT="0" distB="0" distL="0" distR="0">
            <wp:extent cx="5294376" cy="2679192"/>
            <wp:effectExtent l="0" t="0" r="0" b="0"/>
            <wp:docPr id="12000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4376" cy="2679192"/>
                    </a:xfrm>
                    <a:prstGeom prst="rect">
                      <a:avLst/>
                    </a:prstGeom>
                    <a:noFill/>
                  </pic:spPr>
                </pic:pic>
              </a:graphicData>
            </a:graphic>
          </wp:inline>
        </w:drawing>
      </w:r>
    </w:p>
    <w:p w:rsidR="00F5464E" w:rsidRDefault="00334AA1" w:rsidP="00DC2823">
      <w:pPr>
        <w:pStyle w:val="Caption"/>
      </w:pPr>
      <w:bookmarkStart w:id="547" w:name="_Ref168346961"/>
      <w:bookmarkStart w:id="548" w:name="_Toc168347927"/>
      <w:r w:rsidRPr="005B5DD0">
        <w:t xml:space="preserve">Figure </w:t>
      </w:r>
      <w:r w:rsidR="004D51C7">
        <w:rPr>
          <w:noProof/>
        </w:rPr>
        <w:fldChar w:fldCharType="begin"/>
      </w:r>
      <w:r>
        <w:rPr>
          <w:noProof/>
        </w:rPr>
        <w:instrText xml:space="preserve"> STYLEREF 1 \s </w:instrText>
      </w:r>
      <w:r w:rsidR="004D51C7">
        <w:rPr>
          <w:noProof/>
        </w:rPr>
        <w:fldChar w:fldCharType="separate"/>
      </w:r>
      <w:r>
        <w:rPr>
          <w:noProof/>
        </w:rPr>
        <w:t>6</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Pr>
          <w:noProof/>
        </w:rPr>
        <w:t>1</w:t>
      </w:r>
      <w:r w:rsidR="004D51C7">
        <w:rPr>
          <w:noProof/>
        </w:rPr>
        <w:fldChar w:fldCharType="end"/>
      </w:r>
      <w:bookmarkEnd w:id="547"/>
      <w:r>
        <w:br/>
        <w:t>Concept of graphically obtaining equivalent stiffness and damping ratio.</w:t>
      </w:r>
      <w:bookmarkEnd w:id="548"/>
    </w:p>
    <w:p w:rsidR="00A00917" w:rsidRDefault="00A00917" w:rsidP="00F5464E">
      <w:pPr>
        <w:pStyle w:val="BodyText"/>
        <w:sectPr w:rsidR="00A00917">
          <w:type w:val="oddPage"/>
          <w:pgSz w:w="12240" w:h="15840"/>
          <w:pgMar w:top="1440" w:right="1440" w:bottom="1440" w:left="1440" w:gutter="0"/>
          <w:pgNumType w:start="1" w:chapStyle="1"/>
        </w:sectPr>
      </w:pPr>
    </w:p>
    <w:p w:rsidR="00E96CE0" w:rsidRDefault="00E96CE0" w:rsidP="00E96CE0">
      <w:pPr>
        <w:pStyle w:val="BodyText"/>
      </w:pPr>
      <w:r>
        <w:rPr>
          <w:noProof/>
        </w:rPr>
        <w:drawing>
          <wp:inline distT="0" distB="0" distL="0" distR="0">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39328" cy="4169664"/>
                    </a:xfrm>
                    <a:prstGeom prst="rect">
                      <a:avLst/>
                    </a:prstGeom>
                    <a:noFill/>
                  </pic:spPr>
                </pic:pic>
              </a:graphicData>
            </a:graphic>
          </wp:inline>
        </w:drawing>
      </w:r>
    </w:p>
    <w:p w:rsidR="004B63D4" w:rsidRDefault="004B63D4" w:rsidP="004B63D4">
      <w:pPr>
        <w:pStyle w:val="Caption"/>
      </w:pPr>
      <w:bookmarkStart w:id="549" w:name="_Ref168310574"/>
      <w:bookmarkStart w:id="550" w:name="_Toc168347928"/>
      <w:r w:rsidRPr="005B5DD0">
        <w:t xml:space="preserve">Figure </w:t>
      </w:r>
      <w:r w:rsidR="004D51C7">
        <w:rPr>
          <w:noProof/>
        </w:rPr>
        <w:fldChar w:fldCharType="begin"/>
      </w:r>
      <w:r>
        <w:rPr>
          <w:noProof/>
        </w:rPr>
        <w:instrText xml:space="preserve"> STYLEREF 1 \s </w:instrText>
      </w:r>
      <w:r w:rsidR="004D51C7">
        <w:rPr>
          <w:noProof/>
        </w:rPr>
        <w:fldChar w:fldCharType="separate"/>
      </w:r>
      <w:r w:rsidR="00334AA1">
        <w:rPr>
          <w:noProof/>
        </w:rPr>
        <w:t>6</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sidR="00334AA1">
        <w:rPr>
          <w:noProof/>
        </w:rPr>
        <w:t>2</w:t>
      </w:r>
      <w:r w:rsidR="004D51C7">
        <w:rPr>
          <w:noProof/>
        </w:rPr>
        <w:fldChar w:fldCharType="end"/>
      </w:r>
      <w:bookmarkEnd w:id="549"/>
      <w:r>
        <w:br/>
        <w:t>Comparison of measurements with linear fit obtained using subspace system identification</w:t>
      </w:r>
      <w:r w:rsidR="001037B3">
        <w:t xml:space="preserve"> for 0.5g CERL excitation in the X direction for 2 units of 2U2D configuration</w:t>
      </w:r>
      <w:r>
        <w:t>.</w:t>
      </w:r>
      <w:bookmarkEnd w:id="550"/>
    </w:p>
    <w:p w:rsidR="00E96CE0" w:rsidRDefault="00E96CE0" w:rsidP="00E96CE0">
      <w:pPr>
        <w:pStyle w:val="BodyText"/>
      </w:pPr>
    </w:p>
    <w:p w:rsidR="00E96CE0" w:rsidRDefault="00E96CE0">
      <w:pPr>
        <w:rPr>
          <w:rFonts w:ascii="Times New Roman" w:hAnsi="Times New Roman"/>
          <w:sz w:val="24"/>
        </w:rPr>
      </w:pPr>
      <w:r>
        <w:br w:type="page"/>
      </w:r>
    </w:p>
    <w:p w:rsidR="00F5464E" w:rsidRDefault="00F5464E" w:rsidP="00F5464E">
      <w:pPr>
        <w:pStyle w:val="BodyText"/>
      </w:pPr>
    </w:p>
    <w:p w:rsidR="00E96CE0" w:rsidRPr="00E11FDF" w:rsidRDefault="00E96CE0" w:rsidP="00E96CE0">
      <w:pPr>
        <w:pStyle w:val="Caption"/>
      </w:pPr>
      <w:bookmarkStart w:id="551" w:name="_Ref168310872"/>
      <w:bookmarkStart w:id="552" w:name="_Toc168347936"/>
      <w:r>
        <w:t xml:space="preserve">Table </w:t>
      </w:r>
      <w:r w:rsidR="004D51C7">
        <w:fldChar w:fldCharType="begin"/>
      </w:r>
      <w:r>
        <w:instrText xml:space="preserve"> STYLEREF 1 \s </w:instrText>
      </w:r>
      <w:r w:rsidR="004D51C7">
        <w:fldChar w:fldCharType="separate"/>
      </w:r>
      <w:r w:rsidR="00334AA1">
        <w:rPr>
          <w:noProof/>
        </w:rPr>
        <w:t>6</w:t>
      </w:r>
      <w:r w:rsidR="004D51C7">
        <w:rPr>
          <w:noProof/>
        </w:rPr>
        <w:fldChar w:fldCharType="end"/>
      </w:r>
      <w:r>
        <w:noBreakHyphen/>
      </w:r>
      <w:r w:rsidR="004D51C7">
        <w:fldChar w:fldCharType="begin"/>
      </w:r>
      <w:r>
        <w:instrText xml:space="preserve"> SEQ Table \* ARABIC \s 1 </w:instrText>
      </w:r>
      <w:r w:rsidR="004D51C7">
        <w:fldChar w:fldCharType="separate"/>
      </w:r>
      <w:r w:rsidR="00334AA1">
        <w:rPr>
          <w:noProof/>
        </w:rPr>
        <w:t>1</w:t>
      </w:r>
      <w:r w:rsidR="004D51C7">
        <w:rPr>
          <w:noProof/>
        </w:rPr>
        <w:fldChar w:fldCharType="end"/>
      </w:r>
      <w:bookmarkEnd w:id="551"/>
      <w:r>
        <w:br/>
        <w:t>Summary of findings from experimental measurements and equivalent linear modeling for 0.5g CERL excitation. Damping ratios in parentheses denote those obtained by the procedure in XXX</w:t>
      </w:r>
      <w:proofErr w:type="gramStart"/>
      <w:ins w:id="553" w:author="Unknown" w:date="2024-06-18T09:37:00Z">
        <w:r w:rsidR="00D65711">
          <w:t>?</w:t>
        </w:r>
      </w:ins>
      <w:r>
        <w:t>.</w:t>
      </w:r>
      <w:bookmarkEnd w:id="552"/>
      <w:proofErr w:type="gramEnd"/>
    </w:p>
    <w:tbl>
      <w:tblPr>
        <w:tblW w:w="0" w:type="auto"/>
        <w:tblCellMar>
          <w:left w:w="0" w:type="dxa"/>
          <w:right w:w="0" w:type="dxa"/>
        </w:tblCellMar>
        <w:tblLook w:val="0420"/>
      </w:tblPr>
      <w:tblGrid>
        <w:gridCol w:w="2541"/>
        <w:gridCol w:w="734"/>
        <w:gridCol w:w="742"/>
        <w:gridCol w:w="838"/>
        <w:gridCol w:w="845"/>
        <w:gridCol w:w="894"/>
        <w:gridCol w:w="894"/>
        <w:gridCol w:w="993"/>
        <w:gridCol w:w="993"/>
        <w:gridCol w:w="894"/>
        <w:gridCol w:w="894"/>
        <w:gridCol w:w="993"/>
        <w:gridCol w:w="993"/>
      </w:tblGrid>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pPr>
            <w:r w:rsidRPr="00A00917">
              <w:t>K1875</w:t>
            </w:r>
            <w:r>
              <w:t>-G-086</w:t>
            </w:r>
            <w:r w:rsidRPr="00A00917">
              <w:t xml:space="preserve"> 3 units of 3U3D</w:t>
            </w:r>
          </w:p>
        </w:tc>
      </w:tr>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50% (1500lbs)</w:t>
            </w:r>
          </w:p>
        </w:tc>
      </w:tr>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Pr>
                <w:i/>
                <w:iCs/>
              </w:rPr>
              <w:t>Y</w:t>
            </w:r>
          </w:p>
        </w:tc>
      </w:tr>
      <w:tr w:rsidR="00E96CE0" w:rsidRPr="00A00917">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2.9</w:t>
            </w:r>
          </w:p>
          <w:p w:rsidR="00E96CE0" w:rsidRPr="00A00917" w:rsidRDefault="00E96CE0" w:rsidP="00713F87">
            <w:pPr>
              <w:pStyle w:val="BodyText"/>
              <w:spacing w:before="100" w:beforeAutospacing="1" w:after="100" w:afterAutospacing="1"/>
            </w:pPr>
            <w:r w:rsidRPr="00A00917">
              <w:t>(3.0)</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4.0</w:t>
            </w:r>
          </w:p>
          <w:p w:rsidR="00E96CE0" w:rsidRPr="00A00917" w:rsidRDefault="00E96CE0" w:rsidP="00713F87">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3.6</w:t>
            </w:r>
          </w:p>
          <w:p w:rsidR="00E96CE0" w:rsidRPr="00A00917" w:rsidRDefault="00E96CE0" w:rsidP="00713F87">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5.1</w:t>
            </w:r>
          </w:p>
          <w:p w:rsidR="00E96CE0" w:rsidRPr="00A00917" w:rsidRDefault="00E96CE0" w:rsidP="00713F87">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4.1</w:t>
            </w:r>
          </w:p>
          <w:p w:rsidR="00E96CE0" w:rsidRPr="00A00917" w:rsidRDefault="00E96CE0" w:rsidP="00713F87">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5.5</w:t>
            </w:r>
          </w:p>
          <w:p w:rsidR="00E96CE0" w:rsidRPr="00A00917" w:rsidRDefault="00E96CE0" w:rsidP="00713F87">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3.6</w:t>
            </w:r>
          </w:p>
          <w:p w:rsidR="00E96CE0" w:rsidRPr="00A00917" w:rsidRDefault="00E96CE0" w:rsidP="00713F87">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5.1</w:t>
            </w:r>
          </w:p>
          <w:p w:rsidR="00E96CE0" w:rsidRPr="00A00917" w:rsidRDefault="00E96CE0" w:rsidP="00713F87">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4.5</w:t>
            </w:r>
          </w:p>
          <w:p w:rsidR="00E96CE0" w:rsidRPr="00A00917" w:rsidRDefault="00E96CE0" w:rsidP="00713F87">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5.9</w:t>
            </w:r>
          </w:p>
          <w:p w:rsidR="00E96CE0" w:rsidRPr="00A00917" w:rsidRDefault="00E96CE0" w:rsidP="00713F87">
            <w:pPr>
              <w:pStyle w:val="BodyText"/>
              <w:spacing w:before="100" w:beforeAutospacing="1" w:after="100" w:afterAutospacing="1"/>
            </w:pPr>
            <w:r w:rsidRPr="00A00917">
              <w:t>(5.6)</w:t>
            </w:r>
          </w:p>
        </w:tc>
      </w:tr>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3.9</w:t>
            </w:r>
          </w:p>
          <w:p w:rsidR="00E96CE0" w:rsidRPr="00A00917" w:rsidRDefault="00E96CE0" w:rsidP="00713F87">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3.7</w:t>
            </w:r>
          </w:p>
          <w:p w:rsidR="00E96CE0" w:rsidRPr="00A00917" w:rsidRDefault="00E96CE0" w:rsidP="00713F87">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6.5</w:t>
            </w:r>
          </w:p>
          <w:p w:rsidR="00E96CE0" w:rsidRPr="00A00917" w:rsidRDefault="00E96CE0" w:rsidP="00713F87">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6.4</w:t>
            </w:r>
          </w:p>
          <w:p w:rsidR="00E96CE0" w:rsidRPr="00A00917" w:rsidRDefault="00E96CE0" w:rsidP="00713F87">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9.9</w:t>
            </w:r>
          </w:p>
          <w:p w:rsidR="00E96CE0" w:rsidRPr="00A00917" w:rsidRDefault="00E96CE0" w:rsidP="00713F87">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8.1</w:t>
            </w:r>
          </w:p>
          <w:p w:rsidR="00E96CE0" w:rsidRPr="00A00917" w:rsidRDefault="00E96CE0" w:rsidP="00713F87">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7.8</w:t>
            </w:r>
          </w:p>
          <w:p w:rsidR="00E96CE0" w:rsidRPr="00A00917" w:rsidRDefault="00E96CE0" w:rsidP="00713F87">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7.3</w:t>
            </w:r>
          </w:p>
          <w:p w:rsidR="00E96CE0" w:rsidRPr="00A00917" w:rsidRDefault="00E96CE0" w:rsidP="00713F87">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9.3</w:t>
            </w:r>
          </w:p>
          <w:p w:rsidR="00E96CE0" w:rsidRPr="00A00917" w:rsidRDefault="00E96CE0" w:rsidP="00713F87">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6.0</w:t>
            </w:r>
          </w:p>
          <w:p w:rsidR="00E96CE0" w:rsidRPr="00A00917" w:rsidRDefault="00E96CE0" w:rsidP="00713F87">
            <w:pPr>
              <w:pStyle w:val="BodyText"/>
              <w:spacing w:before="100" w:beforeAutospacing="1" w:after="100" w:afterAutospacing="1"/>
            </w:pPr>
            <w:r w:rsidRPr="00A00917">
              <w:t>(20.0)</w:t>
            </w:r>
          </w:p>
        </w:tc>
      </w:tr>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Maximum insulator base moment (×10</w:t>
            </w:r>
            <w:r w:rsidRPr="00A00917">
              <w:rPr>
                <w:vertAlign w:val="superscript"/>
              </w:rPr>
              <w:t>4</w:t>
            </w:r>
            <w:r w:rsidRPr="00A00917">
              <w:t xml:space="preserve"> lb-in)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2.9</w:t>
            </w:r>
          </w:p>
        </w:tc>
      </w:tr>
      <w:tr w:rsidR="00E96CE0" w:rsidRPr="00A00917">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96CE0" w:rsidRPr="00A00917" w:rsidRDefault="00E96CE0" w:rsidP="00713F87">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tcPr>
          <w:p w:rsidR="00E96CE0" w:rsidRPr="00A00917" w:rsidRDefault="00E96CE0" w:rsidP="00713F87">
            <w:pPr>
              <w:pStyle w:val="BodyText"/>
              <w:spacing w:before="100" w:beforeAutospacing="1" w:after="100" w:afterAutospacing="1"/>
            </w:pPr>
            <w:r w:rsidRPr="00A00917">
              <w:t>0.9</w:t>
            </w:r>
          </w:p>
        </w:tc>
      </w:tr>
    </w:tbl>
    <w:p w:rsidR="004E1FD7" w:rsidRDefault="004E1FD7" w:rsidP="00F5464E">
      <w:pPr>
        <w:pStyle w:val="BodyText"/>
      </w:pPr>
    </w:p>
    <w:p w:rsidR="00F056C7" w:rsidRDefault="00F056C7" w:rsidP="00F5464E">
      <w:pPr>
        <w:pStyle w:val="BodyText"/>
        <w:sectPr w:rsidR="00F056C7">
          <w:pgSz w:w="15840" w:h="12240" w:orient="landscape"/>
          <w:pgMar w:top="1440" w:right="1440" w:bottom="1440" w:left="1440" w:gutter="0"/>
          <w:pgNumType w:chapStyle="1"/>
          <w:docGrid w:linePitch="272"/>
        </w:sectPr>
      </w:pPr>
    </w:p>
    <w:p w:rsidR="00DC2823" w:rsidRDefault="00DC2823" w:rsidP="00DC2823">
      <w:pPr>
        <w:pStyle w:val="BodyText"/>
      </w:pPr>
      <w:r>
        <w:t xml:space="preserve">and the damping ratio is obtained by equating the area of the hysteresis, </w:t>
      </w:r>
      <w:r w:rsidRPr="00DC2823">
        <w:rPr>
          <w:i/>
          <w:iCs/>
        </w:rPr>
        <w:t>A</w:t>
      </w:r>
      <w:r w:rsidRPr="00DC2823">
        <w:rPr>
          <w:vertAlign w:val="subscript"/>
        </w:rPr>
        <w:t>h</w:t>
      </w:r>
      <w:r>
        <w:t xml:space="preserve">, to that of a viscous damper undergoing the same peak displacement at steady state with frequency </w:t>
      </w:r>
      <w:r w:rsidRPr="00DC2823">
        <w:rPr>
          <w:i/>
          <w:iCs/>
        </w:rPr>
        <w:t>f</w:t>
      </w:r>
      <w:r>
        <w:t xml:space="preserve"> </w:t>
      </w:r>
      <w:r w:rsidR="004D51C7">
        <w:fldChar w:fldCharType="begin"/>
      </w:r>
      <w:r w:rsidR="00811FC9">
        <w:instrText xml:space="preserve"> ADDIN EN.CITE &lt;EndNote&gt;&lt;Cite&gt;&lt;Author&gt;Chopra&lt;/Author&gt;&lt;Year&gt;2023&lt;/Year&gt;&lt;RecNum&gt;40&lt;/RecNum&gt;&lt;DisplayText&gt;[30]&lt;/DisplayText&gt;&lt;record&gt;&lt;rec-number&gt;40&lt;/rec-number&gt;&lt;foreign-keys&gt;&lt;key app="EN" db-id="e2zwdx9fkvp0pue5sa1p5tdwv0edavvpdpft" timestamp="1717469855"&gt;40&lt;/key&gt;&lt;/foreign-keys&gt;&lt;ref-type name="Book"&gt;6&lt;/ref-type&gt;&lt;contributors&gt;&lt;authors&gt;&lt;author&gt;Chopra, Anil K.&lt;/author&gt;&lt;/authors&gt;&lt;/contributors&gt;&lt;titles&gt;&lt;title&gt;Dynamics of structures : theory and applications to earthquake engineering&lt;/title&gt;&lt;secondary-title&gt;Prentice Hall international series in civil engineering and engineering mechanics&lt;/secondary-title&gt;&lt;/titles&gt;&lt;pages&gt;pages cm.&lt;/pages&gt;&lt;edition&gt;Sixth edition.&lt;/edition&gt;&lt;keywords&gt;&lt;keyword&gt;Earthquake engineering.&lt;/keyword&gt;&lt;keyword&gt;Structural dynamics.&lt;/keyword&gt;&lt;/keywords&gt;&lt;dates&gt;&lt;year&gt;2023&lt;/year&gt;&lt;/dates&gt;&lt;pub-location&gt;Hoboken, NJ&lt;/pub-location&gt;&lt;publisher&gt;Pearson&lt;/publisher&gt;&lt;isbn&gt;9780137602513&amp;#xD;9780137602551&lt;/isbn&gt;&lt;accession-num&gt;22262777&lt;/accession-num&gt;&lt;call-num&gt;TA654.6 .C466 2023&lt;/call-num&gt;&lt;urls&gt;&lt;/urls&gt;&lt;/record&gt;&lt;/Cite&gt;&lt;/EndNote&gt;</w:instrText>
      </w:r>
      <w:r w:rsidR="004D51C7">
        <w:fldChar w:fldCharType="separate"/>
      </w:r>
      <w:r w:rsidR="00811FC9">
        <w:rPr>
          <w:noProof/>
        </w:rPr>
        <w:t>[30]</w:t>
      </w:r>
      <w:r w:rsidR="004D51C7">
        <w:fldChar w:fldCharType="end"/>
      </w:r>
    </w:p>
    <w:p w:rsidR="00DC2823" w:rsidRPr="00DC2823" w:rsidRDefault="00DC2823" w:rsidP="00DC2823">
      <w:pPr>
        <w:pStyle w:val="Equation"/>
      </w:pPr>
      <w:r>
        <w:rPr>
          <w:iCs/>
        </w:rPr>
        <w:tab/>
      </w:r>
      <m:oMath>
        <m:r>
          <w:rPr>
            <w:rFonts w:ascii="Cambria Math" w:hAnsi="Cambria Math"/>
          </w:rPr>
          <m:t>ζ</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lang w:val="el-GR"/>
                  </w:rPr>
                </m:ctrlPr>
              </m:e>
              <m:sub>
                <m:r>
                  <m:rPr>
                    <m:nor/>
                  </m:rPr>
                  <m:t>h</m:t>
                </m:r>
              </m:sub>
            </m:sSub>
            <m:ctrlPr>
              <w:rPr>
                <w:rFonts w:ascii="Cambria Math" w:hAnsi="Cambria Math"/>
                <w:lang w:val="el-GR"/>
              </w:rPr>
            </m:ctrlP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m:rPr>
                    <m:nor/>
                  </m:rPr>
                  <m:t>eq</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ctrlPr>
              <w:rPr>
                <w:rFonts w:ascii="Cambria Math" w:hAnsi="Cambria Math"/>
                <w:lang w:val="el-GR"/>
              </w:rPr>
            </m:ctrlPr>
          </m:den>
        </m:f>
      </m:oMath>
      <w:r>
        <w:tab/>
        <w:t>(6-2)</w:t>
      </w:r>
    </w:p>
    <w:p w:rsidR="00DC2823" w:rsidRDefault="00DC2823" w:rsidP="00DC2823">
      <w:pPr>
        <w:pStyle w:val="BodyText"/>
      </w:pPr>
      <w:r>
        <w:t xml:space="preserve">where These formulas parallel equations (17.2-4) and (17.2-4) of Chapter 17 of ASC 7-16 on Seismically Isolated Structures </w:t>
      </w:r>
      <w:r w:rsidR="004D51C7">
        <w:fldChar w:fldCharType="begin"/>
      </w:r>
      <w:r w:rsidR="00811FC9">
        <w:instrText xml:space="preserve"> ADDIN EN.CITE &lt;EndNote&gt;&lt;Cite&gt;&lt;Author&gt;American Society of Civil Engineers&lt;/Author&gt;&lt;Year&gt;2017&lt;/Year&gt;&lt;RecNum&gt;39&lt;/RecNum&gt;&lt;DisplayText&gt;[31]&lt;/DisplayText&gt;&lt;record&gt;&lt;rec-number&gt;39&lt;/rec-number&gt;&lt;foreign-keys&gt;&lt;key app="EN" db-id="e2zwdx9fkvp0pue5sa1p5tdwv0edavvpdpft" timestamp="1717468320"&gt;39&lt;/key&gt;&lt;/foreign-keys&gt;&lt;ref-type name="Book"&gt;6&lt;/ref-type&gt;&lt;contributors&gt;&lt;authors&gt;&lt;author&gt;American Society of Civil Engineers,,&lt;/author&gt;&lt;/authors&gt;&lt;/contributors&gt;&lt;titles&gt;&lt;title&gt;Minimum Design Loads and Associated Criteria for Buildings and Other Structures, ASCE 7-16&lt;/title&gt;&lt;/titles&gt;&lt;dates&gt;&lt;year&gt;2017&lt;/year&gt;&lt;/dates&gt;&lt;isbn&gt;9780784414248&lt;/isbn&gt;&lt;work-type&gt;doi:10.1061/9780784414248&lt;/work-type&gt;&lt;urls&gt;&lt;related-urls&gt;&lt;url&gt;https://doi.org/10.1061/9780784414248&lt;/url&gt;&lt;/related-urls&gt;&lt;/urls&gt;&lt;electronic-resource-num&gt;doi:10.1061/9780784414248&lt;/electronic-resource-num&gt;&lt;access-date&gt;2024/06/03&lt;/access-date&gt;&lt;/record&gt;&lt;/Cite&gt;&lt;/EndNote&gt;</w:instrText>
      </w:r>
      <w:r w:rsidR="004D51C7">
        <w:fldChar w:fldCharType="separate"/>
      </w:r>
      <w:r w:rsidR="00811FC9">
        <w:rPr>
          <w:noProof/>
        </w:rPr>
        <w:t>[31]</w:t>
      </w:r>
      <w:r w:rsidR="004D51C7">
        <w:fldChar w:fldCharType="end"/>
      </w:r>
      <w:r>
        <w:t xml:space="preserve">. </w:t>
      </w:r>
    </w:p>
    <w:p w:rsidR="00DC2823" w:rsidRDefault="00DC2823" w:rsidP="00DC2823">
      <w:pPr>
        <w:pStyle w:val="Heading2"/>
        <w:numPr>
          <w:numberingChange w:id="554" w:author="Unknown" w:date="2024-06-16T16:13:00Z" w:original=""/>
        </w:numPr>
      </w:pPr>
      <w:bookmarkStart w:id="555" w:name="_Toc168346919"/>
      <w:r>
        <w:t>Response-spectrum interpretation</w:t>
      </w:r>
      <w:bookmarkEnd w:id="555"/>
    </w:p>
    <w:p w:rsidR="00CF6508" w:rsidRDefault="00E7527D" w:rsidP="00F5464E">
      <w:pPr>
        <w:pStyle w:val="BodyText"/>
      </w:pPr>
      <w:r>
        <w:t xml:space="preserve">It can be seen from </w:t>
      </w:r>
      <w:r w:rsidR="004D51C7">
        <w:fldChar w:fldCharType="begin"/>
      </w:r>
      <w:r>
        <w:instrText xml:space="preserve"> REF _Ref168310872 \h </w:instrText>
      </w:r>
      <w:r w:rsidR="004D51C7">
        <w:fldChar w:fldCharType="separate"/>
      </w:r>
      <w:r>
        <w:t xml:space="preserve">Table </w:t>
      </w:r>
      <w:r>
        <w:rPr>
          <w:noProof/>
        </w:rPr>
        <w:t>6</w:t>
      </w:r>
      <w:r>
        <w:noBreakHyphen/>
      </w:r>
      <w:r>
        <w:rPr>
          <w:noProof/>
        </w:rPr>
        <w:t>1</w:t>
      </w:r>
      <w:r w:rsidR="004D51C7">
        <w:fldChar w:fldCharType="end"/>
      </w:r>
      <w:r>
        <w:t xml:space="preserve"> that the insulator base moment is reduced in all configurations relative to the fixed base case, and by over 50% in the </w:t>
      </w:r>
      <w:r>
        <w:rPr>
          <w:i/>
          <w:iCs/>
        </w:rPr>
        <w:t>X</w:t>
      </w:r>
      <w:r>
        <w:t xml:space="preserve"> direction and by over 25% in the </w:t>
      </w:r>
      <w:r>
        <w:rPr>
          <w:i/>
          <w:iCs/>
        </w:rPr>
        <w:t>Y</w:t>
      </w:r>
      <w:r>
        <w:t xml:space="preserve"> direction</w:t>
      </w:r>
      <w:r w:rsidR="009C4D41">
        <w:t xml:space="preserve"> for the cases with sufficient preload. This however comes at the expense of greater terminal displacement, about 50% greater for the cases with highest preload. These effects are similar to that of seismic isolation. </w:t>
      </w:r>
      <w:proofErr w:type="gramStart"/>
      <w:r w:rsidR="009C4D41">
        <w:t xml:space="preserve">These effects can be better understood by mapping the frequencies and damping ratios of the different configurations on a spectral plot as seen in </w:t>
      </w:r>
      <w:r w:rsidR="004D51C7">
        <w:fldChar w:fldCharType="begin"/>
      </w:r>
      <w:r w:rsidR="00F26DA5">
        <w:instrText xml:space="preserve"> REF _Ref168385536 \h </w:instrText>
      </w:r>
      <w:r w:rsidR="004D51C7">
        <w:fldChar w:fldCharType="separate"/>
      </w:r>
      <w:r w:rsidR="00F26DA5" w:rsidRPr="005B5DD0">
        <w:t xml:space="preserve">Figure </w:t>
      </w:r>
      <w:r w:rsidR="00F26DA5">
        <w:rPr>
          <w:noProof/>
        </w:rPr>
        <w:t>6</w:t>
      </w:r>
      <w:r w:rsidR="00F26DA5" w:rsidRPr="005B5DD0">
        <w:noBreakHyphen/>
      </w:r>
      <w:r w:rsidR="00F26DA5">
        <w:rPr>
          <w:noProof/>
        </w:rPr>
        <w:t>2</w:t>
      </w:r>
      <w:proofErr w:type="gramEnd"/>
      <w:r w:rsidR="004D51C7">
        <w:fldChar w:fldCharType="end"/>
      </w:r>
      <w:r w:rsidR="009C4D41">
        <w:t xml:space="preserve">. </w:t>
      </w:r>
      <w:r w:rsidR="00F26DA5">
        <w:t xml:space="preserve">For each configuration, the abscissa is the frequency and the ordinate is the spectral acceleration obtained from the equations in </w:t>
      </w:r>
      <w:r w:rsidR="004D51C7">
        <w:fldChar w:fldCharType="begin"/>
      </w:r>
      <w:r w:rsidR="00F26DA5">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rsidR="004D51C7">
        <w:fldChar w:fldCharType="separate"/>
      </w:r>
      <w:r w:rsidR="00F26DA5">
        <w:rPr>
          <w:noProof/>
        </w:rPr>
        <w:t>[32]</w:t>
      </w:r>
      <w:r w:rsidR="004D51C7">
        <w:fldChar w:fldCharType="end"/>
      </w:r>
      <w:r w:rsidR="00F26DA5">
        <w:t xml:space="preserve"> for the damping ratio of that configuration.</w:t>
      </w:r>
    </w:p>
    <w:p w:rsidR="009C4D41" w:rsidRDefault="009C4D41" w:rsidP="00F5464E">
      <w:pPr>
        <w:pStyle w:val="BodyText"/>
      </w:pPr>
      <w:r>
        <w:rPr>
          <w:noProof/>
        </w:rPr>
        <w:drawing>
          <wp:inline distT="0" distB="0" distL="0" distR="0">
            <wp:extent cx="5504688" cy="4123944"/>
            <wp:effectExtent l="0" t="0" r="0" b="0"/>
            <wp:docPr id="150953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4688" cy="4123944"/>
                    </a:xfrm>
                    <a:prstGeom prst="rect">
                      <a:avLst/>
                    </a:prstGeom>
                    <a:noFill/>
                  </pic:spPr>
                </pic:pic>
              </a:graphicData>
            </a:graphic>
          </wp:inline>
        </w:drawing>
      </w:r>
    </w:p>
    <w:p w:rsidR="009C4D41" w:rsidRDefault="009C4D41" w:rsidP="009C4D41">
      <w:pPr>
        <w:pStyle w:val="Caption"/>
      </w:pPr>
      <w:bookmarkStart w:id="556" w:name="_Ref168385536"/>
      <w:r w:rsidRPr="005B5DD0">
        <w:t xml:space="preserve">Figure </w:t>
      </w:r>
      <w:r w:rsidR="004D51C7">
        <w:rPr>
          <w:noProof/>
        </w:rPr>
        <w:fldChar w:fldCharType="begin"/>
      </w:r>
      <w:r>
        <w:rPr>
          <w:noProof/>
        </w:rPr>
        <w:instrText xml:space="preserve"> STYLEREF 1 \s </w:instrText>
      </w:r>
      <w:r w:rsidR="004D51C7">
        <w:rPr>
          <w:noProof/>
        </w:rPr>
        <w:fldChar w:fldCharType="separate"/>
      </w:r>
      <w:r>
        <w:rPr>
          <w:noProof/>
        </w:rPr>
        <w:t>6</w:t>
      </w:r>
      <w:r w:rsidR="004D51C7">
        <w:rPr>
          <w:noProof/>
        </w:rPr>
        <w:fldChar w:fldCharType="end"/>
      </w:r>
      <w:r w:rsidRPr="005B5DD0">
        <w:noBreakHyphen/>
      </w:r>
      <w:r w:rsidR="004D51C7">
        <w:rPr>
          <w:noProof/>
        </w:rPr>
        <w:fldChar w:fldCharType="begin"/>
      </w:r>
      <w:r>
        <w:rPr>
          <w:noProof/>
        </w:rPr>
        <w:instrText xml:space="preserve"> SEQ Figure \* ARABIC \s 1 </w:instrText>
      </w:r>
      <w:r w:rsidR="004D51C7">
        <w:rPr>
          <w:noProof/>
        </w:rPr>
        <w:fldChar w:fldCharType="separate"/>
      </w:r>
      <w:r>
        <w:rPr>
          <w:noProof/>
        </w:rPr>
        <w:t>2</w:t>
      </w:r>
      <w:r w:rsidR="004D51C7">
        <w:rPr>
          <w:noProof/>
        </w:rPr>
        <w:fldChar w:fldCharType="end"/>
      </w:r>
      <w:bookmarkEnd w:id="556"/>
      <w:r>
        <w:br/>
        <w:t xml:space="preserve">Frequencies and damping ratios corresponding to different Belleville washer configurations overplotted on the 2%- and 5%-damped required response spectrum (RRS) from IEEE 693-2018 </w:t>
      </w:r>
      <w:r w:rsidR="004D51C7">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rsidR="004D51C7">
        <w:fldChar w:fldCharType="separate"/>
      </w:r>
      <w:r>
        <w:rPr>
          <w:noProof/>
        </w:rPr>
        <w:t>[32]</w:t>
      </w:r>
      <w:r w:rsidR="004D51C7">
        <w:fldChar w:fldCharType="end"/>
      </w:r>
      <w:r>
        <w:t>.</w:t>
      </w:r>
    </w:p>
    <w:p w:rsidR="00F26DA5" w:rsidRDefault="007E4EF1" w:rsidP="00F26DA5">
      <w:pPr>
        <w:pStyle w:val="BodyText"/>
        <w:rPr>
          <w:ins w:id="557" w:author="Unknown" w:date="2024-06-18T09:41:00Z"/>
        </w:rPr>
      </w:pPr>
      <w:r>
        <w:t>T</w:t>
      </w:r>
      <w:r w:rsidR="00F26DA5">
        <w:t>he picture conveys the relative effectiveness of the different Belleville washer configurations with respect to the reference configuration</w:t>
      </w:r>
      <w:r>
        <w:t>. There is a frequency reduction that for the configurations tested does not play a major role in reducing base moments. The biggest effect is the increased damping.</w:t>
      </w:r>
      <w:r w:rsidR="00F26DA5">
        <w:t xml:space="preserve"> </w:t>
      </w:r>
      <w:r>
        <w:t xml:space="preserve">While such deductions can be made from the figure, </w:t>
      </w:r>
      <w:r w:rsidR="00F26DA5">
        <w:t>the main takeaway is that with the tools developed in this project, a similar evaluation can be done for any other arrangement of washers by modeling and analysis.</w:t>
      </w:r>
      <w:r>
        <w:t xml:space="preserve"> For example, a different configuration may be designed that further reduces frequency while increasing damping, trading off lower insulator base moment with increased terminal displacement.</w:t>
      </w:r>
    </w:p>
    <w:p w:rsidR="00D65711" w:rsidRDefault="00D65711" w:rsidP="00F26DA5">
      <w:pPr>
        <w:pStyle w:val="BodyText"/>
        <w:numPr>
          <w:ins w:id="558" w:author="Unknown" w:date="2024-06-18T09:41:00Z"/>
        </w:numPr>
      </w:pPr>
      <w:ins w:id="559" w:author="Unknown" w:date="2024-06-18T09:41:00Z">
        <w:r>
          <w:t>I have not followed most of the material in this section.</w:t>
        </w:r>
      </w:ins>
    </w:p>
    <w:p w:rsidR="00DC2823" w:rsidRPr="005B5DD0" w:rsidRDefault="00DC2823" w:rsidP="00F5464E">
      <w:pPr>
        <w:pStyle w:val="BodyText"/>
      </w:pPr>
    </w:p>
    <w:p w:rsidR="00F5464E" w:rsidRPr="005B5DD0" w:rsidRDefault="00F5464E" w:rsidP="00F5464E">
      <w:pPr>
        <w:pStyle w:val="BodyText"/>
        <w:sectPr w:rsidR="00F5464E" w:rsidRPr="005B5DD0">
          <w:pgSz w:w="12240" w:h="15840"/>
          <w:pgMar w:top="1440" w:right="1440" w:bottom="1440" w:left="1440" w:gutter="0"/>
          <w:pgNumType w:chapStyle="1"/>
          <w:docGrid w:linePitch="272"/>
        </w:sectPr>
      </w:pPr>
    </w:p>
    <w:p w:rsidR="005A157E" w:rsidRDefault="005A157E" w:rsidP="005A157E">
      <w:pPr>
        <w:pStyle w:val="Heading1"/>
        <w:numPr>
          <w:numberingChange w:id="560" w:author="Unknown" w:date="2024-06-16T16:13:00Z" w:original="%1:7:0:"/>
        </w:numPr>
      </w:pPr>
      <w:r>
        <w:br/>
      </w:r>
      <w:bookmarkStart w:id="561" w:name="_Ref166675381"/>
      <w:bookmarkStart w:id="562" w:name="_Toc168346920"/>
      <w:r>
        <w:t>Summary and concluding remarks</w:t>
      </w:r>
      <w:bookmarkEnd w:id="561"/>
      <w:bookmarkEnd w:id="562"/>
    </w:p>
    <w:p w:rsidR="008E0316" w:rsidRDefault="00764FE4" w:rsidP="008E0316">
      <w:pPr>
        <w:pStyle w:val="Heading2"/>
        <w:numPr>
          <w:numberingChange w:id="563" w:author="Unknown" w:date="2024-06-16T16:13:00Z" w:original=""/>
        </w:numPr>
      </w:pPr>
      <w:r>
        <w:t>Exec</w:t>
      </w:r>
      <w:r w:rsidR="00AA76FF">
        <w:t>u</w:t>
      </w:r>
      <w:r>
        <w:t>tive s</w:t>
      </w:r>
      <w:r w:rsidR="008E0316">
        <w:t>ummary</w:t>
      </w:r>
    </w:p>
    <w:p w:rsidR="008E0316" w:rsidRDefault="00E04623" w:rsidP="005A157E">
      <w:pPr>
        <w:pStyle w:val="BodyText"/>
      </w:pPr>
      <w:r>
        <w:t xml:space="preserve">A modeling procedure has been developed to predict the seismic response of </w:t>
      </w:r>
      <w:del w:id="564" w:author="Unknown">
        <w:r w:rsidDel="0024559E">
          <w:delText>rigid</w:delText>
        </w:r>
      </w:del>
      <w:r>
        <w:t xml:space="preserve"> equipment such as CVTs equipped with Belleville washer stacks at the base for seismic protection</w:t>
      </w:r>
      <w:ins w:id="565" w:author="Unknown" w:date="2024-06-17T08:48:00Z">
        <w:r w:rsidR="0024559E">
          <w:t xml:space="preserve"> where the introduction </w:t>
        </w:r>
      </w:ins>
      <w:ins w:id="566" w:author="Unknown" w:date="2024-06-17T08:49:00Z">
        <w:r w:rsidR="0024559E">
          <w:t>of the</w:t>
        </w:r>
      </w:ins>
      <w:ins w:id="567" w:author="Unknown" w:date="2024-06-17T08:48:00Z">
        <w:r w:rsidR="0024559E">
          <w:t xml:space="preserve"> </w:t>
        </w:r>
      </w:ins>
      <w:ins w:id="568" w:author="Unknown" w:date="2024-06-17T08:49:00Z">
        <w:r w:rsidR="0024559E">
          <w:t>stack results in the rigid response of the equipment</w:t>
        </w:r>
      </w:ins>
      <w:r>
        <w:t xml:space="preserve">. The procedure allows for nonlinear dynamic analysis or an equivalent linear analysis, and is outlined in Chapter </w:t>
      </w:r>
      <w:r w:rsidR="004D51C7">
        <w:fldChar w:fldCharType="begin"/>
      </w:r>
      <w:r>
        <w:instrText xml:space="preserve"> REF _Ref166674583 \r \h </w:instrText>
      </w:r>
      <w:r w:rsidR="004D51C7">
        <w:fldChar w:fldCharType="separate"/>
      </w:r>
      <w:r>
        <w:t>2</w:t>
      </w:r>
      <w:r w:rsidR="004D51C7">
        <w:fldChar w:fldCharType="end"/>
      </w:r>
      <w:r>
        <w:t xml:space="preserve">. The starting points are (a) the force-displacement hysteretic behavior of an individual stack that can be readily obtained by cyclic loading in a materials test machine, (b) inertia properties of the CVT – mass, mass moment of inertial and center of mass location. With this, the seismic response can be predicted reliably. This has been validated with experiments on an earthquake simulator (shake table). Special instrumentation was developed </w:t>
      </w:r>
      <w:r w:rsidR="008E0316">
        <w:t>to obtained detailed in situ measurements of the behavior of the washer stacks in the shake table experiments. Validation using these measurements provides confidence that the analysis procedure can be used to inform decisions when installing Belleville washer devices in the field. The process also parallels procedures in ASCE 7-16 for seismic isolators.</w:t>
      </w:r>
    </w:p>
    <w:p w:rsidR="005A157E" w:rsidRDefault="008E0316" w:rsidP="005A157E">
      <w:pPr>
        <w:pStyle w:val="BodyText"/>
      </w:pPr>
      <w:r>
        <w:t>The washer stacks essentially act as seismic isolators, reducing the frequency and increasing the damping. They are effective in reducing the insulator base moment. As is the case with seismic isolation systems, reduction is base moment has to be traded off with increase in terminal displacement.</w:t>
      </w:r>
    </w:p>
    <w:p w:rsidR="005A157E" w:rsidRDefault="005A157E" w:rsidP="005A157E">
      <w:pPr>
        <w:pStyle w:val="Heading2"/>
        <w:numPr>
          <w:numberingChange w:id="569" w:author="Unknown" w:date="2024-06-16T16:13:00Z" w:original=""/>
        </w:numPr>
      </w:pPr>
      <w:bookmarkStart w:id="570" w:name="_Toc168346922"/>
      <w:r>
        <w:t>Outstanding research questions</w:t>
      </w:r>
      <w:bookmarkEnd w:id="570"/>
    </w:p>
    <w:p w:rsidR="005A157E" w:rsidRDefault="008116B2" w:rsidP="005A157E">
      <w:pPr>
        <w:pStyle w:val="BodyText"/>
      </w:pPr>
      <w:r>
        <w:t>Some outstanding research questions remain:</w:t>
      </w:r>
    </w:p>
    <w:p w:rsidR="008116B2" w:rsidRDefault="008116B2" w:rsidP="008116B2">
      <w:pPr>
        <w:pStyle w:val="BodyText"/>
      </w:pPr>
      <w:r>
        <w:t xml:space="preserve">Testing and modeling with different washer types; only one washer type has been studied completely (K1875-G-086). A second washer type has been studied partially (K1750-J-057), but some issues were discovered and are being remedied. It will be useful to complete the study with the K1750 washer type, as well as one other washer type from a different vendor. </w:t>
      </w:r>
    </w:p>
    <w:p w:rsidR="008116B2" w:rsidRDefault="008116B2" w:rsidP="008116B2">
      <w:pPr>
        <w:pStyle w:val="BodyText"/>
      </w:pPr>
      <w:r>
        <w:t xml:space="preserve">Testing and modeling beyond flattening load: When subject to earthquake larger than what the spring washer protective system is designed for, the washer is likely to flatten, causing a different type of dynamics. It will be useful to study this performance under extreme loading. This is similar to when a base isolation system hits its displacement limit, which is considered </w:t>
      </w:r>
      <w:del w:id="571" w:author="Unknown">
        <w:r w:rsidDel="0029607A">
          <w:delText xml:space="preserve">it </w:delText>
        </w:r>
      </w:del>
      <w:ins w:id="572" w:author="Unknown" w:date="2024-06-17T08:53:00Z">
        <w:r w:rsidR="0029607A">
          <w:t xml:space="preserve">in </w:t>
        </w:r>
      </w:ins>
      <w:r>
        <w:t>the design.</w:t>
      </w:r>
    </w:p>
    <w:p w:rsidR="008116B2" w:rsidRPr="005A157E" w:rsidRDefault="008116B2" w:rsidP="008116B2">
      <w:pPr>
        <w:pStyle w:val="BodyText"/>
      </w:pPr>
      <w:r>
        <w:t>Testing and modeling single acting configuration: Thus far, we have only test cases with the spring washers in a single acting configuration, but that one configuration revealed promising behavior consisting of flag-shaped hysteretic behavior. It will be useful to study this further.</w:t>
      </w:r>
    </w:p>
    <w:p w:rsidR="005A157E" w:rsidRPr="005A157E" w:rsidRDefault="005A157E" w:rsidP="005A157E">
      <w:pPr>
        <w:pStyle w:val="BodyText"/>
      </w:pPr>
    </w:p>
    <w:p w:rsidR="0096528F" w:rsidRDefault="0014525D" w:rsidP="00D7150D">
      <w:pPr>
        <w:pStyle w:val="BodyText"/>
        <w:rPr>
          <w:ins w:id="573" w:author="Anshel Schiff" w:date="2024-06-18T09:49:00Z"/>
        </w:rPr>
      </w:pPr>
      <w:ins w:id="574" w:author="Anshel Schiff" w:date="2024-06-18T09:46:00Z">
        <w:r>
          <w:t>This has been mute about stacks with mixed BW configurations (nested and non-nested elements). Robert has used these and they can introd</w:t>
        </w:r>
      </w:ins>
      <w:ins w:id="575" w:author="Anshel Schiff" w:date="2024-06-18T09:47:00Z">
        <w:r>
          <w:t>uce another nonlinearity related to the preload and degree of loading where stacks ar</w:t>
        </w:r>
      </w:ins>
      <w:ins w:id="576" w:author="Anshel Schiff" w:date="2024-06-18T09:48:00Z">
        <w:r>
          <w:t>e</w:t>
        </w:r>
      </w:ins>
      <w:ins w:id="577" w:author="Anshel Schiff" w:date="2024-06-18T09:47:00Z">
        <w:r>
          <w:t xml:space="preserve"> ei</w:t>
        </w:r>
      </w:ins>
      <w:ins w:id="578" w:author="Anshel Schiff" w:date="2024-06-18T09:48:00Z">
        <w:r>
          <w:t xml:space="preserve">ther fully compressed </w:t>
        </w:r>
        <w:proofErr w:type="gramStart"/>
        <w:r>
          <w:t>of</w:t>
        </w:r>
        <w:proofErr w:type="gramEnd"/>
        <w:r>
          <w:t xml:space="preserve"> unloaded so that the system spring rate changes. </w:t>
        </w:r>
      </w:ins>
      <w:ins w:id="579" w:author="Anshel Schiff" w:date="2024-06-18T09:49:00Z">
        <w:r>
          <w:t>It would seem to me that this situation has not been reflected in the analysis and should be precluded as a design configuratio</w:t>
        </w:r>
      </w:ins>
      <w:ins w:id="580" w:author="Anshel Schiff" w:date="2024-06-18T09:50:00Z">
        <w:r>
          <w:t>n</w:t>
        </w:r>
      </w:ins>
      <w:ins w:id="581" w:author="Anshel Schiff" w:date="2024-06-18T09:49:00Z">
        <w:r>
          <w:t xml:space="preserve">. </w:t>
        </w:r>
      </w:ins>
    </w:p>
    <w:p w:rsidR="0014525D" w:rsidRDefault="0014525D" w:rsidP="00D7150D">
      <w:pPr>
        <w:pStyle w:val="BodyText"/>
        <w:numPr>
          <w:ins w:id="582" w:author="Anshel Schiff" w:date="2024-06-18T09:50:00Z"/>
        </w:numPr>
        <w:rPr>
          <w:ins w:id="583" w:author="Anshel Schiff" w:date="2024-06-18T09:50:00Z"/>
        </w:rPr>
      </w:pPr>
    </w:p>
    <w:p w:rsidR="0014525D" w:rsidRDefault="0014525D" w:rsidP="00D7150D">
      <w:pPr>
        <w:pStyle w:val="BodyText"/>
        <w:numPr>
          <w:ins w:id="584" w:author="Anshel Schiff" w:date="2024-06-18T09:50:00Z"/>
        </w:numPr>
        <w:rPr>
          <w:ins w:id="585" w:author="Anshel Schiff" w:date="2024-06-18T09:50:00Z"/>
        </w:rPr>
      </w:pPr>
    </w:p>
    <w:p w:rsidR="0014525D" w:rsidRPr="005B5DD0" w:rsidRDefault="0014525D" w:rsidP="00D7150D">
      <w:pPr>
        <w:pStyle w:val="BodyText"/>
        <w:numPr>
          <w:ins w:id="586" w:author="Anshel Schiff" w:date="2024-06-18T09:50:00Z"/>
        </w:numPr>
        <w:sectPr w:rsidR="0014525D" w:rsidRPr="005B5DD0">
          <w:type w:val="oddPage"/>
          <w:pgSz w:w="12240" w:h="15840"/>
          <w:pgMar w:top="1440" w:right="1440" w:bottom="1440" w:left="1440" w:gutter="0"/>
          <w:pgNumType w:start="1" w:chapStyle="1"/>
        </w:sectPr>
      </w:pPr>
      <w:ins w:id="587" w:author="Anshel Schiff" w:date="2024-06-18T09:51:00Z">
        <w:r>
          <w:t xml:space="preserve">Again, I did not follow the linearization </w:t>
        </w:r>
        <w:r>
          <w:t>material</w:t>
        </w:r>
        <w:r>
          <w:t>.</w:t>
        </w:r>
      </w:ins>
    </w:p>
    <w:p w:rsidR="0047422A" w:rsidRPr="005B5DD0" w:rsidRDefault="0047422A" w:rsidP="0047422A">
      <w:pPr>
        <w:pStyle w:val="Heading1"/>
        <w:numPr>
          <w:numberingChange w:id="588" w:author="Unknown" w:date="2024-06-16T16:13:00Z" w:original="%1:8:0:"/>
        </w:numPr>
      </w:pPr>
      <w:r>
        <w:br/>
      </w:r>
      <w:bookmarkStart w:id="589" w:name="_Toc168346923"/>
      <w:r w:rsidR="005A157E">
        <w:t>REFERENCES</w:t>
      </w:r>
      <w:bookmarkEnd w:id="589"/>
    </w:p>
    <w:p w:rsidR="00F26DA5" w:rsidRPr="00F26DA5" w:rsidRDefault="004D51C7" w:rsidP="00F26DA5">
      <w:pPr>
        <w:pStyle w:val="EndNoteBibliography"/>
        <w:spacing w:after="0"/>
        <w:ind w:left="720" w:hanging="720"/>
      </w:pPr>
      <w:r>
        <w:fldChar w:fldCharType="begin"/>
      </w:r>
      <w:r w:rsidR="008E7694">
        <w:instrText xml:space="preserve"> MACROBUTTON  AcceptAllChangesInDocAndStopTracking </w:instrText>
      </w:r>
      <w:r>
        <w:fldChar w:fldCharType="end"/>
      </w:r>
      <w:r w:rsidRPr="004D51C7">
        <w:fldChar w:fldCharType="begin"/>
      </w:r>
      <w:r w:rsidR="003C0080">
        <w:instrText xml:space="preserve"> ADDIN EN.REFLIST </w:instrText>
      </w:r>
      <w:r w:rsidRPr="004D51C7">
        <w:fldChar w:fldCharType="separate"/>
      </w:r>
      <w:r w:rsidR="00F26DA5" w:rsidRPr="00F26DA5">
        <w:t>1.</w:t>
      </w:r>
      <w:r w:rsidR="00F26DA5" w:rsidRPr="00F26DA5">
        <w:tab/>
        <w:t xml:space="preserve">Couch, R. and R. Deacon, </w:t>
      </w:r>
      <w:r w:rsidR="00F26DA5" w:rsidRPr="00F26DA5">
        <w:rPr>
          <w:i/>
        </w:rPr>
        <w:t>Procedures and criteria for increasing the earthquake resistance level of electrical substations and special installations</w:t>
      </w:r>
      <w:r w:rsidR="00F26DA5" w:rsidRPr="00F26DA5">
        <w:t>. 1973, Agbabian Associates, El Segundo, CA (USA).</w:t>
      </w:r>
    </w:p>
    <w:p w:rsidR="00F26DA5" w:rsidRPr="00F26DA5" w:rsidRDefault="00F26DA5" w:rsidP="00F26DA5">
      <w:pPr>
        <w:pStyle w:val="EndNoteBibliography"/>
        <w:spacing w:after="0"/>
        <w:ind w:left="720" w:hanging="720"/>
      </w:pPr>
      <w:r w:rsidRPr="00F26DA5">
        <w:t>2.</w:t>
      </w:r>
      <w:r w:rsidRPr="00F26DA5">
        <w:tab/>
        <w:t xml:space="preserve">Cochran, R., </w:t>
      </w:r>
      <w:r w:rsidRPr="00F26DA5">
        <w:rPr>
          <w:i/>
        </w:rPr>
        <w:t>Seismic Base Isolation of a High Voltage Transformer</w:t>
      </w:r>
      <w:r w:rsidRPr="00F26DA5">
        <w:t xml:space="preserve">, in </w:t>
      </w:r>
      <w:r w:rsidRPr="00F26DA5">
        <w:rPr>
          <w:i/>
        </w:rPr>
        <w:t>Electrical Transmission and Substation Structures 2015</w:t>
      </w:r>
      <w:r w:rsidRPr="00F26DA5">
        <w:t>. 2015. p. 413-425.</w:t>
      </w:r>
    </w:p>
    <w:p w:rsidR="00F26DA5" w:rsidRPr="00F26DA5" w:rsidRDefault="00F26DA5" w:rsidP="00F26DA5">
      <w:pPr>
        <w:pStyle w:val="EndNoteBibliography"/>
        <w:spacing w:after="0"/>
        <w:ind w:left="720" w:hanging="720"/>
      </w:pPr>
      <w:r w:rsidRPr="00F26DA5">
        <w:t>3.</w:t>
      </w:r>
      <w:r w:rsidRPr="00F26DA5">
        <w:tab/>
        <w:t xml:space="preserve">Kempner Jr., L. and M.J. Riley. </w:t>
      </w:r>
      <w:r w:rsidRPr="00F26DA5">
        <w:rPr>
          <w:i/>
        </w:rPr>
        <w:t>High voltage transformer base isolation</w:t>
      </w:r>
      <w:r w:rsidRPr="00F26DA5">
        <w:t xml:space="preserve">. in </w:t>
      </w:r>
      <w:r w:rsidRPr="00F26DA5">
        <w:rPr>
          <w:i/>
        </w:rPr>
        <w:t xml:space="preserve">Proceedings of the Canadian Association for Earthquake Engineering </w:t>
      </w:r>
      <w:r w:rsidRPr="00F26DA5">
        <w:t>2015.</w:t>
      </w:r>
    </w:p>
    <w:p w:rsidR="00F26DA5" w:rsidRPr="00F26DA5" w:rsidRDefault="00F26DA5" w:rsidP="00F26DA5">
      <w:pPr>
        <w:pStyle w:val="EndNoteBibliography"/>
        <w:spacing w:after="0"/>
        <w:ind w:left="720" w:hanging="720"/>
      </w:pPr>
      <w:r w:rsidRPr="00F26DA5">
        <w:t>4.</w:t>
      </w:r>
      <w:r w:rsidRPr="00F26DA5">
        <w:tab/>
        <w:t xml:space="preserve">Oikonomou, K., et al., </w:t>
      </w:r>
      <w:r w:rsidRPr="00F26DA5">
        <w:rPr>
          <w:i/>
        </w:rPr>
        <w:t>Seismic isolation of high voltage electrical power transformers</w:t>
      </w:r>
      <w:r w:rsidRPr="00F26DA5">
        <w:t xml:space="preserve">, in </w:t>
      </w:r>
      <w:r w:rsidRPr="00F26DA5">
        <w:rPr>
          <w:i/>
        </w:rPr>
        <w:t xml:space="preserve">Techincal Report </w:t>
      </w:r>
      <w:r w:rsidRPr="00F26DA5">
        <w:t>2016.</w:t>
      </w:r>
    </w:p>
    <w:p w:rsidR="00F26DA5" w:rsidRPr="00F26DA5" w:rsidRDefault="00F26DA5" w:rsidP="00F26DA5">
      <w:pPr>
        <w:pStyle w:val="EndNoteBibliography"/>
        <w:spacing w:after="0"/>
        <w:ind w:left="720" w:hanging="720"/>
      </w:pPr>
      <w:r w:rsidRPr="00F26DA5">
        <w:t>5.</w:t>
      </w:r>
      <w:r w:rsidRPr="00F26DA5">
        <w:tab/>
        <w:t xml:space="preserve">Saadeghvaziri, M.A., et al., </w:t>
      </w:r>
      <w:r w:rsidRPr="00F26DA5">
        <w:rPr>
          <w:i/>
        </w:rPr>
        <w:t>On Seismic Response of Substation Equipment and Application of Base Isolation to Transformers.</w:t>
      </w:r>
      <w:r w:rsidRPr="00F26DA5">
        <w:t xml:space="preserve"> IEEE Transactions on Power Delivery, 2010. </w:t>
      </w:r>
      <w:r w:rsidRPr="00F26DA5">
        <w:rPr>
          <w:b/>
        </w:rPr>
        <w:t>25</w:t>
      </w:r>
      <w:r w:rsidRPr="00F26DA5">
        <w:t>(1): p. 177-186.</w:t>
      </w:r>
    </w:p>
    <w:p w:rsidR="00F26DA5" w:rsidRPr="00F26DA5" w:rsidRDefault="00F26DA5" w:rsidP="00F26DA5">
      <w:pPr>
        <w:pStyle w:val="EndNoteBibliography"/>
        <w:spacing w:after="0"/>
        <w:ind w:left="720" w:hanging="720"/>
      </w:pPr>
      <w:r w:rsidRPr="00F26DA5">
        <w:t>6.</w:t>
      </w:r>
      <w:r w:rsidRPr="00F26DA5">
        <w:tab/>
        <w:t xml:space="preserve">Blunt, N. </w:t>
      </w:r>
      <w:r w:rsidRPr="00F26DA5">
        <w:rPr>
          <w:i/>
        </w:rPr>
        <w:t>The Difference Between Disc Springs and Belleville Washers</w:t>
      </w:r>
      <w:r w:rsidRPr="00F26DA5">
        <w:t>. 2021.</w:t>
      </w:r>
    </w:p>
    <w:p w:rsidR="00F26DA5" w:rsidRPr="00F26DA5" w:rsidRDefault="00F26DA5" w:rsidP="00F26DA5">
      <w:pPr>
        <w:pStyle w:val="EndNoteBibliography"/>
        <w:spacing w:after="0"/>
        <w:ind w:left="720" w:hanging="720"/>
      </w:pPr>
      <w:r w:rsidRPr="00F26DA5">
        <w:t>7.</w:t>
      </w:r>
      <w:r w:rsidRPr="00F26DA5">
        <w:tab/>
        <w:t xml:space="preserve">Shigley, J.E. and C.R. Mischke, </w:t>
      </w:r>
      <w:r w:rsidRPr="00F26DA5">
        <w:rPr>
          <w:i/>
        </w:rPr>
        <w:t>Standard handbook of machine design</w:t>
      </w:r>
      <w:r w:rsidRPr="00F26DA5">
        <w:t>. 1996: McGraw-Hill.</w:t>
      </w:r>
    </w:p>
    <w:p w:rsidR="00F26DA5" w:rsidRPr="00F26DA5" w:rsidRDefault="00F26DA5" w:rsidP="00F26DA5">
      <w:pPr>
        <w:pStyle w:val="EndNoteBibliography"/>
        <w:spacing w:after="0"/>
        <w:ind w:left="720" w:hanging="720"/>
      </w:pPr>
      <w:r w:rsidRPr="00F26DA5">
        <w:t>8.</w:t>
      </w:r>
      <w:r w:rsidRPr="00F26DA5">
        <w:tab/>
        <w:t xml:space="preserve">Ashworth, G., </w:t>
      </w:r>
      <w:r w:rsidRPr="00F26DA5">
        <w:rPr>
          <w:i/>
        </w:rPr>
        <w:t>The Disk Spring or Belleville Washer.</w:t>
      </w:r>
      <w:r w:rsidRPr="00F26DA5">
        <w:t xml:space="preserve"> Proceedings of the Institution of Mechanical Engineers, 1946. </w:t>
      </w:r>
      <w:r w:rsidRPr="00F26DA5">
        <w:rPr>
          <w:b/>
        </w:rPr>
        <w:t>155</w:t>
      </w:r>
      <w:r w:rsidRPr="00F26DA5">
        <w:t>(1): p. 93-100.</w:t>
      </w:r>
    </w:p>
    <w:p w:rsidR="00F26DA5" w:rsidRPr="00F26DA5" w:rsidRDefault="00F26DA5" w:rsidP="00F26DA5">
      <w:pPr>
        <w:pStyle w:val="EndNoteBibliography"/>
        <w:spacing w:after="0"/>
        <w:ind w:left="720" w:hanging="720"/>
      </w:pPr>
      <w:r w:rsidRPr="00F26DA5">
        <w:t>9.</w:t>
      </w:r>
      <w:r w:rsidRPr="00F26DA5">
        <w:tab/>
        <w:t xml:space="preserve">Almen, J.O. and A. Laszlo, </w:t>
      </w:r>
      <w:r w:rsidRPr="00F26DA5">
        <w:rPr>
          <w:i/>
        </w:rPr>
        <w:t>The uniform-section disk spring.</w:t>
      </w:r>
      <w:r w:rsidRPr="00F26DA5">
        <w:t xml:space="preserve"> Transactions of the American society of mechanical engineers, 1936. </w:t>
      </w:r>
      <w:r w:rsidRPr="00F26DA5">
        <w:rPr>
          <w:b/>
        </w:rPr>
        <w:t>58</w:t>
      </w:r>
      <w:r w:rsidRPr="00F26DA5">
        <w:t>(4): p. 305-314.</w:t>
      </w:r>
    </w:p>
    <w:p w:rsidR="00F26DA5" w:rsidRPr="00F26DA5" w:rsidRDefault="00F26DA5" w:rsidP="00F26DA5">
      <w:pPr>
        <w:pStyle w:val="EndNoteBibliography"/>
        <w:spacing w:after="0"/>
        <w:ind w:left="720" w:hanging="720"/>
      </w:pPr>
      <w:r w:rsidRPr="00F26DA5">
        <w:t>10.</w:t>
      </w:r>
      <w:r w:rsidRPr="00F26DA5">
        <w:tab/>
        <w:t xml:space="preserve">Zhou, Y., et al., </w:t>
      </w:r>
      <w:r w:rsidRPr="00F26DA5">
        <w:rPr>
          <w:i/>
        </w:rPr>
        <w:t>Modeling of disc springs based on energy method considering asymmetric frictional boundary.</w:t>
      </w:r>
      <w:r w:rsidRPr="00F26DA5">
        <w:t xml:space="preserve"> Thin-Walled Structures, 2023. </w:t>
      </w:r>
      <w:r w:rsidRPr="00F26DA5">
        <w:rPr>
          <w:b/>
        </w:rPr>
        <w:t>190</w:t>
      </w:r>
      <w:r w:rsidRPr="00F26DA5">
        <w:t>: p. 110971.</w:t>
      </w:r>
    </w:p>
    <w:p w:rsidR="00F26DA5" w:rsidRPr="00F26DA5" w:rsidRDefault="00F26DA5" w:rsidP="00F26DA5">
      <w:pPr>
        <w:pStyle w:val="EndNoteBibliography"/>
        <w:spacing w:after="0"/>
        <w:ind w:left="720" w:hanging="720"/>
      </w:pPr>
      <w:r w:rsidRPr="00F26DA5">
        <w:t>11.</w:t>
      </w:r>
      <w:r w:rsidRPr="00F26DA5">
        <w:tab/>
        <w:t xml:space="preserve">Korytov, M., et al. </w:t>
      </w:r>
      <w:r w:rsidRPr="00F26DA5">
        <w:rPr>
          <w:i/>
        </w:rPr>
        <w:t>Use of the Belleville spring package in the vibration protection mechanism of the operator’s seat</w:t>
      </w:r>
      <w:r w:rsidRPr="00F26DA5">
        <w:t xml:space="preserve">. in </w:t>
      </w:r>
      <w:r w:rsidRPr="00F26DA5">
        <w:rPr>
          <w:i/>
        </w:rPr>
        <w:t>Journal of Physics: Conference Series</w:t>
      </w:r>
      <w:r w:rsidRPr="00F26DA5">
        <w:t>. 2022. IOP Publishing.</w:t>
      </w:r>
    </w:p>
    <w:p w:rsidR="00F26DA5" w:rsidRPr="00F26DA5" w:rsidRDefault="00F26DA5" w:rsidP="00F26DA5">
      <w:pPr>
        <w:pStyle w:val="EndNoteBibliography"/>
        <w:spacing w:after="0"/>
        <w:ind w:left="720" w:hanging="720"/>
      </w:pPr>
      <w:r w:rsidRPr="00F26DA5">
        <w:t>12.</w:t>
      </w:r>
      <w:r w:rsidRPr="00F26DA5">
        <w:tab/>
        <w:t xml:space="preserve">Maletta, C., L. Filice, and F. Furgiuele, </w:t>
      </w:r>
      <w:r w:rsidRPr="00F26DA5">
        <w:rPr>
          <w:i/>
        </w:rPr>
        <w:t>NiTi Belleville washers: Design, manufacturing and testing.</w:t>
      </w:r>
      <w:r w:rsidRPr="00F26DA5">
        <w:t xml:space="preserve"> Journal of intelligent material systems and structures, 2013. </w:t>
      </w:r>
      <w:r w:rsidRPr="00F26DA5">
        <w:rPr>
          <w:b/>
        </w:rPr>
        <w:t>24</w:t>
      </w:r>
      <w:r w:rsidRPr="00F26DA5">
        <w:t>(6): p. 695-703.</w:t>
      </w:r>
    </w:p>
    <w:p w:rsidR="00F26DA5" w:rsidRPr="00F26DA5" w:rsidRDefault="00F26DA5" w:rsidP="00F26DA5">
      <w:pPr>
        <w:pStyle w:val="EndNoteBibliography"/>
        <w:spacing w:after="0"/>
        <w:ind w:left="720" w:hanging="720"/>
      </w:pPr>
      <w:r w:rsidRPr="00F26DA5">
        <w:t>13.</w:t>
      </w:r>
      <w:r w:rsidRPr="00F26DA5">
        <w:tab/>
        <w:t xml:space="preserve">Solon Manufacturing Co. </w:t>
      </w:r>
      <w:r w:rsidRPr="00F26DA5">
        <w:rPr>
          <w:i/>
        </w:rPr>
        <w:t>Belleville Spring Washer Applications &amp; Solutions</w:t>
      </w:r>
      <w:r w:rsidRPr="00F26DA5">
        <w:t xml:space="preserve">. 2024; Available from: </w:t>
      </w:r>
      <w:hyperlink r:id="rId88" w:history="1">
        <w:r w:rsidRPr="00F26DA5">
          <w:rPr>
            <w:rStyle w:val="Hyperlink"/>
          </w:rPr>
          <w:t>https://www.solonmfg.com/washer-applications</w:t>
        </w:r>
      </w:hyperlink>
      <w:r w:rsidRPr="00F26DA5">
        <w:t>.</w:t>
      </w:r>
    </w:p>
    <w:p w:rsidR="00F26DA5" w:rsidRPr="00F26DA5" w:rsidRDefault="00F26DA5" w:rsidP="00F26DA5">
      <w:pPr>
        <w:pStyle w:val="EndNoteBibliography"/>
        <w:spacing w:after="0"/>
        <w:ind w:left="720" w:hanging="720"/>
      </w:pPr>
      <w:r w:rsidRPr="00F26DA5">
        <w:t>14.</w:t>
      </w:r>
      <w:r w:rsidRPr="00F26DA5">
        <w:tab/>
        <w:t xml:space="preserve">Fujita, T., et al. </w:t>
      </w:r>
      <w:r w:rsidRPr="00F26DA5">
        <w:rPr>
          <w:i/>
        </w:rPr>
        <w:t>Fundamental study of three-dimensional seismic isolation system for nuclear power plants</w:t>
      </w:r>
      <w:r w:rsidRPr="00F26DA5">
        <w:t xml:space="preserve">. in </w:t>
      </w:r>
      <w:r w:rsidRPr="00F26DA5">
        <w:rPr>
          <w:i/>
        </w:rPr>
        <w:t>Proceedings, 11th world conference on earthquake engineering, Acapulco, Mexico</w:t>
      </w:r>
      <w:r w:rsidRPr="00F26DA5">
        <w:t>. 1996.</w:t>
      </w:r>
    </w:p>
    <w:p w:rsidR="00F26DA5" w:rsidRPr="00F26DA5" w:rsidRDefault="00F26DA5" w:rsidP="00F26DA5">
      <w:pPr>
        <w:pStyle w:val="EndNoteBibliography"/>
        <w:spacing w:after="0"/>
        <w:ind w:left="720" w:hanging="720"/>
      </w:pPr>
      <w:r w:rsidRPr="00F26DA5">
        <w:t>15.</w:t>
      </w:r>
      <w:r w:rsidRPr="00F26DA5">
        <w:tab/>
        <w:t xml:space="preserve">Kitamura, S., et al., </w:t>
      </w:r>
      <w:r w:rsidRPr="00F26DA5">
        <w:rPr>
          <w:i/>
        </w:rPr>
        <w:t>Experimental Study on Coned Disk Springs for Vertical Seismic Isolation System (K143).</w:t>
      </w:r>
      <w:r w:rsidRPr="00F26DA5">
        <w:t xml:space="preserve"> 2003.</w:t>
      </w:r>
    </w:p>
    <w:p w:rsidR="00F26DA5" w:rsidRPr="00F26DA5" w:rsidRDefault="00F26DA5" w:rsidP="00F26DA5">
      <w:pPr>
        <w:pStyle w:val="EndNoteBibliography"/>
        <w:spacing w:after="0"/>
        <w:ind w:left="720" w:hanging="720"/>
      </w:pPr>
      <w:r w:rsidRPr="00F26DA5">
        <w:t>16.</w:t>
      </w:r>
      <w:r w:rsidRPr="00F26DA5">
        <w:tab/>
        <w:t xml:space="preserve">Kitamura, S., S. Okamura, and K. Takahashi. </w:t>
      </w:r>
      <w:r w:rsidRPr="00F26DA5">
        <w:rPr>
          <w:i/>
        </w:rPr>
        <w:t>Experimental Study on Vertical Component Seismic Isolation System With Coned Disk Spring</w:t>
      </w:r>
      <w:r w:rsidRPr="00F26DA5">
        <w:t xml:space="preserve">. in </w:t>
      </w:r>
      <w:r w:rsidRPr="00F26DA5">
        <w:rPr>
          <w:i/>
        </w:rPr>
        <w:t>ASME 2005 Pressure Vessels and Piping Conference</w:t>
      </w:r>
      <w:r w:rsidRPr="00F26DA5">
        <w:t>. 2005.</w:t>
      </w:r>
    </w:p>
    <w:p w:rsidR="00F26DA5" w:rsidRPr="00F26DA5" w:rsidRDefault="00F26DA5" w:rsidP="00F26DA5">
      <w:pPr>
        <w:pStyle w:val="EndNoteBibliography"/>
        <w:spacing w:after="0"/>
        <w:ind w:left="720" w:hanging="720"/>
      </w:pPr>
      <w:r w:rsidRPr="00F26DA5">
        <w:t>17.</w:t>
      </w:r>
      <w:r w:rsidRPr="00F26DA5">
        <w:tab/>
        <w:t xml:space="preserve">Ramhormozian, S., et al., </w:t>
      </w:r>
      <w:r w:rsidRPr="00F26DA5">
        <w:rPr>
          <w:i/>
        </w:rPr>
        <w:t>Stiffness-based approach for Belleville springs use in friction sliding structural connections.</w:t>
      </w:r>
      <w:r w:rsidRPr="00F26DA5">
        <w:t xml:space="preserve"> Journal of Constructional Steel Research, 2017. </w:t>
      </w:r>
      <w:r w:rsidRPr="00F26DA5">
        <w:rPr>
          <w:b/>
        </w:rPr>
        <w:t>138</w:t>
      </w:r>
      <w:r w:rsidRPr="00F26DA5">
        <w:t>: p. 340-356.</w:t>
      </w:r>
    </w:p>
    <w:p w:rsidR="00F26DA5" w:rsidRPr="00F26DA5" w:rsidRDefault="00F26DA5" w:rsidP="00F26DA5">
      <w:pPr>
        <w:pStyle w:val="EndNoteBibliography"/>
        <w:spacing w:after="0"/>
        <w:ind w:left="720" w:hanging="720"/>
      </w:pPr>
      <w:r w:rsidRPr="00F26DA5">
        <w:t>18.</w:t>
      </w:r>
      <w:r w:rsidRPr="00F26DA5">
        <w:tab/>
        <w:t xml:space="preserve">Speicher, M., et al., </w:t>
      </w:r>
      <w:r w:rsidRPr="00F26DA5">
        <w:rPr>
          <w:i/>
        </w:rPr>
        <w:t>Shape Memory Alloy Tension/Compression Device for Seismic Retrofit of Buildings.</w:t>
      </w:r>
      <w:r w:rsidRPr="00F26DA5">
        <w:t xml:space="preserve"> Journal of Materials Engineering and Performance, 2009. </w:t>
      </w:r>
      <w:r w:rsidRPr="00F26DA5">
        <w:rPr>
          <w:b/>
        </w:rPr>
        <w:t>18</w:t>
      </w:r>
      <w:r w:rsidRPr="00F26DA5">
        <w:t>(5-6): p. 746-753.</w:t>
      </w:r>
    </w:p>
    <w:p w:rsidR="00F26DA5" w:rsidRPr="00F26DA5" w:rsidRDefault="00F26DA5" w:rsidP="00F26DA5">
      <w:pPr>
        <w:pStyle w:val="EndNoteBibliography"/>
        <w:spacing w:after="0"/>
        <w:ind w:left="720" w:hanging="720"/>
      </w:pPr>
      <w:r w:rsidRPr="00F26DA5">
        <w:t>19.</w:t>
      </w:r>
      <w:r w:rsidRPr="00F26DA5">
        <w:tab/>
        <w:t xml:space="preserve">Hill, K.E., </w:t>
      </w:r>
      <w:r w:rsidRPr="00F26DA5">
        <w:rPr>
          <w:i/>
        </w:rPr>
        <w:t>The utility of ring springs in seismic isolation systems</w:t>
      </w:r>
      <w:r w:rsidRPr="00F26DA5">
        <w:t xml:space="preserve">, in </w:t>
      </w:r>
      <w:r w:rsidRPr="00F26DA5">
        <w:rPr>
          <w:i/>
        </w:rPr>
        <w:t>Department of Mechanical Engineering</w:t>
      </w:r>
      <w:r w:rsidRPr="00F26DA5">
        <w:t>. 1995, University of Canterbury, Christchurch, New Zealand.</w:t>
      </w:r>
    </w:p>
    <w:p w:rsidR="00F26DA5" w:rsidRPr="00F26DA5" w:rsidRDefault="00F26DA5" w:rsidP="00F26DA5">
      <w:pPr>
        <w:pStyle w:val="EndNoteBibliography"/>
        <w:spacing w:after="0"/>
        <w:ind w:left="720" w:hanging="720"/>
      </w:pPr>
      <w:r w:rsidRPr="00F26DA5">
        <w:t>20.</w:t>
      </w:r>
      <w:r w:rsidRPr="00F26DA5">
        <w:tab/>
        <w:t xml:space="preserve">Ma, K., Y. Zhou, and D. Lu, </w:t>
      </w:r>
      <w:r w:rsidRPr="00F26DA5">
        <w:rPr>
          <w:i/>
        </w:rPr>
        <w:t>Theoretical and experimental investigation on disc spring isolation system with loading rings.</w:t>
      </w:r>
      <w:r w:rsidRPr="00F26DA5">
        <w:t xml:space="preserve"> Soil Dynamics and Earthquake Engineering, 2023. </w:t>
      </w:r>
      <w:r w:rsidRPr="00F26DA5">
        <w:rPr>
          <w:b/>
        </w:rPr>
        <w:t>165</w:t>
      </w:r>
      <w:r w:rsidRPr="00F26DA5">
        <w:t>: p. 107655.</w:t>
      </w:r>
    </w:p>
    <w:p w:rsidR="00F26DA5" w:rsidRPr="00F26DA5" w:rsidRDefault="00F26DA5" w:rsidP="00F26DA5">
      <w:pPr>
        <w:pStyle w:val="EndNoteBibliography"/>
        <w:spacing w:after="0"/>
        <w:ind w:left="720" w:hanging="720"/>
      </w:pPr>
      <w:r w:rsidRPr="00F26DA5">
        <w:t>21.</w:t>
      </w:r>
      <w:r w:rsidRPr="00F26DA5">
        <w:tab/>
        <w:t xml:space="preserve">Institute of Electrical and Electronics Engineers, </w:t>
      </w:r>
      <w:r w:rsidRPr="00F26DA5">
        <w:rPr>
          <w:i/>
        </w:rPr>
        <w:t>IEEE Recommended Practices for Seismic Design of Substations Std 693-1984</w:t>
      </w:r>
      <w:r w:rsidRPr="00F26DA5">
        <w:t>. 1984. p. 1-13.</w:t>
      </w:r>
    </w:p>
    <w:p w:rsidR="00F26DA5" w:rsidRPr="00F26DA5" w:rsidRDefault="00F26DA5" w:rsidP="00F26DA5">
      <w:pPr>
        <w:pStyle w:val="EndNoteBibliography"/>
        <w:spacing w:after="0"/>
        <w:ind w:left="720" w:hanging="720"/>
      </w:pPr>
      <w:r w:rsidRPr="00F26DA5">
        <w:t>22.</w:t>
      </w:r>
      <w:r w:rsidRPr="00F26DA5">
        <w:tab/>
        <w:t xml:space="preserve">Key Bellevilles. </w:t>
      </w:r>
      <w:r w:rsidRPr="00F26DA5">
        <w:rPr>
          <w:i/>
        </w:rPr>
        <w:t>Belleville Products Sample Catalog</w:t>
      </w:r>
      <w:r w:rsidRPr="00F26DA5">
        <w:t xml:space="preserve">. 2024; Available from: </w:t>
      </w:r>
      <w:hyperlink r:id="rId89" w:history="1">
        <w:r w:rsidRPr="00F26DA5">
          <w:rPr>
            <w:rStyle w:val="Hyperlink"/>
          </w:rPr>
          <w:t>https://keybellevilles.com/bellevilles/sampleCatalog</w:t>
        </w:r>
      </w:hyperlink>
      <w:r w:rsidRPr="00F26DA5">
        <w:t>.</w:t>
      </w:r>
    </w:p>
    <w:p w:rsidR="00F26DA5" w:rsidRPr="00F26DA5" w:rsidRDefault="00F26DA5" w:rsidP="00F26DA5">
      <w:pPr>
        <w:pStyle w:val="EndNoteBibliography"/>
        <w:spacing w:after="0"/>
        <w:ind w:left="720" w:hanging="720"/>
      </w:pPr>
      <w:r w:rsidRPr="00F26DA5">
        <w:t>23.</w:t>
      </w:r>
      <w:r w:rsidRPr="00F26DA5">
        <w:tab/>
        <w:t xml:space="preserve">Bouc, R. </w:t>
      </w:r>
      <w:r w:rsidRPr="00F26DA5">
        <w:rPr>
          <w:i/>
        </w:rPr>
        <w:t>Forced vibrations of mechanical systems with hysteresis</w:t>
      </w:r>
      <w:r w:rsidRPr="00F26DA5">
        <w:t xml:space="preserve">. in </w:t>
      </w:r>
      <w:r w:rsidRPr="00F26DA5">
        <w:rPr>
          <w:i/>
        </w:rPr>
        <w:t>Proc. of the Fourth Conference on Nonlinear Oscillations, Prague, 1967</w:t>
      </w:r>
      <w:r w:rsidRPr="00F26DA5">
        <w:t>. 1967.</w:t>
      </w:r>
    </w:p>
    <w:p w:rsidR="00F26DA5" w:rsidRPr="00F26DA5" w:rsidRDefault="00F26DA5" w:rsidP="00F26DA5">
      <w:pPr>
        <w:pStyle w:val="EndNoteBibliography"/>
        <w:spacing w:after="0"/>
        <w:ind w:left="720" w:hanging="720"/>
      </w:pPr>
      <w:r w:rsidRPr="00F26DA5">
        <w:t>24.</w:t>
      </w:r>
      <w:r w:rsidRPr="00F26DA5">
        <w:tab/>
        <w:t xml:space="preserve">Wen, Y.-K., </w:t>
      </w:r>
      <w:r w:rsidRPr="00F26DA5">
        <w:rPr>
          <w:i/>
        </w:rPr>
        <w:t>Method for random vibration of hysteretic systems.</w:t>
      </w:r>
      <w:r w:rsidRPr="00F26DA5">
        <w:t xml:space="preserve"> Journal of the engineering mechanics division, 1976. </w:t>
      </w:r>
      <w:r w:rsidRPr="00F26DA5">
        <w:rPr>
          <w:b/>
        </w:rPr>
        <w:t>102</w:t>
      </w:r>
      <w:r w:rsidRPr="00F26DA5">
        <w:t>(2): p. 249-263.</w:t>
      </w:r>
    </w:p>
    <w:p w:rsidR="00F26DA5" w:rsidRPr="00F26DA5" w:rsidRDefault="00F26DA5" w:rsidP="00F26DA5">
      <w:pPr>
        <w:pStyle w:val="EndNoteBibliography"/>
        <w:spacing w:after="0"/>
        <w:ind w:left="720" w:hanging="720"/>
      </w:pPr>
      <w:r w:rsidRPr="00F26DA5">
        <w:t>25.</w:t>
      </w:r>
      <w:r w:rsidRPr="00F26DA5">
        <w:tab/>
        <w:t xml:space="preserve">Sivaselvan, M.V. and A.M. Reinhorn, </w:t>
      </w:r>
      <w:r w:rsidRPr="00F26DA5">
        <w:rPr>
          <w:i/>
        </w:rPr>
        <w:t>Hysteretic models for deteriorating inelastic structures.</w:t>
      </w:r>
      <w:r w:rsidRPr="00F26DA5">
        <w:t xml:space="preserve"> Journal of engineering mechanics, 2000. </w:t>
      </w:r>
      <w:r w:rsidRPr="00F26DA5">
        <w:rPr>
          <w:b/>
        </w:rPr>
        <w:t>126</w:t>
      </w:r>
      <w:r w:rsidRPr="00F26DA5">
        <w:t>(6): p. 633-640.</w:t>
      </w:r>
    </w:p>
    <w:p w:rsidR="00F26DA5" w:rsidRPr="00F26DA5" w:rsidRDefault="00F26DA5" w:rsidP="00F26DA5">
      <w:pPr>
        <w:pStyle w:val="EndNoteBibliography"/>
        <w:spacing w:after="0"/>
        <w:ind w:left="720" w:hanging="720"/>
      </w:pPr>
      <w:r w:rsidRPr="00F26DA5">
        <w:t>26.</w:t>
      </w:r>
      <w:r w:rsidRPr="00F26DA5">
        <w:tab/>
        <w:t xml:space="preserve">Sivaselvan, M.V. and A.M. Reinhorn, </w:t>
      </w:r>
      <w:r w:rsidRPr="00F26DA5">
        <w:rPr>
          <w:i/>
        </w:rPr>
        <w:t>Nonlinear structural analysis towards collapse simulation: A dynamical systems approach.</w:t>
      </w:r>
      <w:r w:rsidRPr="00F26DA5">
        <w:t xml:space="preserve"> 2004.</w:t>
      </w:r>
    </w:p>
    <w:p w:rsidR="00F26DA5" w:rsidRPr="00F26DA5" w:rsidRDefault="00F26DA5" w:rsidP="00F26DA5">
      <w:pPr>
        <w:pStyle w:val="EndNoteBibliography"/>
        <w:spacing w:after="0"/>
        <w:ind w:left="720" w:hanging="720"/>
      </w:pPr>
      <w:r w:rsidRPr="00F26DA5">
        <w:t>27.</w:t>
      </w:r>
      <w:r w:rsidRPr="00F26DA5">
        <w:tab/>
        <w:t xml:space="preserve">Constantinou, M.C. and M. Adnane, </w:t>
      </w:r>
      <w:r w:rsidRPr="00F26DA5">
        <w:rPr>
          <w:i/>
        </w:rPr>
        <w:t>Dynamics of Soil-base-isolated-structure Systems: Evaluation of Two Models for Yielding Systems. Report 4</w:t>
      </w:r>
      <w:r w:rsidRPr="00F26DA5">
        <w:t>. 1987: [Department of Civil Engineering], Drexel University.</w:t>
      </w:r>
    </w:p>
    <w:p w:rsidR="00F26DA5" w:rsidRPr="00F26DA5" w:rsidRDefault="00F26DA5" w:rsidP="00F26DA5">
      <w:pPr>
        <w:pStyle w:val="EndNoteBibliography"/>
        <w:spacing w:after="0"/>
        <w:ind w:left="720" w:hanging="720"/>
      </w:pPr>
      <w:r w:rsidRPr="00F26DA5">
        <w:t>28.</w:t>
      </w:r>
      <w:r w:rsidRPr="00F26DA5">
        <w:tab/>
        <w:t xml:space="preserve">The Mathworks Inc, </w:t>
      </w:r>
      <w:r w:rsidRPr="00F26DA5">
        <w:rPr>
          <w:i/>
        </w:rPr>
        <w:t>MATLAB version: 9.13.0 (R2022b)</w:t>
      </w:r>
      <w:r w:rsidRPr="00F26DA5">
        <w:t>. 2022, The MathWorks Inc.: Natick, Massachusetts, United States.</w:t>
      </w:r>
    </w:p>
    <w:p w:rsidR="00F26DA5" w:rsidRPr="00F26DA5" w:rsidRDefault="00F26DA5" w:rsidP="00F26DA5">
      <w:pPr>
        <w:pStyle w:val="EndNoteBibliography"/>
        <w:spacing w:after="0"/>
        <w:ind w:left="720" w:hanging="720"/>
      </w:pPr>
      <w:r w:rsidRPr="00F26DA5">
        <w:t>29.</w:t>
      </w:r>
      <w:r w:rsidRPr="00F26DA5">
        <w:tab/>
        <w:t xml:space="preserve">Van Overschee, P. and B. De Moor, </w:t>
      </w:r>
      <w:r w:rsidRPr="00F26DA5">
        <w:rPr>
          <w:i/>
        </w:rPr>
        <w:t>Subspace identification for linear systems: Theory—Implementation—Applications</w:t>
      </w:r>
      <w:r w:rsidRPr="00F26DA5">
        <w:t>. 2012: Springer Science &amp; Business Media.</w:t>
      </w:r>
    </w:p>
    <w:p w:rsidR="00F26DA5" w:rsidRPr="00F26DA5" w:rsidRDefault="00F26DA5" w:rsidP="00F26DA5">
      <w:pPr>
        <w:pStyle w:val="EndNoteBibliography"/>
        <w:spacing w:after="0"/>
        <w:ind w:left="720" w:hanging="720"/>
      </w:pPr>
      <w:r w:rsidRPr="00F26DA5">
        <w:t>30.</w:t>
      </w:r>
      <w:r w:rsidRPr="00F26DA5">
        <w:tab/>
        <w:t xml:space="preserve">Chopra, A.K., </w:t>
      </w:r>
      <w:r w:rsidRPr="00F26DA5">
        <w:rPr>
          <w:i/>
        </w:rPr>
        <w:t>Dynamics of structures : theory and applications to earthquake engineering</w:t>
      </w:r>
      <w:r w:rsidRPr="00F26DA5">
        <w:t>. Sixth edition. ed. Prentice Hall international series in civil engineering and engineering mechanics. 2023, Hoboken, NJ: Pearson. pages cm.</w:t>
      </w:r>
    </w:p>
    <w:p w:rsidR="00F26DA5" w:rsidRPr="00F26DA5" w:rsidRDefault="00F26DA5" w:rsidP="00F26DA5">
      <w:pPr>
        <w:pStyle w:val="EndNoteBibliography"/>
        <w:spacing w:after="0"/>
        <w:ind w:left="720" w:hanging="720"/>
      </w:pPr>
      <w:r w:rsidRPr="00F26DA5">
        <w:t>31.</w:t>
      </w:r>
      <w:r w:rsidRPr="00F26DA5">
        <w:tab/>
        <w:t xml:space="preserve">American Society of Civil Engineers, </w:t>
      </w:r>
      <w:r w:rsidRPr="00F26DA5">
        <w:rPr>
          <w:i/>
        </w:rPr>
        <w:t>Minimum Design Loads and Associated Criteria for Buildings and Other Structures, ASCE 7-16</w:t>
      </w:r>
      <w:r w:rsidRPr="00F26DA5">
        <w:t>. 2017.</w:t>
      </w:r>
    </w:p>
    <w:p w:rsidR="00F26DA5" w:rsidRPr="00F26DA5" w:rsidRDefault="00F26DA5" w:rsidP="00F26DA5">
      <w:pPr>
        <w:pStyle w:val="EndNoteBibliography"/>
        <w:ind w:left="720" w:hanging="720"/>
      </w:pPr>
      <w:r w:rsidRPr="00F26DA5">
        <w:t>32.</w:t>
      </w:r>
      <w:r w:rsidRPr="00F26DA5">
        <w:tab/>
        <w:t xml:space="preserve">Institute of Electrical and Electronics Engineers, </w:t>
      </w:r>
      <w:r w:rsidRPr="00F26DA5">
        <w:rPr>
          <w:i/>
        </w:rPr>
        <w:t>IEEE Recommended Practice for Seismic Design of Substations Std 693-2018</w:t>
      </w:r>
      <w:r w:rsidRPr="00F26DA5">
        <w:t>. 2019.</w:t>
      </w:r>
    </w:p>
    <w:p w:rsidR="00ED1033" w:rsidRPr="005B5DD0" w:rsidRDefault="004D51C7" w:rsidP="00C75E4F">
      <w:pPr>
        <w:pStyle w:val="Heading2"/>
        <w:numPr>
          <w:ilvl w:val="0"/>
          <w:numId w:val="0"/>
        </w:numPr>
      </w:pPr>
      <w:r>
        <w:fldChar w:fldCharType="end"/>
      </w:r>
    </w:p>
    <w:p w:rsidR="00ED1033" w:rsidRPr="005B5DD0" w:rsidRDefault="00ED1033" w:rsidP="00C619CA">
      <w:pPr>
        <w:pStyle w:val="BodyText"/>
        <w:sectPr w:rsidR="00ED1033" w:rsidRPr="005B5DD0">
          <w:type w:val="oddPage"/>
          <w:pgSz w:w="12240" w:h="15840"/>
          <w:pgMar w:top="1440" w:right="1440" w:bottom="1440" w:left="1440" w:gutter="0"/>
          <w:pgNumType w:start="1" w:chapStyle="1"/>
        </w:sectPr>
      </w:pPr>
    </w:p>
    <w:tbl>
      <w:tblPr>
        <w:tblW w:w="9405" w:type="dxa"/>
        <w:tblInd w:w="63" w:type="dxa"/>
        <w:tblLayout w:type="fixed"/>
        <w:tblLook w:val="0000"/>
      </w:tblPr>
      <w:tblGrid>
        <w:gridCol w:w="5085"/>
        <w:gridCol w:w="4320"/>
      </w:tblGrid>
      <w:tr w:rsidR="0035666C" w:rsidRPr="00924543">
        <w:trPr>
          <w:trHeight w:val="10975"/>
        </w:trPr>
        <w:tc>
          <w:tcPr>
            <w:tcW w:w="5085" w:type="dxa"/>
            <w:shd w:val="clear" w:color="auto" w:fill="auto"/>
          </w:tcPr>
          <w:p w:rsidR="00D83C97" w:rsidRPr="006076FC" w:rsidRDefault="00D83C97" w:rsidP="00D83C97">
            <w:pPr>
              <w:pStyle w:val="ExportControlText"/>
              <w:rPr>
                <w:b/>
              </w:rPr>
            </w:pPr>
            <w:r>
              <w:rPr>
                <w:b/>
                <w:noProof/>
              </w:rPr>
              <w:drawing>
                <wp:anchor distT="0" distB="0" distL="114300" distR="114300" simplePos="0" relativeHeight="251658752" behindDoc="0" locked="0" layoutInCell="1" allowOverlap="1">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90" cstate="print">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6076FC">
              <w:rPr>
                <w:b/>
              </w:rPr>
              <w:t>Export Control Restrictions</w:t>
            </w:r>
          </w:p>
          <w:p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rsidR="00D83C97" w:rsidRDefault="00D83C97" w:rsidP="00D83C97">
            <w:pPr>
              <w:pStyle w:val="ExportControlText"/>
            </w:pPr>
          </w:p>
          <w:p w:rsidR="00D83C97" w:rsidRDefault="00D83C97" w:rsidP="00D83C97">
            <w:pPr>
              <w:pStyle w:val="ExportControlText"/>
            </w:pPr>
            <w:r>
              <w:t xml:space="preserve">In the event you are uncertain whether you or your company may lawfully obtain access to this EPRI product, you acknowledge that it is your obligation to consult with your company’s legal counsel to determine whether this access is lawful. Although EPRI may make available on a </w:t>
            </w:r>
            <w:proofErr w:type="gramStart"/>
            <w:r>
              <w:t>case by case</w:t>
            </w:r>
            <w:proofErr w:type="gramEnd"/>
            <w:r>
              <w:t xml:space="preserve"> basis an informal assessment of the applicable U.S. export classification for specific EPRI products, you and your company acknowledge that this assessment is solely for informational purposes and not for reliance purposes.</w:t>
            </w:r>
          </w:p>
          <w:p w:rsidR="00D83C97" w:rsidRDefault="00D83C97" w:rsidP="00D83C97">
            <w:pPr>
              <w:pStyle w:val="ExportControlText"/>
            </w:pPr>
            <w:r>
              <w:t xml:space="preserve"> </w:t>
            </w:r>
          </w:p>
          <w:p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rsidR="00D83C97" w:rsidRDefault="00D83C97" w:rsidP="00D83C97">
            <w:pPr>
              <w:pStyle w:val="ExportControlText"/>
            </w:pPr>
            <w:r>
              <w:t xml:space="preserve"> </w:t>
            </w:r>
          </w:p>
          <w:p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(EPRI, www.epri.com) conducts research and development relating to the generation, delivery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safety and the environment. EPRI members represent 90% of the electric utility revenue in the United States with international participation in 35 countries. EPRI’s principal offices and laboratories are located in Palo Alto, Calif.; Charlotte, N.C.; Knoxville, Tenn.; and Lenox, Mass.</w:t>
            </w:r>
          </w:p>
          <w:p w:rsidR="0035666C" w:rsidRPr="005B5DD0" w:rsidRDefault="0035666C" w:rsidP="00784238">
            <w:pPr>
              <w:pStyle w:val="AboutEPRI"/>
              <w:tabs>
                <w:tab w:val="right" w:pos="4320"/>
              </w:tabs>
              <w:spacing w:line="240" w:lineRule="exact"/>
            </w:pPr>
            <w:r w:rsidRPr="005B5DD0">
              <w:t>Together…Shaping the Future of Electricity</w:t>
            </w:r>
          </w:p>
          <w:p w:rsidR="0035666C" w:rsidRPr="005B5DD0" w:rsidRDefault="0035666C" w:rsidP="00784238">
            <w:pPr>
              <w:pStyle w:val="AboutEPRI"/>
              <w:widowControl/>
              <w:spacing w:before="0" w:after="0" w:line="240" w:lineRule="auto"/>
              <w:ind w:right="252"/>
            </w:pPr>
          </w:p>
        </w:tc>
      </w:tr>
      <w:tr w:rsidR="0035666C" w:rsidRPr="00453F9B">
        <w:trPr>
          <w:trHeight w:val="1080"/>
        </w:trPr>
        <w:tc>
          <w:tcPr>
            <w:tcW w:w="5085" w:type="dxa"/>
            <w:vAlign w:val="bottom"/>
          </w:tcPr>
          <w:p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590" w:name="Text20"/>
        <w:tc>
          <w:tcPr>
            <w:tcW w:w="4320" w:type="dxa"/>
            <w:vAlign w:val="bottom"/>
          </w:tcPr>
          <w:p w:rsidR="0035666C" w:rsidRPr="00453F9B" w:rsidRDefault="004D51C7"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334AA1">
              <w:rPr>
                <w:noProof/>
              </w:rPr>
              <w:t>10xxxxx</w:t>
            </w:r>
            <w:r>
              <w:fldChar w:fldCharType="end"/>
            </w:r>
            <w:bookmarkEnd w:id="590"/>
          </w:p>
        </w:tc>
      </w:tr>
      <w:bookmarkEnd w:id="0"/>
    </w:tbl>
    <w:p w:rsidR="003C0080" w:rsidRDefault="003C0080" w:rsidP="00BF72F1">
      <w:pPr>
        <w:pStyle w:val="ExportControlText"/>
      </w:pPr>
    </w:p>
    <w:p w:rsidR="003C0080" w:rsidRDefault="003C0080" w:rsidP="00BF72F1">
      <w:pPr>
        <w:pStyle w:val="ExportControlText"/>
      </w:pPr>
    </w:p>
    <w:p w:rsidR="0035666C" w:rsidRPr="00474169" w:rsidRDefault="0035666C" w:rsidP="003C0080">
      <w:pPr>
        <w:pStyle w:val="ExportControlText"/>
        <w:ind w:left="0"/>
      </w:pPr>
    </w:p>
    <w:sectPr w:rsidR="0035666C" w:rsidRPr="00474169" w:rsidSect="001C5748">
      <w:headerReference w:type="even" r:id="rId91"/>
      <w:footerReference w:type="even" r:id="rId92"/>
      <w:footerReference w:type="default" r:id="rId93"/>
      <w:type w:val="evenPage"/>
      <w:pgSz w:w="12240" w:h="15840"/>
      <w:pgMar w:top="1440" w:right="1440" w:bottom="1440" w:left="1440" w:gutter="0"/>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5711" w:rsidRDefault="00D65711">
      <w:r>
        <w:separator/>
      </w:r>
    </w:p>
    <w:p w:rsidR="00D65711" w:rsidRDefault="00D65711"/>
    <w:p w:rsidR="00D65711" w:rsidRDefault="00D65711"/>
  </w:endnote>
  <w:endnote w:type="continuationSeparator" w:id="0">
    <w:p w:rsidR="00D65711" w:rsidRDefault="00D65711">
      <w:r>
        <w:continuationSeparator/>
      </w:r>
    </w:p>
    <w:p w:rsidR="00D65711" w:rsidRDefault="00D65711"/>
    <w:p w:rsidR="00D65711" w:rsidRDefault="00D65711"/>
  </w:endnote>
</w:endnotes>
</file>

<file path=word/fontTable.xml><?xml version="1.0" encoding="utf-8"?>
<w:fonts xmlns:r="http://schemas.openxmlformats.org/officeDocument/2006/relationships" xmlns:w="http://schemas.openxmlformats.org/wordprocessingml/2006/main">
  <w:font w:name="Helvetica">
    <w:panose1 w:val="000000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Math">
    <w:altName w:val="Times"/>
    <w:panose1 w:val="00000000000000000000"/>
    <w:charset w:val="4D"/>
    <w:family w:val="roman"/>
    <w:notTrueType/>
    <w:pitch w:val="default"/>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Menlo Regular">
    <w:panose1 w:val="020B0609030804020204"/>
    <w:charset w:val="00"/>
    <w:family w:val="auto"/>
    <w:pitch w:val="variable"/>
    <w:sig w:usb0="00000003" w:usb1="00000000" w:usb2="00000000" w:usb3="00000000" w:csb0="00000001" w:csb1="00000000"/>
  </w:font>
  <w:font w:name="Futura Book">
    <w:panose1 w:val="00000000000000000000"/>
    <w:charset w:val="00"/>
    <w:family w:val="swiss"/>
    <w:notTrueType/>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100674">
    <w:pP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ftr>
</file>

<file path=word/footer1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rsidR="00D65711" w:rsidRPr="000B514D" w:rsidRDefault="00D65711" w:rsidP="008C16F5">
    <w:pPr>
      <w:autoSpaceDE w:val="0"/>
      <w:autoSpaceDN w:val="0"/>
      <w:adjustRightInd w:val="0"/>
      <w:jc w:val="center"/>
      <w:rPr>
        <w:rFonts w:cs="Arial"/>
        <w:i/>
        <w:color w:val="000000"/>
      </w:rPr>
    </w:pPr>
  </w:p>
  <w:p w:rsidR="00D65711" w:rsidRPr="000B514D" w:rsidRDefault="00D65711"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rsidR="00D65711" w:rsidRPr="000B514D" w:rsidRDefault="00D65711"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rsidR="00D65711" w:rsidRPr="000B514D" w:rsidRDefault="00D65711"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rsidR="00D65711" w:rsidRPr="000B514D" w:rsidRDefault="00D65711"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rsidR="00D65711" w:rsidRPr="000B514D" w:rsidRDefault="00D65711" w:rsidP="008C16F5">
    <w:pPr>
      <w:pStyle w:val="Footer"/>
      <w:jc w:val="center"/>
      <w:rPr>
        <w:rStyle w:val="PageNumber"/>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02634C">
    <w:pP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1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262F2C">
    <w:pPr>
      <w:jc w:val="center"/>
    </w:pPr>
    <w:r>
      <w:rPr>
        <w:rStyle w:val="PageNumber"/>
      </w:rPr>
      <w:fldChar w:fldCharType="begin"/>
    </w:r>
    <w:r>
      <w:rPr>
        <w:rStyle w:val="PageNumber"/>
      </w:rPr>
      <w:instrText xml:space="preserve"> PAGE </w:instrText>
    </w:r>
    <w:r>
      <w:rPr>
        <w:rStyle w:val="PageNumber"/>
      </w:rPr>
      <w:fldChar w:fldCharType="separate"/>
    </w:r>
    <w:r w:rsidR="0014525D">
      <w:rPr>
        <w:rStyle w:val="PageNumber"/>
        <w:noProof/>
      </w:rPr>
      <w:t>7-2</w:t>
    </w:r>
    <w:r>
      <w:rPr>
        <w:rStyle w:val="PageNumber"/>
      </w:rPr>
      <w:fldChar w:fldCharType="end"/>
    </w:r>
  </w:p>
</w:ftr>
</file>

<file path=word/footer1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p>
</w:ftr>
</file>

<file path=word/footer15.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14525D">
      <w:rPr>
        <w:rStyle w:val="PageNumber"/>
        <w:noProof/>
      </w:rPr>
      <w:t>7-1</w:t>
    </w:r>
    <w:r>
      <w:rPr>
        <w:rStyle w:val="PageNumber"/>
      </w:rPr>
      <w:fldChar w:fldCharType="end"/>
    </w:r>
  </w:p>
</w:ftr>
</file>

<file path=word/footer16.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7E56C4" w:rsidRDefault="00D65711" w:rsidP="007E56C4">
    <w:pPr>
      <w:pStyle w:val="Address"/>
      <w:rPr>
        <w:rFonts w:eastAsia="SimSun"/>
        <w:b/>
        <w:lang w:eastAsia="zh-CN" w:bidi="th-TH"/>
      </w:rPr>
    </w:pPr>
    <w:r w:rsidRPr="007E56C4">
      <w:rPr>
        <w:rFonts w:eastAsia="SimSun"/>
        <w:b/>
        <w:lang w:eastAsia="zh-CN" w:bidi="th-TH"/>
      </w:rPr>
      <w:t>Electric Power Research Institute</w:t>
    </w:r>
  </w:p>
  <w:p w:rsidR="00D65711" w:rsidRPr="001A5C1B" w:rsidRDefault="00D65711" w:rsidP="007E56C4">
    <w:pPr>
      <w:pStyle w:val="Address"/>
      <w:rPr>
        <w:rFonts w:eastAsia="SimSun"/>
        <w:color w:val="000000"/>
        <w:lang w:val="es-ES" w:eastAsia="zh-CN" w:bidi="th-TH"/>
      </w:rPr>
    </w:pPr>
    <w:r w:rsidRPr="001A5C1B">
      <w:rPr>
        <w:rFonts w:eastAsia="SimSun"/>
        <w:lang w:val="es-ES" w:eastAsia="zh-CN" w:bidi="th-TH"/>
      </w:rPr>
      <w:t xml:space="preserve">3420 </w:t>
    </w:r>
    <w:r w:rsidRPr="001A5C1B">
      <w:rPr>
        <w:rFonts w:eastAsia="SimSun"/>
        <w:lang w:val="es-ES" w:eastAsia="zh-CN" w:bidi="th-TH"/>
      </w:rPr>
      <w:t xml:space="preserve">Hillview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2B5FC8" w:rsidRDefault="00D65711"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rsidR="00D65711" w:rsidRPr="002B5FC8" w:rsidRDefault="00D65711"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685A0C">
    <w:pPr>
      <w:pStyle w:val="Footer"/>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685A0C" w:rsidRDefault="00D65711" w:rsidP="00685A0C"/>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034C9C">
    <w:pP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ftr>
</file>

<file path=word/footer5.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D02977">
    <w:pPr>
      <w:pStyle w:val="BodyText"/>
      <w:pBdr>
        <w:top w:val="single" w:sz="4" w:space="1" w:color="auto"/>
      </w:pBdr>
    </w:pPr>
    <w:r>
      <w:t>This publication is a corporate document that should be cited in the literature in the following manner:</w:t>
    </w:r>
  </w:p>
  <w:p w:rsidR="00D65711" w:rsidRPr="005B5DD0" w:rsidRDefault="00D65711"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Content>
        <w:r>
          <w:rPr>
            <w:i/>
          </w:rPr>
          <w:t>Effectiveness of Belleville Washers for Seismic Retrofit of Substation Equipment</w:t>
        </w:r>
      </w:sdtContent>
    </w:sdt>
    <w:r w:rsidRPr="005B5DD0">
      <w:rPr>
        <w:i/>
      </w:rPr>
      <w:t>:</w:t>
    </w:r>
    <w:r>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Content>
        <w:r>
          <w:rPr>
            <w:i/>
          </w:rPr>
          <w:t>Experimental and analytical research conducted at the University at Buffalo</w:t>
        </w:r>
      </w:sdtContent>
    </w:sdt>
    <w:r w:rsidRPr="005B5DD0">
      <w:rPr>
        <w:i/>
      </w:rPr>
      <w:t xml:space="preserve">. </w:t>
    </w:r>
    <w:r>
      <w:t>EPRI</w:t>
    </w:r>
    <w:r w:rsidRPr="003570B3">
      <w:t>, Palo Alto, CA:</w:t>
    </w:r>
    <w:r>
      <w:t xml:space="preserve"> 2019</w:t>
    </w:r>
    <w:r w:rsidRPr="003570B3">
      <w:t>.</w:t>
    </w:r>
    <w:r>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Content>
        <w:del w:id="15" w:author="Unknown">
          <w:r w:rsidDel="001E4B19">
            <w:delText>InsertSAPNumberHere</w:delText>
          </w:r>
        </w:del>
        <w:proofErr w:type="spellStart"/>
        <w:ins w:id="16" w:author="Unknown" w:date="2024-06-16T16:55:00Z">
          <w:r>
            <w:t>InsertSAPNumberHere</w:t>
          </w:r>
          <w:proofErr w:type="spellEnd"/>
          <w:r>
            <w:t xml:space="preserve"> (Question this -AJS)</w:t>
          </w:r>
        </w:ins>
      </w:sdtContent>
    </w:sdt>
    <w:r>
      <w:t>.</w:t>
    </w:r>
  </w:p>
  <w:p w:rsidR="00D65711" w:rsidRDefault="00D65711" w:rsidP="00254328">
    <w:pP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6.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254328">
    <w:pP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ftr>
</file>

<file path=word/footer7.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rsidR="00D65711" w:rsidRDefault="00D65711"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Content>
        <w:r>
          <w:rPr>
            <w:i/>
          </w:rPr>
          <w:t>Effectiveness of Belleville Washers for Seismic Retrofit of Substation Equipment</w:t>
        </w:r>
      </w:sdtContent>
    </w:sdt>
    <w:r>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Content>
        <w:r>
          <w:rPr>
            <w:i/>
          </w:rPr>
          <w:t>Experimental and analytical research conducted at the University at Buffalo</w:t>
        </w:r>
      </w:sdtContent>
    </w:sdt>
    <w:r w:rsidRPr="000B514D">
      <w:rPr>
        <w:rFonts w:cs="Arial"/>
        <w:i/>
      </w:rPr>
      <w:t xml:space="preserve">. </w:t>
    </w:r>
    <w:r w:rsidRPr="000B514D">
      <w:rPr>
        <w:rFonts w:cs="Arial"/>
      </w:rPr>
      <w:t xml:space="preserve">EPRI, Palo Alto, CA: </w:t>
    </w:r>
    <w:r>
      <w:rPr>
        <w:rFonts w:cs="Arial"/>
      </w:rPr>
      <w:t>2017</w:t>
    </w:r>
    <w:r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Content>
        <w:del w:id="62" w:author="Unknown">
          <w:r w:rsidDel="001E4B19">
            <w:rPr>
              <w:rFonts w:cs="Arial"/>
            </w:rPr>
            <w:delText>InsertSAPNumberHere</w:delText>
          </w:r>
        </w:del>
        <w:ins w:id="63" w:author="Unknown" w:date="2024-06-16T16:55:00Z">
          <w:r>
            <w:rPr>
              <w:rFonts w:cs="Arial"/>
            </w:rPr>
            <w:t>InsertSAPNumberHere (Question this -AJS)</w:t>
          </w:r>
        </w:ins>
      </w:sdtContent>
    </w:sdt>
    <w:r w:rsidRPr="000B514D">
      <w:rPr>
        <w:rFonts w:cs="Arial"/>
      </w:rPr>
      <w:t>.</w:t>
    </w:r>
  </w:p>
</w:ftr>
</file>

<file path=word/footer8.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ftr>
</file>

<file path=word/footer9.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4C62DD">
    <w:pPr>
      <w:pStyle w:val="Footer"/>
      <w:jc w:val="center"/>
    </w:pPr>
    <w:r>
      <w:rPr>
        <w:rStyle w:val="PageNumber"/>
      </w:rPr>
      <w:fldChar w:fldCharType="begin"/>
    </w:r>
    <w:r>
      <w:rPr>
        <w:rStyle w:val="PageNumber"/>
      </w:rPr>
      <w:instrText xml:space="preserve"> PAGE </w:instrText>
    </w:r>
    <w:r>
      <w:rPr>
        <w:rStyle w:val="PageNumber"/>
      </w:rPr>
      <w:fldChar w:fldCharType="separate"/>
    </w:r>
    <w:proofErr w:type="gramStart"/>
    <w:r>
      <w:rPr>
        <w:rStyle w:val="PageNumber"/>
      </w:rPr>
      <w:t>viii</w:t>
    </w:r>
    <w:proofErr w:type="gramEnd"/>
    <w:r>
      <w:rPr>
        <w:rStyle w:val="PageNumber"/>
      </w:rPr>
      <w:fldChar w:fldCharType="end"/>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5711" w:rsidRDefault="00D65711">
      <w:r>
        <w:separator/>
      </w:r>
    </w:p>
    <w:p w:rsidR="00D65711" w:rsidRDefault="00D65711"/>
  </w:footnote>
  <w:footnote w:type="continuationSeparator" w:id="0">
    <w:p w:rsidR="00D65711" w:rsidRDefault="00D65711">
      <w:r>
        <w:continuationSeparator/>
      </w:r>
    </w:p>
    <w:p w:rsidR="00D65711" w:rsidRDefault="00D65711"/>
    <w:p w:rsidR="00D65711" w:rsidRDefault="00D65711"/>
  </w:footnote>
  <w:footnote w:id="1">
    <w:p w:rsidR="00D65711" w:rsidRDefault="00D65711">
      <w:pPr>
        <w:pStyle w:val="FootnoteText"/>
      </w:pPr>
      <w:r>
        <w:rPr>
          <w:rStyle w:val="FootnoteReference"/>
        </w:rPr>
        <w:footnoteRef/>
      </w:r>
      <w:r>
        <w:t xml:space="preserve"> </w:t>
      </w:r>
      <w:proofErr w:type="gramStart"/>
      <w:r>
        <w:t>for</w:t>
      </w:r>
      <w:proofErr w:type="gramEnd"/>
      <w:r>
        <w:t xml:space="preserve">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xml:space="preserve">. </w:t>
      </w:r>
      <w:proofErr w:type="gramStart"/>
      <w:r>
        <w:rPr>
          <w:noProof/>
        </w:rPr>
        <w:t>2022. IOP Publishing.</w:t>
      </w:r>
      <w:r>
        <w:fldChar w:fldCharType="end"/>
      </w:r>
      <w:r>
        <w:t>).</w:t>
      </w:r>
      <w:proofErr w:type="gramEnd"/>
      <w:r>
        <w:t xml:space="preserve"> Such approaches are not pursued in the present project but offer possibilities to consider in the future.</w:t>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pPr>
      <w:pStyle w:val="Header"/>
      <w:tabs>
        <w:tab w:val="clear" w:pos="4320"/>
        <w:tab w:val="clear" w:pos="8640"/>
        <w:tab w:val="right" w:pos="9990"/>
      </w:tabs>
    </w:pPr>
    <w:r>
      <w:rPr>
        <w:noProof/>
      </w:rPr>
      <w:drawing>
        <wp:inline distT="0" distB="0" distL="0" distR="0">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1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1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1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1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D45588"/>
</w:hdr>
</file>

<file path=word/header1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1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1402AC" w:rsidRDefault="00D65711" w:rsidP="001402AC">
    <w:pPr>
      <w:pStyle w:val="Heade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685A0C">
    <w:pPr>
      <w:pStyle w:val="Footer"/>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A662DE"/>
</w:hdr>
</file>

<file path=word/header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F9727D"/>
</w:hdr>
</file>

<file path=word/header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47543B">
    <w:pPr>
      <w:pStyle w:val="Header"/>
      <w:rPr>
        <w:rFonts w:cs="Arial"/>
        <w:i/>
        <w:sz w:val="28"/>
        <w:szCs w:val="28"/>
      </w:rPr>
    </w:pPr>
  </w:p>
  <w:p w:rsidR="00D65711" w:rsidRPr="000B514D" w:rsidRDefault="00D65711"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rsidR="00D65711" w:rsidRPr="000B514D" w:rsidRDefault="00D65711" w:rsidP="0047543B">
    <w:pPr>
      <w:pStyle w:val="Header"/>
      <w:tabs>
        <w:tab w:val="clear" w:pos="8640"/>
        <w:tab w:val="right" w:pos="10800"/>
      </w:tabs>
      <w:spacing w:after="1260"/>
      <w:rPr>
        <w:rFonts w:cs="Arial"/>
        <w:i/>
        <w:sz w:val="28"/>
        <w:szCs w:val="28"/>
      </w:rPr>
    </w:pPr>
  </w:p>
</w:hdr>
</file>

<file path=word/header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4C62DD">
    <w:pPr>
      <w:pStyle w:val="Header"/>
      <w:rPr>
        <w:rFonts w:cs="Arial"/>
        <w:i/>
        <w:sz w:val="28"/>
        <w:szCs w:val="28"/>
      </w:rPr>
    </w:pPr>
  </w:p>
  <w:p w:rsidR="00D65711" w:rsidRPr="000B514D" w:rsidRDefault="00D65711"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rsidR="00D65711" w:rsidRPr="000B514D" w:rsidRDefault="00D65711" w:rsidP="004C62DD">
    <w:pPr>
      <w:pStyle w:val="Header"/>
      <w:tabs>
        <w:tab w:val="clear" w:pos="8640"/>
        <w:tab w:val="right" w:pos="10800"/>
      </w:tabs>
      <w:spacing w:after="1260"/>
      <w:rPr>
        <w:rFonts w:cs="Arial"/>
        <w:i/>
        <w:sz w:val="28"/>
        <w:szCs w:val="28"/>
      </w:rPr>
    </w:pPr>
  </w:p>
</w:hdr>
</file>

<file path=word/header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8C16F5">
    <w:pPr>
      <w:pStyle w:val="Header"/>
      <w:rPr>
        <w:rFonts w:cs="Arial"/>
        <w:i/>
        <w:sz w:val="28"/>
        <w:szCs w:val="28"/>
      </w:rPr>
    </w:pPr>
  </w:p>
  <w:p w:rsidR="00D65711" w:rsidRPr="000B514D" w:rsidRDefault="00D65711"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rsidR="00D65711" w:rsidRPr="000B514D" w:rsidRDefault="00D65711" w:rsidP="008C16F5">
    <w:pPr>
      <w:pStyle w:val="Header"/>
      <w:tabs>
        <w:tab w:val="clear" w:pos="8640"/>
        <w:tab w:val="right" w:pos="10800"/>
      </w:tabs>
      <w:rPr>
        <w:rFonts w:cs="Arial"/>
        <w:i/>
        <w:sz w:val="28"/>
        <w:szCs w:val="28"/>
      </w:rPr>
    </w:pPr>
  </w:p>
</w:hdr>
</file>

<file path=word/header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Pr="000B514D" w:rsidRDefault="00D65711" w:rsidP="008C16F5">
    <w:pPr>
      <w:pStyle w:val="Header"/>
      <w:rPr>
        <w:rFonts w:cs="Arial"/>
        <w:i/>
        <w:sz w:val="28"/>
        <w:szCs w:val="28"/>
      </w:rPr>
    </w:pPr>
  </w:p>
  <w:p w:rsidR="00D65711" w:rsidRPr="000B514D" w:rsidRDefault="00D65711"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rsidR="00D65711" w:rsidRPr="000B514D" w:rsidRDefault="00D65711" w:rsidP="008C16F5">
    <w:pPr>
      <w:pStyle w:val="Header"/>
      <w:tabs>
        <w:tab w:val="clear" w:pos="8640"/>
        <w:tab w:val="right" w:pos="10800"/>
      </w:tabs>
      <w:spacing w:after="1260"/>
      <w:rPr>
        <w:rFonts w:cs="Arial"/>
        <w:i/>
        <w:sz w:val="28"/>
        <w:szCs w:val="28"/>
      </w:rPr>
    </w:pPr>
  </w:p>
</w:hdr>
</file>

<file path=word/header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5711" w:rsidRDefault="00D65711" w:rsidP="00D02977"/>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7E7F5C"/>
    <w:multiLevelType w:val="singleLevel"/>
    <w:tmpl w:val="3920F878"/>
    <w:lvl w:ilvl="0">
      <w:start w:val="1"/>
      <w:numFmt w:val="decimal"/>
      <w:lvlText w:val="%1."/>
      <w:legacy w:legacy="1" w:legacySpace="0" w:legacyIndent="288"/>
      <w:lvlJc w:val="left"/>
      <w:pPr>
        <w:ind w:left="547" w:hanging="288"/>
      </w:pPr>
    </w:lvl>
  </w:abstractNum>
  <w:num w:numId="1">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abstractNumId w:val="8"/>
  </w:num>
  <w:num w:numId="3">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abstractNumId w:val="14"/>
  </w:num>
  <w:num w:numId="6">
    <w:abstractNumId w:val="23"/>
  </w:num>
  <w:num w:numId="7">
    <w:abstractNumId w:val="26"/>
  </w:num>
  <w:num w:numId="8">
    <w:abstractNumId w:val="1"/>
  </w:num>
  <w:num w:numId="9">
    <w:abstractNumId w:val="6"/>
  </w:num>
  <w:num w:numId="10">
    <w:abstractNumId w:val="13"/>
  </w:num>
  <w:num w:numId="11">
    <w:abstractNumId w:val="2"/>
  </w:num>
  <w:num w:numId="12">
    <w:abstractNumId w:val="19"/>
  </w:num>
  <w:num w:numId="13">
    <w:abstractNumId w:val="6"/>
  </w:num>
  <w:num w:numId="14">
    <w:abstractNumId w:val="5"/>
  </w:num>
  <w:num w:numId="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abstractNumId w:val="9"/>
  </w:num>
  <w:num w:numId="17">
    <w:abstractNumId w:val="4"/>
  </w:num>
  <w:num w:numId="18">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abstractNumId w:val="10"/>
  </w:num>
  <w:num w:numId="20">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abstractNumId w:val="12"/>
  </w:num>
  <w:num w:numId="22">
    <w:abstractNumId w:val="22"/>
  </w:num>
  <w:num w:numId="23">
    <w:abstractNumId w:val="24"/>
  </w:num>
  <w:num w:numId="24">
    <w:abstractNumId w:val="8"/>
    <w:lvlOverride w:ilvl="0">
      <w:startOverride w:val="1"/>
    </w:lvlOverride>
  </w:num>
  <w:num w:numId="25">
    <w:abstractNumId w:val="23"/>
  </w:num>
  <w:num w:numId="26">
    <w:abstractNumId w:val="8"/>
    <w:lvlOverride w:ilvl="0">
      <w:startOverride w:val="1"/>
    </w:lvlOverride>
  </w:num>
  <w:num w:numId="27">
    <w:abstractNumId w:val="8"/>
    <w:lvlOverride w:ilvl="0">
      <w:startOverride w:val="1"/>
    </w:lvlOverride>
  </w:num>
  <w:num w:numId="28">
    <w:abstractNumId w:val="8"/>
    <w:lvlOverride w:ilvl="0">
      <w:startOverride w:val="1"/>
    </w:lvlOverride>
  </w:num>
  <w:num w:numId="29">
    <w:abstractNumId w:val="3"/>
  </w:num>
  <w:num w:numId="30">
    <w:abstractNumId w:val="8"/>
    <w:lvlOverride w:ilvl="0">
      <w:startOverride w:val="1"/>
    </w:lvlOverride>
  </w:num>
  <w:num w:numId="31">
    <w:abstractNumId w:val="25"/>
  </w:num>
  <w:num w:numId="32">
    <w:abstractNumId w:val="17"/>
  </w:num>
  <w:num w:numId="33">
    <w:abstractNumId w:val="18"/>
  </w:num>
  <w:num w:numId="34">
    <w:abstractNumId w:val="20"/>
  </w:num>
  <w:num w:numId="35">
    <w:abstractNumId w:val="11"/>
  </w:num>
  <w:num w:numId="36">
    <w:abstractNumId w:val="15"/>
  </w:num>
  <w:num w:numId="37">
    <w:abstractNumId w:val="25"/>
  </w:num>
  <w:num w:numId="38">
    <w:abstractNumId w:val="16"/>
  </w:num>
  <w:num w:numId="39">
    <w:abstractNumId w:val="21"/>
  </w:num>
  <w:num w:numId="4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proofState w:spelling="clean" w:grammar="clean"/>
  <w:attachedTemplate r:id="rId1"/>
  <w:stylePaneFormatFilter w:val="3001"/>
  <w:trackRevisions/>
  <w:doNotTrackMoves/>
  <w:defaultTabStop w:val="720"/>
  <w:evenAndOddHeaders/>
  <w:characterSpacingControl w:val="doNotCompress"/>
  <w:hdrShapeDefaults>
    <o:shapedefaults v:ext="edit" spidmax="2055"/>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9&lt;/item&gt;&lt;item&gt;40&lt;/item&gt;&lt;item&gt;41&lt;/item&gt;&lt;/record-ids&gt;&lt;/item&gt;&lt;/Libraries&gt;"/>
  </w:docVars>
  <w:rsids>
    <w:rsidRoot w:val="009646F7"/>
    <w:rsid w:val="00002C5B"/>
    <w:rsid w:val="000034F9"/>
    <w:rsid w:val="000035C6"/>
    <w:rsid w:val="00010D18"/>
    <w:rsid w:val="00011CDF"/>
    <w:rsid w:val="00014C75"/>
    <w:rsid w:val="000158AA"/>
    <w:rsid w:val="000204A1"/>
    <w:rsid w:val="0002634C"/>
    <w:rsid w:val="00027996"/>
    <w:rsid w:val="00030BF4"/>
    <w:rsid w:val="000322D3"/>
    <w:rsid w:val="00034C9C"/>
    <w:rsid w:val="000350F1"/>
    <w:rsid w:val="00035F14"/>
    <w:rsid w:val="00036CF3"/>
    <w:rsid w:val="000413ED"/>
    <w:rsid w:val="000464E1"/>
    <w:rsid w:val="0005377C"/>
    <w:rsid w:val="000567D9"/>
    <w:rsid w:val="00063846"/>
    <w:rsid w:val="00067EAA"/>
    <w:rsid w:val="00070336"/>
    <w:rsid w:val="00081AD4"/>
    <w:rsid w:val="00082903"/>
    <w:rsid w:val="00083DC5"/>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5AB"/>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2693D"/>
    <w:rsid w:val="00130313"/>
    <w:rsid w:val="00134E49"/>
    <w:rsid w:val="0013550E"/>
    <w:rsid w:val="001402AC"/>
    <w:rsid w:val="001409C7"/>
    <w:rsid w:val="00144CD1"/>
    <w:rsid w:val="0014525D"/>
    <w:rsid w:val="00145949"/>
    <w:rsid w:val="00145A9E"/>
    <w:rsid w:val="001467FA"/>
    <w:rsid w:val="00150F11"/>
    <w:rsid w:val="001538EA"/>
    <w:rsid w:val="00155D7B"/>
    <w:rsid w:val="001616D6"/>
    <w:rsid w:val="001620B1"/>
    <w:rsid w:val="00164B20"/>
    <w:rsid w:val="00181E91"/>
    <w:rsid w:val="00183A84"/>
    <w:rsid w:val="0019799E"/>
    <w:rsid w:val="001B3438"/>
    <w:rsid w:val="001B5876"/>
    <w:rsid w:val="001B5AAB"/>
    <w:rsid w:val="001B5E45"/>
    <w:rsid w:val="001C0B35"/>
    <w:rsid w:val="001C1487"/>
    <w:rsid w:val="001C5748"/>
    <w:rsid w:val="001C714C"/>
    <w:rsid w:val="001D0653"/>
    <w:rsid w:val="001D143E"/>
    <w:rsid w:val="001D1D43"/>
    <w:rsid w:val="001D3295"/>
    <w:rsid w:val="001D6A27"/>
    <w:rsid w:val="001D7E4A"/>
    <w:rsid w:val="001E4B19"/>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37B1"/>
    <w:rsid w:val="0023499B"/>
    <w:rsid w:val="002448CA"/>
    <w:rsid w:val="0024559E"/>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80D49"/>
    <w:rsid w:val="00281540"/>
    <w:rsid w:val="0028689B"/>
    <w:rsid w:val="00286D12"/>
    <w:rsid w:val="00293F8D"/>
    <w:rsid w:val="00294C75"/>
    <w:rsid w:val="00295BCD"/>
    <w:rsid w:val="0029607A"/>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46BD"/>
    <w:rsid w:val="00315C05"/>
    <w:rsid w:val="00315EBA"/>
    <w:rsid w:val="003175F3"/>
    <w:rsid w:val="0032257F"/>
    <w:rsid w:val="0032518C"/>
    <w:rsid w:val="00331949"/>
    <w:rsid w:val="00334AA1"/>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6281"/>
    <w:rsid w:val="003F793B"/>
    <w:rsid w:val="00404291"/>
    <w:rsid w:val="004053F3"/>
    <w:rsid w:val="00407B26"/>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422A"/>
    <w:rsid w:val="0047543B"/>
    <w:rsid w:val="00476941"/>
    <w:rsid w:val="00476DCD"/>
    <w:rsid w:val="00481069"/>
    <w:rsid w:val="00482239"/>
    <w:rsid w:val="004822F9"/>
    <w:rsid w:val="00482512"/>
    <w:rsid w:val="00487288"/>
    <w:rsid w:val="00487920"/>
    <w:rsid w:val="00490FEC"/>
    <w:rsid w:val="0049421A"/>
    <w:rsid w:val="0049595F"/>
    <w:rsid w:val="00497C7B"/>
    <w:rsid w:val="004A1045"/>
    <w:rsid w:val="004A5031"/>
    <w:rsid w:val="004B63D4"/>
    <w:rsid w:val="004C3128"/>
    <w:rsid w:val="004C583B"/>
    <w:rsid w:val="004C62DD"/>
    <w:rsid w:val="004C796B"/>
    <w:rsid w:val="004D40C9"/>
    <w:rsid w:val="004D4209"/>
    <w:rsid w:val="004D51C7"/>
    <w:rsid w:val="004D7D27"/>
    <w:rsid w:val="004E1FD7"/>
    <w:rsid w:val="004E32E7"/>
    <w:rsid w:val="004E4082"/>
    <w:rsid w:val="004E49E1"/>
    <w:rsid w:val="004E5071"/>
    <w:rsid w:val="004E7384"/>
    <w:rsid w:val="004E7DD4"/>
    <w:rsid w:val="00500D3C"/>
    <w:rsid w:val="00502C8D"/>
    <w:rsid w:val="00506E7A"/>
    <w:rsid w:val="00517FCE"/>
    <w:rsid w:val="00523664"/>
    <w:rsid w:val="00524BE5"/>
    <w:rsid w:val="00533FD5"/>
    <w:rsid w:val="00536068"/>
    <w:rsid w:val="0053769E"/>
    <w:rsid w:val="005400C6"/>
    <w:rsid w:val="005420EA"/>
    <w:rsid w:val="00547495"/>
    <w:rsid w:val="00551264"/>
    <w:rsid w:val="0055196D"/>
    <w:rsid w:val="00551CF8"/>
    <w:rsid w:val="00551F16"/>
    <w:rsid w:val="005630AF"/>
    <w:rsid w:val="0056638A"/>
    <w:rsid w:val="0057395E"/>
    <w:rsid w:val="00573D86"/>
    <w:rsid w:val="005758CC"/>
    <w:rsid w:val="00576BB0"/>
    <w:rsid w:val="0058288B"/>
    <w:rsid w:val="00582890"/>
    <w:rsid w:val="005829FC"/>
    <w:rsid w:val="00583E40"/>
    <w:rsid w:val="00583FA5"/>
    <w:rsid w:val="00585A1B"/>
    <w:rsid w:val="00590472"/>
    <w:rsid w:val="0059065F"/>
    <w:rsid w:val="00593469"/>
    <w:rsid w:val="00596521"/>
    <w:rsid w:val="005968D9"/>
    <w:rsid w:val="005972A7"/>
    <w:rsid w:val="005A157E"/>
    <w:rsid w:val="005A2E77"/>
    <w:rsid w:val="005A5C05"/>
    <w:rsid w:val="005A610A"/>
    <w:rsid w:val="005B173F"/>
    <w:rsid w:val="005B3B56"/>
    <w:rsid w:val="005B5DD0"/>
    <w:rsid w:val="005B7F6B"/>
    <w:rsid w:val="005C0781"/>
    <w:rsid w:val="005C1AF4"/>
    <w:rsid w:val="005C443A"/>
    <w:rsid w:val="005C6CF5"/>
    <w:rsid w:val="005D1520"/>
    <w:rsid w:val="005D21CB"/>
    <w:rsid w:val="005D40CE"/>
    <w:rsid w:val="005D4AFA"/>
    <w:rsid w:val="005D5EF1"/>
    <w:rsid w:val="005D7DFE"/>
    <w:rsid w:val="005E0251"/>
    <w:rsid w:val="005E0F48"/>
    <w:rsid w:val="005E10F3"/>
    <w:rsid w:val="005E18CD"/>
    <w:rsid w:val="005E5180"/>
    <w:rsid w:val="005E5759"/>
    <w:rsid w:val="005F13A3"/>
    <w:rsid w:val="005F22DE"/>
    <w:rsid w:val="00601EDF"/>
    <w:rsid w:val="00602525"/>
    <w:rsid w:val="00605838"/>
    <w:rsid w:val="00607AF8"/>
    <w:rsid w:val="00610C15"/>
    <w:rsid w:val="00611FDE"/>
    <w:rsid w:val="00614175"/>
    <w:rsid w:val="0061635E"/>
    <w:rsid w:val="006173CD"/>
    <w:rsid w:val="00624041"/>
    <w:rsid w:val="006241DC"/>
    <w:rsid w:val="00624BB1"/>
    <w:rsid w:val="00627E89"/>
    <w:rsid w:val="00637A5B"/>
    <w:rsid w:val="0064346B"/>
    <w:rsid w:val="00647AC6"/>
    <w:rsid w:val="006505BB"/>
    <w:rsid w:val="00651116"/>
    <w:rsid w:val="00655037"/>
    <w:rsid w:val="00655A56"/>
    <w:rsid w:val="00661376"/>
    <w:rsid w:val="00667E1F"/>
    <w:rsid w:val="006744FB"/>
    <w:rsid w:val="00675241"/>
    <w:rsid w:val="00675A55"/>
    <w:rsid w:val="00680026"/>
    <w:rsid w:val="00683680"/>
    <w:rsid w:val="00685A0C"/>
    <w:rsid w:val="006929D5"/>
    <w:rsid w:val="00692EC2"/>
    <w:rsid w:val="00696D7F"/>
    <w:rsid w:val="00697A7F"/>
    <w:rsid w:val="006A0B13"/>
    <w:rsid w:val="006A27C1"/>
    <w:rsid w:val="006A63C9"/>
    <w:rsid w:val="006B253E"/>
    <w:rsid w:val="006B5369"/>
    <w:rsid w:val="006B580E"/>
    <w:rsid w:val="006B6A07"/>
    <w:rsid w:val="006B7B23"/>
    <w:rsid w:val="006C3218"/>
    <w:rsid w:val="006C66B2"/>
    <w:rsid w:val="006D0331"/>
    <w:rsid w:val="006D11FF"/>
    <w:rsid w:val="006D1BD9"/>
    <w:rsid w:val="006D208D"/>
    <w:rsid w:val="006D399D"/>
    <w:rsid w:val="006D4C8F"/>
    <w:rsid w:val="006D5D1B"/>
    <w:rsid w:val="006D7954"/>
    <w:rsid w:val="006E2243"/>
    <w:rsid w:val="006E34E9"/>
    <w:rsid w:val="006E3ECA"/>
    <w:rsid w:val="006E6679"/>
    <w:rsid w:val="006F1A49"/>
    <w:rsid w:val="006F5F9D"/>
    <w:rsid w:val="006F77A1"/>
    <w:rsid w:val="006F786B"/>
    <w:rsid w:val="006F78FE"/>
    <w:rsid w:val="007003AE"/>
    <w:rsid w:val="00703452"/>
    <w:rsid w:val="00703C25"/>
    <w:rsid w:val="00706C29"/>
    <w:rsid w:val="00707A18"/>
    <w:rsid w:val="00710CD4"/>
    <w:rsid w:val="00711770"/>
    <w:rsid w:val="00711C2E"/>
    <w:rsid w:val="00713F87"/>
    <w:rsid w:val="007151E9"/>
    <w:rsid w:val="007244C4"/>
    <w:rsid w:val="00727432"/>
    <w:rsid w:val="00734CB4"/>
    <w:rsid w:val="00735CB9"/>
    <w:rsid w:val="00737AB2"/>
    <w:rsid w:val="00740206"/>
    <w:rsid w:val="00740A21"/>
    <w:rsid w:val="00743606"/>
    <w:rsid w:val="00744E4B"/>
    <w:rsid w:val="00744FAF"/>
    <w:rsid w:val="0074649D"/>
    <w:rsid w:val="00751B34"/>
    <w:rsid w:val="00754A1E"/>
    <w:rsid w:val="0075668A"/>
    <w:rsid w:val="00761B59"/>
    <w:rsid w:val="00764FE4"/>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7880"/>
    <w:rsid w:val="007A1408"/>
    <w:rsid w:val="007A1520"/>
    <w:rsid w:val="007B00D0"/>
    <w:rsid w:val="007B1489"/>
    <w:rsid w:val="007B27C7"/>
    <w:rsid w:val="007B3224"/>
    <w:rsid w:val="007B3AF6"/>
    <w:rsid w:val="007B4A29"/>
    <w:rsid w:val="007B5EF1"/>
    <w:rsid w:val="007C0312"/>
    <w:rsid w:val="007C5BCB"/>
    <w:rsid w:val="007D0596"/>
    <w:rsid w:val="007D1FF5"/>
    <w:rsid w:val="007D4CD6"/>
    <w:rsid w:val="007D6EEA"/>
    <w:rsid w:val="007D7F2C"/>
    <w:rsid w:val="007E05A6"/>
    <w:rsid w:val="007E0E8A"/>
    <w:rsid w:val="007E2C5A"/>
    <w:rsid w:val="007E3FAC"/>
    <w:rsid w:val="007E4EF1"/>
    <w:rsid w:val="007E56C4"/>
    <w:rsid w:val="007F0645"/>
    <w:rsid w:val="007F2533"/>
    <w:rsid w:val="007F2CF9"/>
    <w:rsid w:val="007F4224"/>
    <w:rsid w:val="007F4F0F"/>
    <w:rsid w:val="007F581C"/>
    <w:rsid w:val="00800A2F"/>
    <w:rsid w:val="00801BBF"/>
    <w:rsid w:val="00803795"/>
    <w:rsid w:val="0080532D"/>
    <w:rsid w:val="00806167"/>
    <w:rsid w:val="008116B2"/>
    <w:rsid w:val="00811AD7"/>
    <w:rsid w:val="00811FC9"/>
    <w:rsid w:val="00812B9D"/>
    <w:rsid w:val="00815936"/>
    <w:rsid w:val="00820D63"/>
    <w:rsid w:val="008247DB"/>
    <w:rsid w:val="00827748"/>
    <w:rsid w:val="00831D90"/>
    <w:rsid w:val="00832EA1"/>
    <w:rsid w:val="008338B0"/>
    <w:rsid w:val="00835620"/>
    <w:rsid w:val="00837B0F"/>
    <w:rsid w:val="00837FC5"/>
    <w:rsid w:val="00841080"/>
    <w:rsid w:val="008426A0"/>
    <w:rsid w:val="008426D6"/>
    <w:rsid w:val="00845622"/>
    <w:rsid w:val="0085349D"/>
    <w:rsid w:val="00854039"/>
    <w:rsid w:val="008558DB"/>
    <w:rsid w:val="00857148"/>
    <w:rsid w:val="0087332A"/>
    <w:rsid w:val="0087570A"/>
    <w:rsid w:val="0088273D"/>
    <w:rsid w:val="00882888"/>
    <w:rsid w:val="00883302"/>
    <w:rsid w:val="008918A8"/>
    <w:rsid w:val="008931A6"/>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0316"/>
    <w:rsid w:val="008E100C"/>
    <w:rsid w:val="008E5390"/>
    <w:rsid w:val="008E5573"/>
    <w:rsid w:val="008E7694"/>
    <w:rsid w:val="008F32FE"/>
    <w:rsid w:val="00900B7A"/>
    <w:rsid w:val="00900C32"/>
    <w:rsid w:val="00901CCF"/>
    <w:rsid w:val="00902EB1"/>
    <w:rsid w:val="00907161"/>
    <w:rsid w:val="0091035E"/>
    <w:rsid w:val="00914570"/>
    <w:rsid w:val="00916E5B"/>
    <w:rsid w:val="00917B08"/>
    <w:rsid w:val="0092325A"/>
    <w:rsid w:val="00924988"/>
    <w:rsid w:val="009311C9"/>
    <w:rsid w:val="009313F9"/>
    <w:rsid w:val="00931B0A"/>
    <w:rsid w:val="009351ED"/>
    <w:rsid w:val="00936A11"/>
    <w:rsid w:val="00936AD2"/>
    <w:rsid w:val="009420B0"/>
    <w:rsid w:val="009426D6"/>
    <w:rsid w:val="00944957"/>
    <w:rsid w:val="009509FA"/>
    <w:rsid w:val="00954721"/>
    <w:rsid w:val="00954DD5"/>
    <w:rsid w:val="009646F7"/>
    <w:rsid w:val="0096528F"/>
    <w:rsid w:val="00970044"/>
    <w:rsid w:val="009704FC"/>
    <w:rsid w:val="00971513"/>
    <w:rsid w:val="00972296"/>
    <w:rsid w:val="00972E7B"/>
    <w:rsid w:val="0097530F"/>
    <w:rsid w:val="00981A16"/>
    <w:rsid w:val="00981B24"/>
    <w:rsid w:val="00982074"/>
    <w:rsid w:val="009866D0"/>
    <w:rsid w:val="00990A04"/>
    <w:rsid w:val="0099259A"/>
    <w:rsid w:val="00995448"/>
    <w:rsid w:val="00996109"/>
    <w:rsid w:val="009B3223"/>
    <w:rsid w:val="009B3972"/>
    <w:rsid w:val="009B444F"/>
    <w:rsid w:val="009C09DA"/>
    <w:rsid w:val="009C3890"/>
    <w:rsid w:val="009C4D41"/>
    <w:rsid w:val="009C648D"/>
    <w:rsid w:val="009C6589"/>
    <w:rsid w:val="009D2368"/>
    <w:rsid w:val="009D4328"/>
    <w:rsid w:val="009D7FA0"/>
    <w:rsid w:val="009E08AA"/>
    <w:rsid w:val="009E1A7A"/>
    <w:rsid w:val="009E1AE1"/>
    <w:rsid w:val="009F216C"/>
    <w:rsid w:val="009F50B7"/>
    <w:rsid w:val="009F51ED"/>
    <w:rsid w:val="009F606F"/>
    <w:rsid w:val="00A00917"/>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1875"/>
    <w:rsid w:val="00A662DE"/>
    <w:rsid w:val="00A67FB8"/>
    <w:rsid w:val="00A70196"/>
    <w:rsid w:val="00A722C0"/>
    <w:rsid w:val="00A75F2C"/>
    <w:rsid w:val="00A76414"/>
    <w:rsid w:val="00A77DB7"/>
    <w:rsid w:val="00A8183C"/>
    <w:rsid w:val="00A825FB"/>
    <w:rsid w:val="00A82D68"/>
    <w:rsid w:val="00A876B8"/>
    <w:rsid w:val="00A91714"/>
    <w:rsid w:val="00AA471C"/>
    <w:rsid w:val="00AA76FF"/>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45557"/>
    <w:rsid w:val="00B50ABB"/>
    <w:rsid w:val="00B5475F"/>
    <w:rsid w:val="00B54B04"/>
    <w:rsid w:val="00B54CA1"/>
    <w:rsid w:val="00B60DA1"/>
    <w:rsid w:val="00B62BC4"/>
    <w:rsid w:val="00B62FED"/>
    <w:rsid w:val="00B6496A"/>
    <w:rsid w:val="00B65834"/>
    <w:rsid w:val="00B70454"/>
    <w:rsid w:val="00B71063"/>
    <w:rsid w:val="00B741A3"/>
    <w:rsid w:val="00B75BA3"/>
    <w:rsid w:val="00B80616"/>
    <w:rsid w:val="00B81919"/>
    <w:rsid w:val="00B82D65"/>
    <w:rsid w:val="00B84664"/>
    <w:rsid w:val="00B87B48"/>
    <w:rsid w:val="00B91B32"/>
    <w:rsid w:val="00B9326E"/>
    <w:rsid w:val="00B94FC3"/>
    <w:rsid w:val="00BB2E5F"/>
    <w:rsid w:val="00BB605C"/>
    <w:rsid w:val="00BB6633"/>
    <w:rsid w:val="00BB7347"/>
    <w:rsid w:val="00BC79E9"/>
    <w:rsid w:val="00BD3EAA"/>
    <w:rsid w:val="00BE42DE"/>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362A5"/>
    <w:rsid w:val="00C42AFE"/>
    <w:rsid w:val="00C45618"/>
    <w:rsid w:val="00C50C7A"/>
    <w:rsid w:val="00C52926"/>
    <w:rsid w:val="00C56344"/>
    <w:rsid w:val="00C56E5E"/>
    <w:rsid w:val="00C60C17"/>
    <w:rsid w:val="00C619CA"/>
    <w:rsid w:val="00C625FA"/>
    <w:rsid w:val="00C628AE"/>
    <w:rsid w:val="00C65A0A"/>
    <w:rsid w:val="00C7201A"/>
    <w:rsid w:val="00C72D99"/>
    <w:rsid w:val="00C75956"/>
    <w:rsid w:val="00C75A5B"/>
    <w:rsid w:val="00C75E4F"/>
    <w:rsid w:val="00C82729"/>
    <w:rsid w:val="00C87BAD"/>
    <w:rsid w:val="00C92C87"/>
    <w:rsid w:val="00CA0878"/>
    <w:rsid w:val="00CA2307"/>
    <w:rsid w:val="00CA4542"/>
    <w:rsid w:val="00CA471C"/>
    <w:rsid w:val="00CA505E"/>
    <w:rsid w:val="00CA7496"/>
    <w:rsid w:val="00CA789F"/>
    <w:rsid w:val="00CC3C6D"/>
    <w:rsid w:val="00CC5240"/>
    <w:rsid w:val="00CD03C4"/>
    <w:rsid w:val="00CD1C26"/>
    <w:rsid w:val="00CD275B"/>
    <w:rsid w:val="00CD460A"/>
    <w:rsid w:val="00CD7650"/>
    <w:rsid w:val="00CE39DB"/>
    <w:rsid w:val="00CF08C0"/>
    <w:rsid w:val="00CF4819"/>
    <w:rsid w:val="00CF5E32"/>
    <w:rsid w:val="00CF6508"/>
    <w:rsid w:val="00D02977"/>
    <w:rsid w:val="00D053CE"/>
    <w:rsid w:val="00D07301"/>
    <w:rsid w:val="00D11923"/>
    <w:rsid w:val="00D15878"/>
    <w:rsid w:val="00D20952"/>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5711"/>
    <w:rsid w:val="00D66CB4"/>
    <w:rsid w:val="00D67440"/>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41DE"/>
    <w:rsid w:val="00DB6EE3"/>
    <w:rsid w:val="00DC00FE"/>
    <w:rsid w:val="00DC1367"/>
    <w:rsid w:val="00DC2823"/>
    <w:rsid w:val="00DC42E7"/>
    <w:rsid w:val="00DC6850"/>
    <w:rsid w:val="00DD35CE"/>
    <w:rsid w:val="00DE2350"/>
    <w:rsid w:val="00DF219B"/>
    <w:rsid w:val="00DF426F"/>
    <w:rsid w:val="00DF4994"/>
    <w:rsid w:val="00DF5B18"/>
    <w:rsid w:val="00DF5EDB"/>
    <w:rsid w:val="00DF601F"/>
    <w:rsid w:val="00DF73EE"/>
    <w:rsid w:val="00E04623"/>
    <w:rsid w:val="00E07683"/>
    <w:rsid w:val="00E078E8"/>
    <w:rsid w:val="00E10329"/>
    <w:rsid w:val="00E11FDF"/>
    <w:rsid w:val="00E16D16"/>
    <w:rsid w:val="00E2619E"/>
    <w:rsid w:val="00E30B84"/>
    <w:rsid w:val="00E324C6"/>
    <w:rsid w:val="00E35597"/>
    <w:rsid w:val="00E374FC"/>
    <w:rsid w:val="00E377A0"/>
    <w:rsid w:val="00E432A4"/>
    <w:rsid w:val="00E44F5A"/>
    <w:rsid w:val="00E53AED"/>
    <w:rsid w:val="00E541F7"/>
    <w:rsid w:val="00E569B2"/>
    <w:rsid w:val="00E57785"/>
    <w:rsid w:val="00E60471"/>
    <w:rsid w:val="00E6077A"/>
    <w:rsid w:val="00E626AD"/>
    <w:rsid w:val="00E64ECB"/>
    <w:rsid w:val="00E67462"/>
    <w:rsid w:val="00E70BCA"/>
    <w:rsid w:val="00E70E56"/>
    <w:rsid w:val="00E73FC0"/>
    <w:rsid w:val="00E749A7"/>
    <w:rsid w:val="00E7527D"/>
    <w:rsid w:val="00E77993"/>
    <w:rsid w:val="00E80788"/>
    <w:rsid w:val="00E83A48"/>
    <w:rsid w:val="00E83B67"/>
    <w:rsid w:val="00E85185"/>
    <w:rsid w:val="00E91073"/>
    <w:rsid w:val="00E94285"/>
    <w:rsid w:val="00E956AE"/>
    <w:rsid w:val="00E9655C"/>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6C7"/>
    <w:rsid w:val="00F0594D"/>
    <w:rsid w:val="00F107D0"/>
    <w:rsid w:val="00F11D53"/>
    <w:rsid w:val="00F12085"/>
    <w:rsid w:val="00F13EB0"/>
    <w:rsid w:val="00F1601C"/>
    <w:rsid w:val="00F16D52"/>
    <w:rsid w:val="00F1748E"/>
    <w:rsid w:val="00F226CD"/>
    <w:rsid w:val="00F2433A"/>
    <w:rsid w:val="00F25923"/>
    <w:rsid w:val="00F26665"/>
    <w:rsid w:val="00F26DA5"/>
    <w:rsid w:val="00F30986"/>
    <w:rsid w:val="00F32244"/>
    <w:rsid w:val="00F34AA0"/>
    <w:rsid w:val="00F35CE9"/>
    <w:rsid w:val="00F3736D"/>
    <w:rsid w:val="00F37371"/>
    <w:rsid w:val="00F42EF4"/>
    <w:rsid w:val="00F4588F"/>
    <w:rsid w:val="00F47477"/>
    <w:rsid w:val="00F5464E"/>
    <w:rsid w:val="00F54E38"/>
    <w:rsid w:val="00F67486"/>
    <w:rsid w:val="00F67806"/>
    <w:rsid w:val="00F7387D"/>
    <w:rsid w:val="00F75A83"/>
    <w:rsid w:val="00F821E9"/>
    <w:rsid w:val="00F84021"/>
    <w:rsid w:val="00F859CA"/>
    <w:rsid w:val="00F95390"/>
    <w:rsid w:val="00F96F9B"/>
    <w:rsid w:val="00F9727D"/>
    <w:rsid w:val="00FA2FC4"/>
    <w:rsid w:val="00FB495B"/>
    <w:rsid w:val="00FB4E45"/>
    <w:rsid w:val="00FB4F43"/>
    <w:rsid w:val="00FB7D99"/>
    <w:rsid w:val="00FB7EE4"/>
    <w:rsid w:val="00FC34F2"/>
    <w:rsid w:val="00FC3C6C"/>
    <w:rsid w:val="00FD0B92"/>
    <w:rsid w:val="00FD22AF"/>
    <w:rsid w:val="00FD36A5"/>
    <w:rsid w:val="00FD661C"/>
    <w:rsid w:val="00FD6857"/>
    <w:rsid w:val="00FE0657"/>
    <w:rsid w:val="00FE07FB"/>
    <w:rsid w:val="00FE0CF7"/>
    <w:rsid w:val="00FE1634"/>
    <w:rsid w:val="00FE28C2"/>
    <w:rsid w:val="00FE32D2"/>
    <w:rsid w:val="00FE6A1C"/>
    <w:rsid w:val="00FF1D5F"/>
    <w:rsid w:val="00FF2C04"/>
    <w:rsid w:val="00FF3BB7"/>
    <w:rsid w:val="00FF46F3"/>
  </w:rsids>
  <m:mathPr>
    <m:mathFont m:val="Abadi MT Condensed Light"/>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uiPriority w:val="99"/>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customStyle="1"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s>
</file>

<file path=word/webSettings.xml><?xml version="1.0" encoding="utf-8"?>
<w:webSettings xmlns:r="http://schemas.openxmlformats.org/officeDocument/2006/relationships" xmlns:w="http://schemas.openxmlformats.org/wordprocessingml/2006/main">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07295165">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43785205">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header" Target="header3.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header" Target="header8.xml"/><Relationship Id="rId31" Type="http://schemas.openxmlformats.org/officeDocument/2006/relationships/footer" Target="footer11.xml"/><Relationship Id="rId32" Type="http://schemas.openxmlformats.org/officeDocument/2006/relationships/header" Target="header9.xml"/><Relationship Id="rId33" Type="http://schemas.openxmlformats.org/officeDocument/2006/relationships/header" Target="header10.xml"/><Relationship Id="rId34" Type="http://schemas.openxmlformats.org/officeDocument/2006/relationships/footer" Target="footer12.xml"/><Relationship Id="rId35" Type="http://schemas.openxmlformats.org/officeDocument/2006/relationships/header" Target="header11.xml"/><Relationship Id="rId36" Type="http://schemas.openxmlformats.org/officeDocument/2006/relationships/footer" Target="footer13.xml"/><Relationship Id="rId37" Type="http://schemas.openxmlformats.org/officeDocument/2006/relationships/footer" Target="footer14.xml"/><Relationship Id="rId38" Type="http://schemas.openxmlformats.org/officeDocument/2006/relationships/header" Target="header12.xml"/><Relationship Id="rId39" Type="http://schemas.openxmlformats.org/officeDocument/2006/relationships/header" Target="header13.xml"/><Relationship Id="rId50" Type="http://schemas.openxmlformats.org/officeDocument/2006/relationships/header" Target="header14.xml"/><Relationship Id="rId51" Type="http://schemas.openxmlformats.org/officeDocument/2006/relationships/header" Target="header15.xml"/><Relationship Id="rId52" Type="http://schemas.openxmlformats.org/officeDocument/2006/relationships/footer" Target="footer15.xml"/><Relationship Id="rId53" Type="http://schemas.openxmlformats.org/officeDocument/2006/relationships/image" Target="media/image13.emf"/><Relationship Id="rId54" Type="http://schemas.openxmlformats.org/officeDocument/2006/relationships/image" Target="media/image14.emf"/><Relationship Id="rId55" Type="http://schemas.openxmlformats.org/officeDocument/2006/relationships/image" Target="media/image15.emf"/><Relationship Id="rId56" Type="http://schemas.openxmlformats.org/officeDocument/2006/relationships/image" Target="media/image16.emf"/><Relationship Id="rId57" Type="http://schemas.openxmlformats.org/officeDocument/2006/relationships/image" Target="media/image17.emf"/><Relationship Id="rId58" Type="http://schemas.openxmlformats.org/officeDocument/2006/relationships/image" Target="media/image18.emf"/><Relationship Id="rId59" Type="http://schemas.openxmlformats.org/officeDocument/2006/relationships/image" Target="media/image19.jpeg"/><Relationship Id="rId70" Type="http://schemas.openxmlformats.org/officeDocument/2006/relationships/image" Target="media/image30.jpeg"/><Relationship Id="rId71" Type="http://schemas.openxmlformats.org/officeDocument/2006/relationships/image" Target="media/image31.jpeg"/><Relationship Id="rId72" Type="http://schemas.openxmlformats.org/officeDocument/2006/relationships/image" Target="media/image32.jpeg"/><Relationship Id="rId73" Type="http://schemas.openxmlformats.org/officeDocument/2006/relationships/image" Target="media/image33.jpeg"/><Relationship Id="rId74" Type="http://schemas.openxmlformats.org/officeDocument/2006/relationships/image" Target="media/image34.jpeg"/><Relationship Id="rId75" Type="http://schemas.openxmlformats.org/officeDocument/2006/relationships/image" Target="media/image35.jpeg"/><Relationship Id="rId76" Type="http://schemas.openxmlformats.org/officeDocument/2006/relationships/image" Target="media/image36.jpeg"/><Relationship Id="rId77" Type="http://schemas.openxmlformats.org/officeDocument/2006/relationships/image" Target="media/image37.png"/><Relationship Id="rId78" Type="http://schemas.openxmlformats.org/officeDocument/2006/relationships/image" Target="media/image38.jpeg"/><Relationship Id="rId79" Type="http://schemas.openxmlformats.org/officeDocument/2006/relationships/image" Target="media/image39.jpeg"/><Relationship Id="rId90" Type="http://schemas.openxmlformats.org/officeDocument/2006/relationships/image" Target="media/image48.tiff"/><Relationship Id="rId91" Type="http://schemas.openxmlformats.org/officeDocument/2006/relationships/header" Target="header16.xml"/><Relationship Id="rId92" Type="http://schemas.openxmlformats.org/officeDocument/2006/relationships/footer" Target="footer16.xml"/><Relationship Id="rId93" Type="http://schemas.openxmlformats.org/officeDocument/2006/relationships/footer" Target="footer17.xml"/><Relationship Id="rId94" Type="http://schemas.openxmlformats.org/officeDocument/2006/relationships/fontTable" Target="fontTable.xml"/><Relationship Id="rId95" Type="http://schemas.openxmlformats.org/officeDocument/2006/relationships/glossaryDocument" Target="glossary/document.xml"/><Relationship Id="rId96" Type="http://schemas.openxmlformats.org/officeDocument/2006/relationships/theme" Target="theme/theme1.xml"/><Relationship Id="rId20" Type="http://schemas.openxmlformats.org/officeDocument/2006/relationships/hyperlink" Target="file:///C:\Users\pcti002\AppData\Roaming\Microsoft\Templates\EPRI\www.epri.com" TargetMode="External"/><Relationship Id="rId21" Type="http://schemas.openxmlformats.org/officeDocument/2006/relationships/header" Target="header4.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footer" Target="footer8.xml"/><Relationship Id="rId27" Type="http://schemas.openxmlformats.org/officeDocument/2006/relationships/footer" Target="footer9.xml"/><Relationship Id="rId28" Type="http://schemas.openxmlformats.org/officeDocument/2006/relationships/header" Target="header7.xml"/><Relationship Id="rId29" Type="http://schemas.openxmlformats.org/officeDocument/2006/relationships/footer" Target="footer10.xml"/><Relationship Id="rId40" Type="http://schemas.openxmlformats.org/officeDocument/2006/relationships/image" Target="media/image3.emf"/><Relationship Id="rId41" Type="http://schemas.openxmlformats.org/officeDocument/2006/relationships/image" Target="media/image4.jpeg"/><Relationship Id="rId42" Type="http://schemas.openxmlformats.org/officeDocument/2006/relationships/image" Target="media/image5.emf"/><Relationship Id="rId43" Type="http://schemas.openxmlformats.org/officeDocument/2006/relationships/image" Target="media/image6.emf"/><Relationship Id="rId44" Type="http://schemas.openxmlformats.org/officeDocument/2006/relationships/image" Target="media/image7.emf"/><Relationship Id="rId45" Type="http://schemas.openxmlformats.org/officeDocument/2006/relationships/image" Target="media/image8.emf"/><Relationship Id="rId46" Type="http://schemas.openxmlformats.org/officeDocument/2006/relationships/image" Target="media/image9.emf"/><Relationship Id="rId47" Type="http://schemas.openxmlformats.org/officeDocument/2006/relationships/image" Target="media/image10.emf"/><Relationship Id="rId48" Type="http://schemas.openxmlformats.org/officeDocument/2006/relationships/image" Target="media/image11.emf"/><Relationship Id="rId49" Type="http://schemas.openxmlformats.org/officeDocument/2006/relationships/image" Target="media/image12.emf"/><Relationship Id="rId60" Type="http://schemas.openxmlformats.org/officeDocument/2006/relationships/image" Target="media/image20.jpeg"/><Relationship Id="rId61" Type="http://schemas.openxmlformats.org/officeDocument/2006/relationships/image" Target="media/image21.jpeg"/><Relationship Id="rId62" Type="http://schemas.openxmlformats.org/officeDocument/2006/relationships/image" Target="media/image22.jpeg"/><Relationship Id="rId63" Type="http://schemas.openxmlformats.org/officeDocument/2006/relationships/image" Target="media/image23.jpeg"/><Relationship Id="rId64" Type="http://schemas.openxmlformats.org/officeDocument/2006/relationships/image" Target="media/image24.jpeg"/><Relationship Id="rId65" Type="http://schemas.openxmlformats.org/officeDocument/2006/relationships/image" Target="media/image25.jpeg"/><Relationship Id="rId66" Type="http://schemas.openxmlformats.org/officeDocument/2006/relationships/image" Target="media/image26.jpeg"/><Relationship Id="rId67" Type="http://schemas.openxmlformats.org/officeDocument/2006/relationships/image" Target="media/image27.jpeg"/><Relationship Id="rId68" Type="http://schemas.openxmlformats.org/officeDocument/2006/relationships/image" Target="media/image28.jpeg"/><Relationship Id="rId69" Type="http://schemas.openxmlformats.org/officeDocument/2006/relationships/image" Target="media/image29.jpeg"/><Relationship Id="rId80" Type="http://schemas.openxmlformats.org/officeDocument/2006/relationships/image" Target="media/image40.jpeg"/><Relationship Id="rId81" Type="http://schemas.openxmlformats.org/officeDocument/2006/relationships/image" Target="media/image41.jpeg"/><Relationship Id="rId82" Type="http://schemas.openxmlformats.org/officeDocument/2006/relationships/image" Target="media/image42.jpeg"/><Relationship Id="rId83" Type="http://schemas.openxmlformats.org/officeDocument/2006/relationships/image" Target="media/image43.jpeg"/><Relationship Id="rId84" Type="http://schemas.openxmlformats.org/officeDocument/2006/relationships/image" Target="media/image44.jpeg"/><Relationship Id="rId85" Type="http://schemas.openxmlformats.org/officeDocument/2006/relationships/image" Target="media/image45.jpeg"/><Relationship Id="rId86" Type="http://schemas.openxmlformats.org/officeDocument/2006/relationships/image" Target="media/image46.jpeg"/><Relationship Id="rId87" Type="http://schemas.openxmlformats.org/officeDocument/2006/relationships/image" Target="media/image47.jpeg"/><Relationship Id="rId88" Type="http://schemas.openxmlformats.org/officeDocument/2006/relationships/hyperlink" Target="https://www.solonmfg.com/washer-applications" TargetMode="External"/><Relationship Id="rId89" Type="http://schemas.openxmlformats.org/officeDocument/2006/relationships/hyperlink" Target="https://keybellevilles.com/bellevilles/sampleCatalo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r="http://schemas.openxmlformats.org/officeDocument/2006/relationships" xmlns:w="http://schemas.openxmlformats.org/wordprocessingml/2006/main">
  <w:font w:name="Helvetica">
    <w:panose1 w:val="000000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Math">
    <w:altName w:val="Times"/>
    <w:panose1 w:val="00000000000000000000"/>
    <w:charset w:val="4D"/>
    <w:family w:val="roman"/>
    <w:notTrueType/>
    <w:pitch w:val="default"/>
    <w:sig w:usb0="00000003" w:usb1="00000000" w:usb2="00000000" w:usb3="00000000" w:csb0="00000001" w:csb1="00000000"/>
  </w:font>
  <w:font w:name="Lucida Sans Unicode">
    <w:panose1 w:val="020B0602030504020204"/>
    <w:charset w:val="00"/>
    <w:family w:val="auto"/>
    <w:pitch w:val="variable"/>
    <w:sig w:usb0="00000003" w:usb1="00000000" w:usb2="00000000" w:usb3="00000000" w:csb0="00000001" w:csb1="00000000"/>
  </w:font>
  <w:font w:name="Menlo Regular">
    <w:panose1 w:val="020B0609030804020204"/>
    <w:charset w:val="00"/>
    <w:family w:val="auto"/>
    <w:pitch w:val="variable"/>
    <w:sig w:usb0="00000003" w:usb1="00000000" w:usb2="00000000" w:usb3="00000000" w:csb0="00000001" w:csb1="00000000"/>
  </w:font>
  <w:font w:name="Futura Book">
    <w:panose1 w:val="00000000000000000000"/>
    <w:charset w:val="00"/>
    <w:family w:val="swiss"/>
    <w:notTrueType/>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oNotTrackMoves/>
  <w:defaultTabStop w:val="720"/>
  <w:characterSpacingControl w:val="doNotCompress"/>
  <w:compat>
    <w:useFELayout/>
  </w:compat>
  <w:rsids>
    <w:rsidRoot w:val="003506D7"/>
    <w:rsid w:val="000C53F7"/>
    <w:rsid w:val="002532E2"/>
    <w:rsid w:val="002711A9"/>
    <w:rsid w:val="002E0DF3"/>
    <w:rsid w:val="003506D7"/>
    <w:rsid w:val="003B003F"/>
    <w:rsid w:val="003B5EF8"/>
    <w:rsid w:val="00416328"/>
    <w:rsid w:val="004B7010"/>
    <w:rsid w:val="005D378B"/>
    <w:rsid w:val="00622C0A"/>
    <w:rsid w:val="00737128"/>
    <w:rsid w:val="007D0D2E"/>
    <w:rsid w:val="008126A7"/>
    <w:rsid w:val="00916079"/>
    <w:rsid w:val="009D73E0"/>
    <w:rsid w:val="009E7897"/>
    <w:rsid w:val="00A4739A"/>
    <w:rsid w:val="00B26BCC"/>
    <w:rsid w:val="00B7019A"/>
    <w:rsid w:val="00DD5CF7"/>
    <w:rsid w:val="00DF5771"/>
    <w:rsid w:val="00E65ADA"/>
    <w:rsid w:val="00F05998"/>
    <w:rsid w:val="00F837E5"/>
    <w:rsid w:val="00FE6E92"/>
  </w:rsids>
  <m:mathPr>
    <m:mathFont m:val="Abadi MT Condensed Light"/>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019A"/>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PlaceholderText">
    <w:name w:val="Placeholder Text"/>
    <w:basedOn w:val="DefaultParagraphFont"/>
    <w:uiPriority w:val="99"/>
    <w:semiHidden/>
    <w:rsid w:val="00416328"/>
    <w:rPr>
      <w:color w:val="808080"/>
    </w:rPr>
  </w:style>
  <w:style w:type="paragraph" w:customStyle="1" w:styleId="07461F0ACB854C8C8EB8DE3C7C9F3E2F">
    <w:name w:val="07461F0ACB854C8C8EB8DE3C7C9F3E2F"/>
    <w:rsid w:val="00B7019A"/>
  </w:style>
  <w:style w:type="paragraph" w:customStyle="1" w:styleId="B9991AF1ABEC4F36BC3E33B4B4206A6D">
    <w:name w:val="B9991AF1ABEC4F36BC3E33B4B4206A6D"/>
    <w:rsid w:val="00B7019A"/>
  </w:style>
  <w:style w:type="paragraph" w:customStyle="1" w:styleId="6A0B178D07AB443887FBFE453530535B">
    <w:name w:val="6A0B178D07AB443887FBFE453530535B"/>
    <w:rsid w:val="00B7019A"/>
  </w:style>
  <w:style w:type="paragraph" w:customStyle="1" w:styleId="B416C26031E94F079B1D8EC1A1F12B94">
    <w:name w:val="B416C26031E94F079B1D8EC1A1F12B94"/>
    <w:rsid w:val="00B7019A"/>
  </w:style>
  <w:style w:type="paragraph" w:customStyle="1" w:styleId="9B71E0E25C034AE1AC094BEAF0B7FDA8">
    <w:name w:val="9B71E0E25C034AE1AC094BEAF0B7FDA8"/>
    <w:rsid w:val="00B7019A"/>
  </w:style>
  <w:style w:type="paragraph" w:customStyle="1" w:styleId="FD3D522E51A449CF8AA340660EB7D593">
    <w:name w:val="FD3D522E51A449CF8AA340660EB7D593"/>
    <w:rsid w:val="00B7019A"/>
  </w:style>
  <w:style w:type="paragraph" w:customStyle="1" w:styleId="539C48AE23D64217A0F470917D36AF0C">
    <w:name w:val="539C48AE23D64217A0F470917D36AF0C"/>
    <w:rsid w:val="00B7019A"/>
  </w:style>
  <w:style w:type="paragraph" w:customStyle="1" w:styleId="D425B8E3149A49E793E26B9C7B4365AD">
    <w:name w:val="D425B8E3149A49E793E26B9C7B4365AD"/>
    <w:rsid w:val="00B7019A"/>
  </w:style>
  <w:style w:type="paragraph" w:customStyle="1" w:styleId="062E9ECB2E944668BE31B6479D2A34BD">
    <w:name w:val="062E9ECB2E944668BE31B6479D2A34BD"/>
    <w:rsid w:val="00B7019A"/>
  </w:style>
  <w:style w:type="paragraph" w:customStyle="1" w:styleId="299131E3F3064394A169106453F57DCC">
    <w:name w:val="299131E3F3064394A169106453F57DCC"/>
    <w:rsid w:val="00B7019A"/>
  </w:style>
  <w:style w:type="paragraph" w:customStyle="1" w:styleId="8DD97E9ADCDD4916979BF6A32049E78A">
    <w:name w:val="8DD97E9ADCDD4916979BF6A32049E78A"/>
    <w:rsid w:val="00B7019A"/>
  </w:style>
  <w:style w:type="paragraph" w:customStyle="1" w:styleId="BDAF32AC2358461B9E7E28FABBF1D9FF">
    <w:name w:val="BDAF32AC2358461B9E7E28FABBF1D9FF"/>
    <w:rsid w:val="00B7019A"/>
  </w:style>
  <w:style w:type="paragraph" w:customStyle="1" w:styleId="58BD8D029C0F4EB7AF3D31EFF6BD57EA">
    <w:name w:val="58BD8D029C0F4EB7AF3D31EFF6BD57EA"/>
    <w:rsid w:val="00B7019A"/>
  </w:style>
  <w:style w:type="paragraph" w:customStyle="1" w:styleId="6AEC2683C07A438BA26794F5ADC0ABF8">
    <w:name w:val="6AEC2683C07A438BA26794F5ADC0ABF8"/>
    <w:rsid w:val="00B7019A"/>
  </w:style>
  <w:style w:type="paragraph" w:customStyle="1" w:styleId="1339CED6E0C14996A335B7548A9A7C76">
    <w:name w:val="1339CED6E0C14996A335B7548A9A7C76"/>
    <w:rsid w:val="00B7019A"/>
  </w:style>
</w:styles>
</file>

<file path=word/glossary/webSettings.xml><?xml version="1.0" encoding="utf-8"?>
<w:webSettings xmlns:r="http://schemas.openxmlformats.org/officeDocument/2006/relationships" xmlns:w="http://schemas.openxmlformats.org/wordprocessingml/2006/main">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2.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customXml/itemProps3.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07743C-B373-45BA-A83C-E102FADA0C80}">
  <ds:schemaRefs>
    <ds:schemaRef ds:uri="http://schemas.microsoft.com/sharepoint/events"/>
  </ds:schemaRefs>
</ds:datastoreItem>
</file>

<file path=customXml/itemProps5.xml><?xml version="1.0" encoding="utf-8"?>
<ds:datastoreItem xmlns:ds="http://schemas.openxmlformats.org/officeDocument/2006/customXml" ds:itemID="{1CFEAD83-13C3-6941-8E8D-3D3BD28D9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\Users\mvs\Box\cie-mvs\cie-mvs-projects\EPRI-BellvilleProject\FinalReport\Technical Update 1 Copyright 2019.dotm</Template>
  <TotalTime>1653</TotalTime>
  <Pages>68</Pages>
  <Words>15206</Words>
  <Characters>86676</Characters>
  <Application>Microsoft Macintosh Word</Application>
  <DocSecurity>0</DocSecurity>
  <Lines>722</Lines>
  <Paragraphs>173</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106444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 (Question this -AJS)</dc:subject>
  <dc:creator>Sivaselvan, Mettupalayam</dc:creator>
  <cp:keywords>Technical Update 1 Copyright</cp:keywords>
  <dc:description/>
  <cp:lastModifiedBy>Anshel Schiff</cp:lastModifiedBy>
  <cp:revision>9</cp:revision>
  <cp:lastPrinted>2007-03-22T17:15:00Z</cp:lastPrinted>
  <dcterms:created xsi:type="dcterms:W3CDTF">2024-06-16T23:46:00Z</dcterms:created>
  <dcterms:modified xsi:type="dcterms:W3CDTF">2024-06-18T16:51:00Z</dcterms:modified>
  <cp:contentStatus>Experimental and analytical research conducted at the University at Buffalo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