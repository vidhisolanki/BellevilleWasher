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960403"/>
    <w:bookmarkStart w:id="1" w:name="_Hlk500854322"/>
    <w:bookmarkStart w:id="2" w:name="Text2"/>
    <w:bookmarkEnd w:id="0"/>
    <w:p w14:paraId="37920E4D" w14:textId="4913B9A1" w:rsidR="007D0596" w:rsidRPr="005B5DD0" w:rsidRDefault="00000000"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Content>
          <w:r w:rsidR="005B173F" w:rsidRPr="005B173F">
            <w:t>Effectiveness of Belleville Washers for Seismic Retrofit of Substation Equipment</w:t>
          </w:r>
        </w:sdtContent>
      </w:sdt>
      <w:r w:rsidR="007D0596">
        <w:fldChar w:fldCharType="begin"/>
      </w:r>
      <w:r w:rsidR="007D0596">
        <w:instrText xml:space="preserve"> MACROBUTTON  AcceptAllChangesInDoc </w:instrText>
      </w:r>
      <w:r w:rsidR="007D0596">
        <w:fldChar w:fldCharType="end"/>
      </w:r>
    </w:p>
    <w:bookmarkEnd w:id="2"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Content>
        <w:p w14:paraId="793B7B28" w14:textId="6D64C03A" w:rsidR="007D0596" w:rsidRPr="005B5DD0" w:rsidRDefault="00C9563E" w:rsidP="007D0596">
          <w:pPr>
            <w:pStyle w:val="CoverSubtitle"/>
          </w:pPr>
          <w:r>
            <w:t>Experimental and analytical research results</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Content>
        <w:p w14:paraId="79F0AFE7" w14:textId="77777777" w:rsidR="007D0596" w:rsidRPr="005B5DD0" w:rsidRDefault="00B03B38" w:rsidP="007D0596">
          <w:pPr>
            <w:pStyle w:val="ProductID"/>
          </w:pPr>
          <w:r w:rsidRPr="00B03B38">
            <w:t>InsertSAPNumberHere</w:t>
          </w:r>
        </w:p>
      </w:sdtContent>
    </w:sdt>
    <w:p w14:paraId="21993338" w14:textId="77777777" w:rsidR="001E7D90" w:rsidRDefault="001E7D90" w:rsidP="00B54CA1">
      <w:pPr>
        <w:pStyle w:val="CoverSubtitle"/>
        <w:pBdr>
          <w:bottom w:val="single" w:sz="4" w:space="1" w:color="auto"/>
        </w:pBdr>
        <w:jc w:val="left"/>
      </w:pPr>
    </w:p>
    <w:p w14:paraId="0D4EC064" w14:textId="77777777" w:rsidR="00837FC5" w:rsidRDefault="00837FC5" w:rsidP="00837FC5">
      <w:pPr>
        <w:pStyle w:val="CoverSubtitle"/>
      </w:pPr>
    </w:p>
    <w:p w14:paraId="21377606" w14:textId="77777777" w:rsidR="008C16F5" w:rsidRDefault="008C16F5" w:rsidP="00837FC5">
      <w:pPr>
        <w:pStyle w:val="CoverSubtitle"/>
      </w:pPr>
    </w:p>
    <w:p w14:paraId="67B798C6" w14:textId="77777777" w:rsidR="008C16F5" w:rsidRDefault="008C16F5" w:rsidP="00837FC5">
      <w:pPr>
        <w:pStyle w:val="CoverSubtitle"/>
      </w:pPr>
    </w:p>
    <w:p w14:paraId="096CC08B" w14:textId="77777777" w:rsidR="008C16F5" w:rsidRDefault="008C16F5" w:rsidP="00837FC5">
      <w:pPr>
        <w:pStyle w:val="CoverSubtitle"/>
      </w:pPr>
    </w:p>
    <w:p w14:paraId="6EAB5B68" w14:textId="77777777" w:rsidR="00C922B5" w:rsidRDefault="00C922B5" w:rsidP="00837FC5">
      <w:pPr>
        <w:pStyle w:val="CoverSubtitle"/>
      </w:pPr>
    </w:p>
    <w:p w14:paraId="7C63E0A0" w14:textId="77777777" w:rsidR="00C922B5" w:rsidRDefault="00C922B5" w:rsidP="00837FC5">
      <w:pPr>
        <w:pStyle w:val="CoverSubtitle"/>
      </w:pPr>
    </w:p>
    <w:p w14:paraId="782A9FD1" w14:textId="77777777" w:rsidR="00C922B5" w:rsidRDefault="00C922B5" w:rsidP="00837FC5">
      <w:pPr>
        <w:pStyle w:val="CoverSubtitle"/>
      </w:pPr>
    </w:p>
    <w:p w14:paraId="019E743D" w14:textId="77777777" w:rsidR="00C922B5" w:rsidRDefault="00C922B5" w:rsidP="00837FC5">
      <w:pPr>
        <w:pStyle w:val="CoverSubtitle"/>
      </w:pPr>
    </w:p>
    <w:p w14:paraId="7F0836FE" w14:textId="378B0B3C" w:rsidR="00C922B5" w:rsidRPr="005B5DD0" w:rsidRDefault="00C922B5" w:rsidP="00837FC5">
      <w:pPr>
        <w:pStyle w:val="CoverSubtitle"/>
      </w:pPr>
      <w:r>
        <w:t>EPRI Project Manager – R. Adapa</w:t>
      </w:r>
    </w:p>
    <w:p w14:paraId="2C235B74" w14:textId="77777777" w:rsidR="00837FC5" w:rsidRPr="005B5DD0" w:rsidRDefault="00837FC5" w:rsidP="00837FC5">
      <w:pPr>
        <w:pStyle w:val="CoverSubtitle"/>
        <w:sectPr w:rsidR="00837FC5" w:rsidRPr="005B5DD0" w:rsidSect="001C5748">
          <w:headerReference w:type="default" r:id="rId12"/>
          <w:type w:val="oddPage"/>
          <w:pgSz w:w="12240" w:h="15840"/>
          <w:pgMar w:top="1440" w:right="1440" w:bottom="1440" w:left="1440" w:header="720" w:footer="720" w:gutter="0"/>
          <w:pgNumType w:start="0"/>
          <w:cols w:space="72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Content>
        <w:p w14:paraId="63784B81" w14:textId="7CA11C59" w:rsidR="007D0596" w:rsidRPr="005B5DD0" w:rsidRDefault="006650C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Content>
        <w:p w14:paraId="18F56FF4" w14:textId="3E68871F" w:rsidR="002C62BC" w:rsidRDefault="00C9563E" w:rsidP="002C62BC">
          <w:pPr>
            <w:pStyle w:val="CoverSubtitle"/>
          </w:pPr>
          <w:r>
            <w:t>Experimental and analytical research results</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Content>
        <w:p w14:paraId="1AD4A02F" w14:textId="77777777" w:rsidR="00B03B38" w:rsidRDefault="00B03B38" w:rsidP="00B03B38">
          <w:pPr>
            <w:pStyle w:val="ProductID"/>
          </w:pPr>
          <w:r w:rsidRPr="00B03B38">
            <w:t>InsertSAPNumberHere</w:t>
          </w:r>
        </w:p>
      </w:sdtContent>
    </w:sdt>
    <w:p w14:paraId="6A11FBEB" w14:textId="5FC9859D" w:rsidR="007D0596" w:rsidRPr="005B5DD0" w:rsidRDefault="007D0596" w:rsidP="00B03B38">
      <w:pPr>
        <w:pStyle w:val="TitlePageText"/>
        <w:spacing w:before="120"/>
      </w:pPr>
      <w:r w:rsidRPr="005B5DD0">
        <w:t>T</w:t>
      </w:r>
      <w:r>
        <w:t>echnical Update</w:t>
      </w:r>
      <w:r w:rsidRPr="005B5DD0">
        <w:t xml:space="preserve">, </w:t>
      </w:r>
      <w:r w:rsidR="00C922B5">
        <w:t xml:space="preserve">June </w:t>
      </w:r>
      <w:r w:rsidR="00DF5EDB">
        <w:t>2024</w:t>
      </w:r>
    </w:p>
    <w:p w14:paraId="4EFA6633" w14:textId="77777777" w:rsidR="00DF601F" w:rsidRPr="005B5DD0" w:rsidRDefault="00DF601F">
      <w:pPr>
        <w:pStyle w:val="BodyText"/>
      </w:pPr>
    </w:p>
    <w:p w14:paraId="275D3975" w14:textId="77777777" w:rsidR="00DF601F" w:rsidRPr="005B5DD0" w:rsidRDefault="00DF601F">
      <w:pPr>
        <w:pStyle w:val="BodyText"/>
      </w:pPr>
    </w:p>
    <w:p w14:paraId="3E720D4E" w14:textId="77777777" w:rsidR="00DF601F" w:rsidRPr="005B5DD0" w:rsidRDefault="00DF601F">
      <w:pPr>
        <w:pStyle w:val="BodyText"/>
      </w:pPr>
    </w:p>
    <w:p w14:paraId="38753C5B" w14:textId="77777777" w:rsidR="00DF601F" w:rsidRPr="005B5DD0" w:rsidRDefault="00DF601F">
      <w:pPr>
        <w:pStyle w:val="BodyText"/>
      </w:pPr>
    </w:p>
    <w:p w14:paraId="049952CB" w14:textId="77777777" w:rsidR="00D86FBC" w:rsidRPr="005B5DD0" w:rsidRDefault="00D86FBC">
      <w:pPr>
        <w:pStyle w:val="DisclaimerTitle"/>
        <w:sectPr w:rsidR="00D86FBC" w:rsidRPr="005B5DD0" w:rsidSect="001C5748">
          <w:headerReference w:type="default" r:id="rId13"/>
          <w:footerReference w:type="default" r:id="rId14"/>
          <w:type w:val="oddPage"/>
          <w:pgSz w:w="12240" w:h="15840"/>
          <w:pgMar w:top="1440" w:right="1440" w:bottom="1440" w:left="1440" w:header="720" w:footer="720" w:gutter="0"/>
          <w:pgNumType w:fmt="lowerRoman" w:start="1"/>
          <w:cols w:space="720"/>
        </w:sectPr>
      </w:pPr>
    </w:p>
    <w:p w14:paraId="0909E029" w14:textId="77777777" w:rsidR="00DF601F" w:rsidRPr="005B5DD0" w:rsidRDefault="00DF601F">
      <w:pPr>
        <w:pStyle w:val="DisclaimerTitle"/>
      </w:pPr>
      <w:r w:rsidRPr="005B5DD0">
        <w:lastRenderedPageBreak/>
        <w:t>DISCLAIMER OF WARRANTIES AND LIMITATION OF LIABILITIES</w:t>
      </w:r>
    </w:p>
    <w:p w14:paraId="5AE93107" w14:textId="77777777"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14:paraId="3F0AB2DC" w14:textId="77777777"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14:paraId="187C692E" w14:textId="77777777"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14:paraId="77DBD995" w14:textId="77777777"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14:paraId="48371B18" w14:textId="77777777"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14:paraId="1D09BB99" w14:textId="07DB81F7" w:rsidR="00C922B5" w:rsidRDefault="00C922B5" w:rsidP="00972296">
      <w:pPr>
        <w:pStyle w:val="DisclaimerInsert"/>
      </w:pPr>
      <w:r>
        <w:t>University at Buffalo</w:t>
      </w:r>
    </w:p>
    <w:p w14:paraId="25C8CCB0" w14:textId="2361424C" w:rsidR="00024CAC" w:rsidRDefault="00024CAC" w:rsidP="00972296">
      <w:pPr>
        <w:pStyle w:val="DisclaimerInsert"/>
      </w:pPr>
      <w:r>
        <w:t>Precision Measurement Instruments</w:t>
      </w:r>
    </w:p>
    <w:p w14:paraId="3248D3D8" w14:textId="77777777" w:rsidR="00B36B89" w:rsidRDefault="00B36B89" w:rsidP="00972296">
      <w:pPr>
        <w:pStyle w:val="DisclaimerInsert"/>
      </w:pPr>
    </w:p>
    <w:p w14:paraId="2EF3C71B" w14:textId="77777777" w:rsidR="00B36B89" w:rsidRDefault="00B36B89" w:rsidP="005D1520">
      <w:pPr>
        <w:pStyle w:val="DisclaimerInsert"/>
      </w:pPr>
    </w:p>
    <w:p w14:paraId="603A1EA6" w14:textId="77777777" w:rsidR="00774E30" w:rsidRDefault="00774E30" w:rsidP="005D1520">
      <w:pPr>
        <w:pStyle w:val="DisclaimerInsert"/>
      </w:pPr>
    </w:p>
    <w:p w14:paraId="30B6AB02" w14:textId="77777777" w:rsidR="00774E30" w:rsidRDefault="00774E30" w:rsidP="005D1520">
      <w:pPr>
        <w:pStyle w:val="DisclaimerInsert"/>
      </w:pPr>
    </w:p>
    <w:p w14:paraId="6ACB4A5C" w14:textId="77777777"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14:paraId="13F09513" w14:textId="77777777" w:rsidR="00DF601F" w:rsidRDefault="00DF601F">
      <w:pPr>
        <w:pStyle w:val="DisclaimerInsert"/>
      </w:pPr>
    </w:p>
    <w:p w14:paraId="0F93B1E1" w14:textId="77777777" w:rsidR="007E0E8A" w:rsidRDefault="007E0E8A">
      <w:pPr>
        <w:pStyle w:val="DisclaimerInsert"/>
      </w:pPr>
    </w:p>
    <w:p w14:paraId="301BAC27" w14:textId="77777777" w:rsidR="007E0E8A" w:rsidRDefault="007E0E8A">
      <w:pPr>
        <w:pStyle w:val="DisclaimerInsert"/>
      </w:pPr>
    </w:p>
    <w:p w14:paraId="30A81C7A" w14:textId="77777777" w:rsidR="007E0E8A" w:rsidRPr="005B5DD0" w:rsidRDefault="007E0E8A">
      <w:pPr>
        <w:pStyle w:val="DisclaimerInsert"/>
      </w:pPr>
    </w:p>
    <w:p w14:paraId="3C5932A9" w14:textId="77777777" w:rsidR="003B0459" w:rsidRPr="005B5DD0" w:rsidRDefault="003B0459" w:rsidP="003B0459">
      <w:pPr>
        <w:pStyle w:val="CopyrightTitle"/>
      </w:pPr>
      <w:r w:rsidRPr="005B5DD0">
        <w:t>NOTE</w:t>
      </w:r>
    </w:p>
    <w:p w14:paraId="44F95C07" w14:textId="77777777"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14:paraId="2D4C6231" w14:textId="77777777"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14:paraId="665FCFFC" w14:textId="77777777"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14:paraId="04BADCC1" w14:textId="77777777" w:rsidR="001F41A6" w:rsidRPr="005B5DD0" w:rsidRDefault="001F41A6" w:rsidP="00D02977">
      <w:pPr>
        <w:pStyle w:val="Disclaimer"/>
        <w:sectPr w:rsidR="001F41A6" w:rsidRPr="005B5DD0" w:rsidSect="001C5748">
          <w:headerReference w:type="even" r:id="rId15"/>
          <w:footerReference w:type="even" r:id="rId16"/>
          <w:footerReference w:type="default" r:id="rId17"/>
          <w:pgSz w:w="12240" w:h="15840"/>
          <w:pgMar w:top="1440" w:right="1440" w:bottom="1440" w:left="1440" w:header="720" w:footer="720" w:gutter="0"/>
          <w:pgNumType w:fmt="lowerRoman"/>
          <w:cols w:space="720"/>
        </w:sectPr>
      </w:pPr>
    </w:p>
    <w:p w14:paraId="0FB3824D" w14:textId="77777777" w:rsidR="00DF601F" w:rsidRPr="005B5DD0" w:rsidRDefault="00972296">
      <w:pPr>
        <w:pStyle w:val="SectionTitleOnly"/>
      </w:pPr>
      <w:r>
        <w:lastRenderedPageBreak/>
        <w:t>Acknowledgments</w:t>
      </w:r>
    </w:p>
    <w:p w14:paraId="749A8190" w14:textId="77777777"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14:paraId="666956FD" w14:textId="4B52C9FC" w:rsidR="00F26665" w:rsidRDefault="00B81919" w:rsidP="00F26665">
      <w:pPr>
        <w:pStyle w:val="BodyText"/>
      </w:pPr>
      <w:bookmarkStart w:id="3" w:name="OLE_LINK5"/>
      <w:bookmarkStart w:id="4" w:name="OLE_LINK6"/>
      <w:r>
        <w:t>University at Buffalo</w:t>
      </w:r>
      <w:r w:rsidR="00F26665">
        <w:br/>
      </w:r>
      <w:r>
        <w:t>212 Ketter Hall</w:t>
      </w:r>
      <w:r w:rsidR="00F26665">
        <w:br/>
      </w:r>
      <w:r>
        <w:t>Buffalo, NY 14260</w:t>
      </w:r>
    </w:p>
    <w:p w14:paraId="723B147A" w14:textId="0BFA2307" w:rsidR="00F26665" w:rsidRDefault="00F26665" w:rsidP="00F26665">
      <w:pPr>
        <w:pStyle w:val="BodyText"/>
      </w:pPr>
      <w:r>
        <w:t>Principal Investigator</w:t>
      </w:r>
      <w:r>
        <w:br/>
      </w:r>
      <w:r w:rsidR="00B81919">
        <w:t>M. V. Sivaselvan</w:t>
      </w:r>
    </w:p>
    <w:p w14:paraId="56E046AD" w14:textId="77777777" w:rsidR="00024CAC" w:rsidRDefault="00024CAC" w:rsidP="00F26665">
      <w:pPr>
        <w:pStyle w:val="BodyText"/>
      </w:pPr>
    </w:p>
    <w:p w14:paraId="4D5E67EF" w14:textId="77777777" w:rsidR="00024CAC" w:rsidRDefault="00024CAC" w:rsidP="00024CAC">
      <w:pPr>
        <w:pStyle w:val="BodyText"/>
      </w:pPr>
      <w:r>
        <w:t>Precision Measurement Instruments</w:t>
      </w:r>
    </w:p>
    <w:p w14:paraId="39C61524" w14:textId="77777777" w:rsidR="00024CAC" w:rsidRDefault="00024CAC" w:rsidP="00024CAC">
      <w:pPr>
        <w:pStyle w:val="BodyText"/>
      </w:pPr>
      <w:r>
        <w:t>Principal Investigator</w:t>
      </w:r>
    </w:p>
    <w:p w14:paraId="7F25CD55" w14:textId="77777777" w:rsidR="00024CAC" w:rsidRPr="00BE3A22" w:rsidRDefault="00024CAC" w:rsidP="00024CAC">
      <w:pPr>
        <w:pStyle w:val="BodyText"/>
      </w:pPr>
      <w:r>
        <w:t xml:space="preserve">Anshel Schiff </w:t>
      </w:r>
    </w:p>
    <w:p w14:paraId="3D85B430" w14:textId="77777777" w:rsidR="00024CAC" w:rsidRDefault="00024CAC" w:rsidP="00F26665">
      <w:pPr>
        <w:pStyle w:val="BodyText"/>
      </w:pPr>
    </w:p>
    <w:p w14:paraId="17A2EA5E" w14:textId="77777777" w:rsidR="002A781A" w:rsidRDefault="002A781A" w:rsidP="00F16D52">
      <w:pPr>
        <w:pStyle w:val="BodyText"/>
      </w:pPr>
    </w:p>
    <w:p w14:paraId="6005DA9C" w14:textId="48F7B761" w:rsidR="00F16D52" w:rsidRDefault="00972296" w:rsidP="00F16D52">
      <w:pPr>
        <w:pStyle w:val="BodyText"/>
      </w:pPr>
      <w:r w:rsidRPr="00DC43B7">
        <w:t>This report describes research sponsored by EPRI</w:t>
      </w:r>
      <w:bookmarkEnd w:id="3"/>
      <w:bookmarkEnd w:id="4"/>
      <w:r w:rsidRPr="00DC43B7">
        <w:t>.</w:t>
      </w:r>
      <w:r w:rsidR="003C7ECE">
        <w:t xml:space="preserve"> </w:t>
      </w:r>
    </w:p>
    <w:p w14:paraId="3CD539D7" w14:textId="77777777" w:rsidR="00C922B5" w:rsidRPr="00F16D52" w:rsidRDefault="00C922B5" w:rsidP="00F16D52">
      <w:pPr>
        <w:pStyle w:val="BodyText"/>
      </w:pPr>
    </w:p>
    <w:p w14:paraId="351947A2" w14:textId="77777777" w:rsidR="004C62DD" w:rsidRPr="005B5DD0" w:rsidRDefault="004C62DD" w:rsidP="00F16D52">
      <w:pPr>
        <w:pStyle w:val="BodyText"/>
      </w:pPr>
    </w:p>
    <w:p w14:paraId="25271C55" w14:textId="77777777" w:rsidR="0058044A" w:rsidRDefault="0058044A" w:rsidP="0058044A">
      <w:pPr>
        <w:pStyle w:val="BodyText"/>
      </w:pPr>
      <w:r>
        <w:t>EPRI would like to acknowledge the support of the following organizations:</w:t>
      </w:r>
    </w:p>
    <w:p w14:paraId="6876A438" w14:textId="77777777" w:rsidR="0058044A" w:rsidRDefault="0058044A" w:rsidP="0058044A">
      <w:pPr>
        <w:pStyle w:val="BodyText"/>
      </w:pPr>
      <w:r>
        <w:t>Bonneville Power Administration</w:t>
      </w:r>
    </w:p>
    <w:p w14:paraId="2A86F327" w14:textId="77777777" w:rsidR="0058044A" w:rsidRDefault="0058044A" w:rsidP="0058044A">
      <w:pPr>
        <w:pStyle w:val="BodyText"/>
      </w:pPr>
      <w:r>
        <w:t>British Columbia Hydro</w:t>
      </w:r>
    </w:p>
    <w:p w14:paraId="162AEDD8" w14:textId="77777777" w:rsidR="0058044A" w:rsidRDefault="0058044A" w:rsidP="0058044A">
      <w:pPr>
        <w:pStyle w:val="BodyText"/>
      </w:pPr>
      <w:r>
        <w:t>Pacific Gas and Electric</w:t>
      </w:r>
    </w:p>
    <w:p w14:paraId="07F346AC" w14:textId="77777777" w:rsidR="0058044A" w:rsidRDefault="0058044A" w:rsidP="0058044A">
      <w:pPr>
        <w:pStyle w:val="BodyText"/>
      </w:pPr>
      <w:r>
        <w:t>San Diego Gas and Electric</w:t>
      </w:r>
    </w:p>
    <w:p w14:paraId="1AEAE7BD" w14:textId="77777777" w:rsidR="0058044A" w:rsidRDefault="0058044A" w:rsidP="0058044A">
      <w:pPr>
        <w:pStyle w:val="BodyText"/>
      </w:pPr>
      <w:r>
        <w:t xml:space="preserve">Seattle City Light </w:t>
      </w:r>
    </w:p>
    <w:p w14:paraId="40C8FA6D" w14:textId="77777777" w:rsidR="0058044A" w:rsidRDefault="0058044A" w:rsidP="0058044A">
      <w:pPr>
        <w:pStyle w:val="BodyText"/>
      </w:pPr>
      <w:r>
        <w:t>Southern California Edison</w:t>
      </w:r>
    </w:p>
    <w:p w14:paraId="793C0D59" w14:textId="77777777" w:rsidR="0058044A" w:rsidRDefault="0058044A" w:rsidP="0058044A">
      <w:pPr>
        <w:pStyle w:val="BodyText"/>
      </w:pPr>
      <w:r>
        <w:t>Western Area Power Administration</w:t>
      </w:r>
    </w:p>
    <w:p w14:paraId="0FD902CD" w14:textId="77777777" w:rsidR="0058044A" w:rsidRPr="00BE3A22" w:rsidRDefault="0058044A" w:rsidP="0058044A">
      <w:pPr>
        <w:pStyle w:val="BodyText"/>
      </w:pPr>
    </w:p>
    <w:p w14:paraId="25DDDE48" w14:textId="77777777" w:rsidR="00DF601F" w:rsidRPr="005B5DD0" w:rsidRDefault="00DF601F">
      <w:pPr>
        <w:pStyle w:val="SectionTitleOnly"/>
        <w:spacing w:line="280" w:lineRule="exact"/>
        <w:sectPr w:rsidR="00DF601F" w:rsidRPr="005B5DD0" w:rsidSect="001C5748">
          <w:footerReference w:type="even" r:id="rId18"/>
          <w:footerReference w:type="default" r:id="rId19"/>
          <w:pgSz w:w="12240" w:h="15840"/>
          <w:pgMar w:top="1440" w:right="1440" w:bottom="1440" w:left="1440" w:header="720" w:footer="720" w:gutter="0"/>
          <w:pgNumType w:fmt="lowerRoman"/>
          <w:cols w:space="720"/>
        </w:sectPr>
      </w:pPr>
    </w:p>
    <w:p w14:paraId="4BA52E1F" w14:textId="77777777" w:rsidR="00601EDF" w:rsidRPr="00D02977" w:rsidRDefault="00601EDF" w:rsidP="007E3FAC">
      <w:pPr>
        <w:pStyle w:val="SectionTitleOnly"/>
      </w:pPr>
      <w:bookmarkStart w:id="5" w:name="_Toc446067276"/>
      <w:r>
        <w:lastRenderedPageBreak/>
        <w:t>Abstract</w:t>
      </w:r>
      <w:bookmarkEnd w:id="5"/>
    </w:p>
    <w:p w14:paraId="540DA8EE" w14:textId="6E336A87" w:rsidR="007C5BCB" w:rsidRPr="000B00DD" w:rsidRDefault="00944957" w:rsidP="00E44F5A">
      <w:pPr>
        <w:pStyle w:val="BodyText"/>
      </w:pPr>
      <w:r w:rsidRPr="00057DF3">
        <w:t>Seattle City Lights (SCL)</w:t>
      </w:r>
      <w:r>
        <w:t xml:space="preserve">, a power utility in the </w:t>
      </w:r>
      <w:del w:id="6" w:author="Kempner,Leon Jr (BPA) - TEL-TPP-3" w:date="2024-06-20T12:50:00Z" w16du:dateUtc="2024-06-20T19:50:00Z">
        <w:r w:rsidDel="00C9563E">
          <w:delText>west coast</w:delText>
        </w:r>
      </w:del>
      <w:ins w:id="7" w:author="Kempner,Leon Jr (BPA) - TEL-TPP-3" w:date="2024-06-20T12:50:00Z" w16du:dateUtc="2024-06-20T19:50:00Z">
        <w:r w:rsidR="00C9563E">
          <w:t>Paci</w:t>
        </w:r>
      </w:ins>
      <w:ins w:id="8" w:author="Kempner,Leon Jr (BPA) - TEL-TPP-3" w:date="2024-06-20T12:51:00Z" w16du:dateUtc="2024-06-20T19:51:00Z">
        <w:r w:rsidR="00C9563E">
          <w:t>fic Nortwest</w:t>
        </w:r>
      </w:ins>
      <w:r>
        <w:t>,</w:t>
      </w:r>
      <w:r w:rsidRPr="00057DF3">
        <w:t xml:space="preserve"> has retrofitted several </w:t>
      </w:r>
      <w:r>
        <w:t>Capacitive Voltage Transformers (</w:t>
      </w:r>
      <w:r w:rsidRPr="00057DF3">
        <w:t>CVT</w:t>
      </w:r>
      <w:r>
        <w:t>)</w:t>
      </w:r>
      <w:r w:rsidRPr="00057DF3">
        <w:t xml:space="preserve"> in </w:t>
      </w:r>
      <w:r>
        <w:t>their</w:t>
      </w:r>
      <w:r w:rsidRPr="00057DF3">
        <w:t xml:space="preserve"> substation</w:t>
      </w:r>
      <w:r>
        <w:t>s</w:t>
      </w:r>
      <w:r w:rsidRPr="00057DF3">
        <w:t xml:space="preserve"> with Belleville Washer arrangements at the bases to improve seismic performance. The strategy is simple to implement, and preliminary testing at SCL has demonstrated </w:t>
      </w:r>
      <w:del w:id="9" w:author="Kempner,Leon Jr (BPA) - TEL-TPP-3" w:date="2024-06-20T12:52:00Z" w16du:dateUtc="2024-06-20T19:52:00Z">
        <w:r w:rsidRPr="00057DF3" w:rsidDel="00C9563E">
          <w:delText>promise</w:delText>
        </w:r>
      </w:del>
      <w:ins w:id="10" w:author="Kempner,Leon Jr (BPA) - TEL-TPP-3" w:date="2024-06-20T12:52:00Z" w16du:dateUtc="2024-06-20T19:52:00Z">
        <w:r w:rsidR="00C9563E">
          <w:t>improved seismic performance</w:t>
        </w:r>
      </w:ins>
      <w:r w:rsidRPr="00057DF3">
        <w:t xml:space="preserve">. </w:t>
      </w:r>
      <w:r w:rsidR="00737AB2">
        <w:t xml:space="preserve">The washer arrangements essentially function as seismic isolators, reducing the frequency and increasing damping. </w:t>
      </w:r>
      <w:r>
        <w:t xml:space="preserve">To expand the implementation of this strategy more broadly for other equipment and at other utilities’ substations, this project systematically </w:t>
      </w:r>
      <w:r w:rsidRPr="00057DF3">
        <w:t>characterize</w:t>
      </w:r>
      <w:r>
        <w:t>s</w:t>
      </w:r>
      <w:r w:rsidRPr="00057DF3">
        <w:t xml:space="preserve"> the stiffness and damping mechanisms of Belleville washer arrangements and test</w:t>
      </w:r>
      <w:r>
        <w:t>s</w:t>
      </w:r>
      <w:r w:rsidRPr="00057DF3">
        <w:t xml:space="preserve"> a retrofitted CVT on an earthquake simulator. </w:t>
      </w:r>
      <w:r>
        <w:t xml:space="preserve">Special instrumentation is developed to monitor the mechanics of the Belleville washer arrangements including </w:t>
      </w:r>
      <w:del w:id="11" w:author="Kempner,Leon Jr (BPA) - TEL-TPP-3" w:date="2024-06-20T12:53:00Z" w16du:dateUtc="2024-06-20T19:53:00Z">
        <w:r w:rsidDel="00C9563E">
          <w:delText xml:space="preserve">and </w:delText>
        </w:r>
      </w:del>
      <w:r>
        <w:t xml:space="preserve">force, deformation and equipment base moment measurements. A detailed modeling and analysis procedure is developed, allowing for either a nonlinear dynamic approach or an equivalent linear dynamic approach, to predict the response </w:t>
      </w:r>
      <w:del w:id="12" w:author="Kempner,Leon Jr (BPA) - TEL-TPP-3" w:date="2024-06-20T12:54:00Z" w16du:dateUtc="2024-06-20T19:54:00Z">
        <w:r w:rsidDel="00C9563E">
          <w:delText xml:space="preserve">rigid </w:delText>
        </w:r>
      </w:del>
      <w:commentRangeStart w:id="13"/>
      <w:ins w:id="14" w:author="Kempner,Leon Jr (BPA) - TEL-TPP-3" w:date="2024-06-20T12:54:00Z" w16du:dateUtc="2024-06-20T19:54:00Z">
        <w:r w:rsidR="00C9563E">
          <w:t>of</w:t>
        </w:r>
      </w:ins>
      <w:commentRangeEnd w:id="13"/>
      <w:ins w:id="15" w:author="Kempner,Leon Jr (BPA) - TEL-TPP-3" w:date="2024-06-20T12:59:00Z" w16du:dateUtc="2024-06-20T19:59:00Z">
        <w:r w:rsidR="00C9563E">
          <w:rPr>
            <w:rStyle w:val="CommentReference"/>
            <w:rFonts w:ascii="Arial" w:hAnsi="Arial"/>
          </w:rPr>
          <w:commentReference w:id="13"/>
        </w:r>
      </w:ins>
      <w:ins w:id="16" w:author="Kempner,Leon Jr (BPA) - TEL-TPP-3" w:date="2024-06-20T12:54:00Z" w16du:dateUtc="2024-06-20T19:54:00Z">
        <w:r w:rsidR="00C9563E">
          <w:t xml:space="preserve"> substation </w:t>
        </w:r>
      </w:ins>
      <w:r>
        <w:t xml:space="preserve">equipment such as CVTs outfitted with Belleville washer stacks for seismic protection. The analysis procedure has been validated with experimental measurements. Essentially, knowing the force-deformation response of a washer configuration, obtained for example by cyclic loading in a </w:t>
      </w:r>
      <w:del w:id="17" w:author="Kempner,Leon Jr (BPA) - TEL-TPP-3" w:date="2024-06-20T12:55:00Z" w16du:dateUtc="2024-06-20T19:55:00Z">
        <w:r w:rsidDel="00C9563E">
          <w:delText>materials</w:delText>
        </w:r>
      </w:del>
      <w:ins w:id="18" w:author="Kempner,Leon Jr (BPA) - TEL-TPP-3" w:date="2024-06-20T12:55:00Z" w16du:dateUtc="2024-06-20T19:55:00Z">
        <w:r w:rsidR="00C9563E">
          <w:t>material</w:t>
        </w:r>
      </w:ins>
      <w:r>
        <w:t xml:space="preserve"> testing machine, together with the inertia characteristics of the equipment, the seismic response of the equipment can be predicted. This will enable </w:t>
      </w:r>
      <w:r w:rsidR="00737AB2">
        <w:t xml:space="preserve">washer configurations to be designed and deployed readily for seismic protection of various </w:t>
      </w:r>
      <w:ins w:id="19" w:author="Kempner,Leon Jr (BPA) - TEL-TPP-3" w:date="2024-06-20T12:55:00Z" w16du:dateUtc="2024-06-20T19:55:00Z">
        <w:r w:rsidR="00C9563E">
          <w:t xml:space="preserve">substation </w:t>
        </w:r>
      </w:ins>
      <w:r w:rsidR="00737AB2">
        <w:t>equipment.</w:t>
      </w:r>
    </w:p>
    <w:p w14:paraId="2B168901" w14:textId="77777777" w:rsidR="007C5BCB" w:rsidRDefault="007C5BCB" w:rsidP="00D60B15">
      <w:pPr>
        <w:pStyle w:val="EPRISubheadings"/>
      </w:pPr>
      <w:r>
        <w:t>Keywords</w:t>
      </w:r>
    </w:p>
    <w:p w14:paraId="1A92BD56" w14:textId="7772EC51" w:rsidR="007C5BCB" w:rsidRDefault="00DB41DE" w:rsidP="00D60B15">
      <w:pPr>
        <w:pStyle w:val="BodyText"/>
      </w:pPr>
      <w:r>
        <w:t>Substation equipment, seismic performance improvement, Belleville washers</w:t>
      </w:r>
      <w:r w:rsidR="00944957">
        <w:t>/</w:t>
      </w:r>
      <w:r>
        <w:t>disc springs, nonlinear and linear dynamic analysis, damping</w:t>
      </w:r>
      <w:r w:rsidR="00944957">
        <w:t>, experimental validation</w:t>
      </w:r>
    </w:p>
    <w:p w14:paraId="0A765B25" w14:textId="77777777" w:rsidR="007F2CF9" w:rsidRDefault="007F2CF9" w:rsidP="002651F9">
      <w:pPr>
        <w:pStyle w:val="BodyText"/>
      </w:pPr>
    </w:p>
    <w:p w14:paraId="7993582E" w14:textId="77777777" w:rsidR="00106E3E" w:rsidRDefault="00106E3E" w:rsidP="002651F9">
      <w:pPr>
        <w:pStyle w:val="BodyText"/>
        <w:sectPr w:rsidR="00106E3E" w:rsidSect="001C5748">
          <w:headerReference w:type="default" r:id="rId24"/>
          <w:footerReference w:type="default" r:id="rId25"/>
          <w:footerReference w:type="first" r:id="rId26"/>
          <w:type w:val="oddPage"/>
          <w:pgSz w:w="12240" w:h="15840"/>
          <w:pgMar w:top="1440" w:right="1440" w:bottom="1440" w:left="1440" w:header="720" w:footer="720" w:gutter="0"/>
          <w:pgNumType w:fmt="lowerRoman"/>
          <w:cols w:space="720"/>
        </w:sectPr>
      </w:pPr>
    </w:p>
    <w:p w14:paraId="24AAD054" w14:textId="3B531B49" w:rsidR="0002634C" w:rsidRDefault="0002634C" w:rsidP="0002634C">
      <w:pPr>
        <w:pStyle w:val="ESProductIDNumber"/>
      </w:pPr>
      <w:r>
        <w:lastRenderedPageBreak/>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Content>
          <w:r w:rsidR="00B03B38">
            <w:t>InsertSAPNumberHere</w:t>
          </w:r>
        </w:sdtContent>
      </w:sdt>
    </w:p>
    <w:p w14:paraId="4806E47B" w14:textId="77777777" w:rsidR="0002634C" w:rsidRPr="002E29DD" w:rsidRDefault="0002634C" w:rsidP="0002634C">
      <w:pPr>
        <w:pStyle w:val="ESProductIDNumber"/>
      </w:pPr>
      <w:r w:rsidRPr="00E32021">
        <w:t>Product Type:</w:t>
      </w:r>
      <w:r>
        <w:t xml:space="preserve"> </w:t>
      </w:r>
      <w:r w:rsidR="006B580E" w:rsidRPr="006B580E">
        <w:t>Technical Update</w:t>
      </w:r>
    </w:p>
    <w:p w14:paraId="4B7824D7" w14:textId="42EC9DF6"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Content>
          <w:r w:rsidR="006650C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Content>
          <w:r w:rsidR="00C9563E">
            <w:t>Experimental and analytical research results</w:t>
          </w:r>
        </w:sdtContent>
      </w:sdt>
    </w:p>
    <w:p w14:paraId="5B2A23FF" w14:textId="77777777" w:rsidR="00D07301" w:rsidRPr="00B6496A" w:rsidRDefault="00D07301" w:rsidP="007E3FAC">
      <w:pPr>
        <w:pStyle w:val="ESAudience"/>
        <w:spacing w:before="0"/>
      </w:pPr>
    </w:p>
    <w:p w14:paraId="7AB3C9F2" w14:textId="5980E17D" w:rsidR="00D07301" w:rsidRPr="002E29DD" w:rsidRDefault="00D07301" w:rsidP="00D07301">
      <w:pPr>
        <w:pStyle w:val="ESAudience"/>
        <w:spacing w:before="0"/>
        <w:rPr>
          <w:kern w:val="24"/>
        </w:rPr>
      </w:pPr>
      <w:r w:rsidRPr="002E29DD">
        <w:t>Primary Audience</w:t>
      </w:r>
      <w:r>
        <w:rPr>
          <w:kern w:val="24"/>
        </w:rPr>
        <w:t xml:space="preserve">: </w:t>
      </w:r>
      <w:r w:rsidR="00DB41DE">
        <w:rPr>
          <w:b w:val="0"/>
          <w:caps w:val="0"/>
          <w:kern w:val="24"/>
        </w:rPr>
        <w:t>Electrical power utilities looking to retrofit substation equipment for seismic loads.</w:t>
      </w:r>
      <w:r w:rsidR="00636445">
        <w:rPr>
          <w:b w:val="0"/>
          <w:caps w:val="0"/>
          <w:kern w:val="24"/>
        </w:rPr>
        <w:t xml:space="preserve"> Utility substation design engineers will be interested in this research. </w:t>
      </w:r>
    </w:p>
    <w:p w14:paraId="5E5740B9" w14:textId="3EC31BDC" w:rsidR="0002634C" w:rsidRPr="002E29DD" w:rsidRDefault="0002634C" w:rsidP="0002634C">
      <w:pPr>
        <w:pStyle w:val="ESAudience"/>
      </w:pPr>
      <w:r w:rsidRPr="002E29DD">
        <w:t xml:space="preserve">Secondary Audience: </w:t>
      </w:r>
      <w:r w:rsidR="00DB41DE">
        <w:rPr>
          <w:b w:val="0"/>
          <w:caps w:val="0"/>
          <w:kern w:val="24"/>
        </w:rPr>
        <w:t>Equipment manufacturers and qualification testing consultants looking to incorporate protective measures to ensure seismic qualification of substation equipment.</w:t>
      </w:r>
    </w:p>
    <w:p w14:paraId="545AE421" w14:textId="77777777" w:rsidR="0002634C" w:rsidRPr="001A1439" w:rsidRDefault="0002634C" w:rsidP="0002634C">
      <w:pPr>
        <w:pStyle w:val="ESSubheading"/>
        <w:tabs>
          <w:tab w:val="clear" w:pos="10620"/>
          <w:tab w:val="left" w:pos="3555"/>
        </w:tabs>
      </w:pPr>
      <w:r w:rsidRPr="00F83E77">
        <w:t>KEY RESEARCH QUESTION</w:t>
      </w:r>
    </w:p>
    <w:p w14:paraId="3DEEA78C" w14:textId="20548408" w:rsidR="0002634C" w:rsidRDefault="00900C32" w:rsidP="0002634C">
      <w:pPr>
        <w:pStyle w:val="ESBodyText"/>
      </w:pPr>
      <w:r>
        <w:t xml:space="preserve">Can the seismic response of </w:t>
      </w:r>
      <w:del w:id="20" w:author="Kempner,Leon Jr (BPA) - TEL-TPP-3" w:date="2024-06-20T13:00:00Z" w16du:dateUtc="2024-06-20T20:00:00Z">
        <w:r w:rsidDel="00C9563E">
          <w:delText xml:space="preserve">rigid </w:delText>
        </w:r>
      </w:del>
      <w:commentRangeStart w:id="21"/>
      <w:r>
        <w:t>substation</w:t>
      </w:r>
      <w:commentRangeEnd w:id="21"/>
      <w:r w:rsidR="00C9563E">
        <w:rPr>
          <w:rStyle w:val="CommentReference"/>
          <w:rFonts w:eastAsia="Times New Roman"/>
        </w:rPr>
        <w:commentReference w:id="21"/>
      </w:r>
      <w:r>
        <w:t xml:space="preserve"> equipment, such as Capacitive Voltage Transformers (CVT), outfitted with Belleville washer stacks at the base for seismic protection be predicted by modeling, so that their implementation can be informed by prior analysis? Could such analyses be validated with physical experimental measurements, so that the procedures can be used with confidence?</w:t>
      </w:r>
    </w:p>
    <w:p w14:paraId="079E6C5F" w14:textId="77777777" w:rsidR="0002634C" w:rsidRPr="001A1439" w:rsidRDefault="0002634C" w:rsidP="0002634C">
      <w:pPr>
        <w:pStyle w:val="ESSubheading"/>
      </w:pPr>
      <w:r w:rsidRPr="00F83E77">
        <w:t>RESEARCH OVERVIEW</w:t>
      </w:r>
      <w:r w:rsidRPr="00F83E77">
        <w:rPr>
          <w:i/>
        </w:rPr>
        <w:t xml:space="preserve"> </w:t>
      </w:r>
    </w:p>
    <w:p w14:paraId="63B02910" w14:textId="47509091" w:rsidR="0002634C" w:rsidRDefault="00900C32" w:rsidP="0002634C">
      <w:pPr>
        <w:pStyle w:val="ESBodyText"/>
      </w:pPr>
      <w:r>
        <w:t>A CVT furnished with different Belleville washer stack configurations at the base for seismic protection is tested extensively on an earthquake simulator. Special instrumentation is developed to obtain</w:t>
      </w:r>
      <w:del w:id="22" w:author="Kempner,Leon Jr (BPA) - TEL-TPP-3" w:date="2024-06-20T13:01:00Z" w16du:dateUtc="2024-06-20T20:01:00Z">
        <w:r w:rsidDel="0097546B">
          <w:delText>ed</w:delText>
        </w:r>
      </w:del>
      <w:r>
        <w:t xml:space="preserve"> measurements on the detailed behavior of the washer stack. The force-deformation behavior of a washer stack is obtained by cyclic loading in a material</w:t>
      </w:r>
      <w:del w:id="23" w:author="Kempner,Leon Jr (BPA) - TEL-TPP-3" w:date="2024-06-20T13:01:00Z" w16du:dateUtc="2024-06-20T20:01:00Z">
        <w:r w:rsidDel="0097546B">
          <w:delText>s</w:delText>
        </w:r>
      </w:del>
      <w:r>
        <w:t xml:space="preserve"> test machine. Models are developed for nonlinear and linear analysis of the CVT with Belleville washer stacks. These models are validated with experimental measurements.</w:t>
      </w:r>
    </w:p>
    <w:p w14:paraId="78243F9F" w14:textId="77777777" w:rsidR="0002634C" w:rsidRPr="00CF7BC4" w:rsidRDefault="0002634C" w:rsidP="0002634C">
      <w:pPr>
        <w:pStyle w:val="ESSubheading"/>
        <w:tabs>
          <w:tab w:val="clear" w:pos="10620"/>
          <w:tab w:val="left" w:pos="2250"/>
        </w:tabs>
      </w:pPr>
      <w:r w:rsidRPr="00F83E77">
        <w:t>KEY FINDINGS</w:t>
      </w:r>
      <w:r w:rsidRPr="00F83E77">
        <w:rPr>
          <w:i/>
        </w:rPr>
        <w:t xml:space="preserve"> </w:t>
      </w:r>
    </w:p>
    <w:p w14:paraId="21A9BDC9" w14:textId="12B8B3DF" w:rsidR="0002634C" w:rsidRDefault="00900C32" w:rsidP="0002634C">
      <w:pPr>
        <w:pStyle w:val="ESBullets"/>
      </w:pPr>
      <w:del w:id="24" w:author="Kempner,Leon Jr (BPA) - TEL-TPP-3" w:date="2024-06-20T13:02:00Z" w16du:dateUtc="2024-06-20T20:02:00Z">
        <w:r w:rsidDel="0097546B">
          <w:delText xml:space="preserve">The </w:delText>
        </w:r>
      </w:del>
      <w:r>
        <w:t>Belleville washer stacks act essentially as seismic isolators, lower</w:t>
      </w:r>
      <w:ins w:id="25" w:author="Kempner,Leon Jr (BPA) - TEL-TPP-3" w:date="2024-06-20T13:02:00Z" w16du:dateUtc="2024-06-20T20:02:00Z">
        <w:r w:rsidR="0097546B">
          <w:t>ing</w:t>
        </w:r>
      </w:ins>
      <w:r>
        <w:t xml:space="preserve"> the frequency and increasing the damping of the CVT.</w:t>
      </w:r>
    </w:p>
    <w:p w14:paraId="07E287CA" w14:textId="664C9509" w:rsidR="00916E5B" w:rsidRDefault="00900C32" w:rsidP="0002634C">
      <w:pPr>
        <w:pStyle w:val="ESBullets"/>
      </w:pPr>
      <w:r>
        <w:t xml:space="preserve">There is </w:t>
      </w:r>
      <w:del w:id="26" w:author="Kempner,Leon Jr (BPA) - TEL-TPP-3" w:date="2024-06-20T13:02:00Z" w16du:dateUtc="2024-06-20T20:02:00Z">
        <w:r w:rsidDel="0097546B">
          <w:delText xml:space="preserve">this </w:delText>
        </w:r>
      </w:del>
      <w:r>
        <w:t>a tradeoff between lowering the insulator base moment and increasing the terminal displacement.</w:t>
      </w:r>
    </w:p>
    <w:p w14:paraId="187FF39A" w14:textId="751B9C4C" w:rsidR="0002634C" w:rsidRDefault="00900C32" w:rsidP="0002634C">
      <w:pPr>
        <w:pStyle w:val="ESBullets"/>
      </w:pPr>
      <w:r>
        <w:t>The nonlinear and linear dynamic models capture the seismic response accurately.</w:t>
      </w:r>
    </w:p>
    <w:p w14:paraId="7FB11CA7" w14:textId="4F34B6A0" w:rsidR="0002634C" w:rsidRDefault="00900C32" w:rsidP="0002634C">
      <w:pPr>
        <w:pStyle w:val="ESBullets"/>
      </w:pPr>
      <w:r>
        <w:t xml:space="preserve">Knowing the force-deformation hysteretic behavior of individual stacks, the seismic response of the equipment can be predicted. This process can be used with confidence for </w:t>
      </w:r>
      <w:r w:rsidR="00744E4B">
        <w:t xml:space="preserve">response evaluation prior to installing </w:t>
      </w:r>
      <w:del w:id="27" w:author="Kempner,Leon Jr (BPA) - TEL-TPP-3" w:date="2024-06-20T13:03:00Z" w16du:dateUtc="2024-06-20T20:03:00Z">
        <w:r w:rsidR="00744E4B" w:rsidDel="0097546B">
          <w:delText>the devices</w:delText>
        </w:r>
      </w:del>
      <w:ins w:id="28" w:author="Kempner,Leon Jr (BPA) - TEL-TPP-3" w:date="2024-06-20T13:03:00Z" w16du:dateUtc="2024-06-20T20:03:00Z">
        <w:r w:rsidR="0097546B">
          <w:t xml:space="preserve"> spring </w:t>
        </w:r>
      </w:ins>
      <w:ins w:id="29" w:author="Kempner,Leon Jr (BPA) - TEL-TPP-3" w:date="2024-06-20T13:04:00Z" w16du:dateUtc="2024-06-20T20:04:00Z">
        <w:r w:rsidR="0097546B">
          <w:t>(</w:t>
        </w:r>
        <w:commentRangeStart w:id="30"/>
        <w:r w:rsidR="0097546B">
          <w:t>Belleville</w:t>
        </w:r>
      </w:ins>
      <w:commentRangeEnd w:id="30"/>
      <w:ins w:id="31" w:author="Kempner,Leon Jr (BPA) - TEL-TPP-3" w:date="2024-06-20T13:40:00Z" w16du:dateUtc="2024-06-20T20:40:00Z">
        <w:r w:rsidR="00E21A0B">
          <w:rPr>
            <w:rStyle w:val="CommentReference"/>
            <w:rFonts w:eastAsia="Times New Roman"/>
          </w:rPr>
          <w:commentReference w:id="30"/>
        </w:r>
      </w:ins>
      <w:ins w:id="32" w:author="Kempner,Leon Jr (BPA) - TEL-TPP-3" w:date="2024-06-20T13:04:00Z" w16du:dateUtc="2024-06-20T20:04:00Z">
        <w:r w:rsidR="0097546B">
          <w:t xml:space="preserve">) </w:t>
        </w:r>
      </w:ins>
      <w:ins w:id="33" w:author="Kempner,Leon Jr (BPA) - TEL-TPP-3" w:date="2024-06-20T13:03:00Z" w16du:dateUtc="2024-06-20T20:03:00Z">
        <w:r w:rsidR="0097546B">
          <w:t>washers</w:t>
        </w:r>
      </w:ins>
      <w:r w:rsidR="00744E4B">
        <w:t xml:space="preserve"> in the field.</w:t>
      </w:r>
    </w:p>
    <w:p w14:paraId="065532E7" w14:textId="77777777" w:rsidR="0002634C" w:rsidRPr="00CF7BC4" w:rsidRDefault="0002634C" w:rsidP="0002634C">
      <w:pPr>
        <w:pStyle w:val="ESSubheading"/>
      </w:pPr>
      <w:r>
        <w:t>WHY THIS MATTERS</w:t>
      </w:r>
    </w:p>
    <w:p w14:paraId="0D8E6A3D" w14:textId="1A672533" w:rsidR="0002634C" w:rsidRDefault="007B5EF1" w:rsidP="0002634C">
      <w:pPr>
        <w:pStyle w:val="ESBodyText"/>
      </w:pPr>
      <w:r>
        <w:t xml:space="preserve">The validated analysis procedure developed here can be used by utilities for evaluating the seismic response of equipment with different </w:t>
      </w:r>
      <w:ins w:id="34" w:author="Kempner,Leon Jr (BPA) - TEL-TPP-3" w:date="2024-06-20T13:06:00Z" w16du:dateUtc="2024-06-20T20:06:00Z">
        <w:r w:rsidR="005D4892">
          <w:t>spring (</w:t>
        </w:r>
      </w:ins>
      <w:r>
        <w:t>Belleville</w:t>
      </w:r>
      <w:ins w:id="35" w:author="Kempner,Leon Jr (BPA) - TEL-TPP-3" w:date="2024-06-20T13:06:00Z" w16du:dateUtc="2024-06-20T20:06:00Z">
        <w:r w:rsidR="005D4892">
          <w:t>}</w:t>
        </w:r>
      </w:ins>
      <w:r>
        <w:t xml:space="preserve"> washer configuration options. The best option in terms of performance can be selected for installation.</w:t>
      </w:r>
    </w:p>
    <w:p w14:paraId="2B8E60FB" w14:textId="77777777" w:rsidR="00D60B15" w:rsidRPr="00F83E77" w:rsidRDefault="00D60B15" w:rsidP="0002634C">
      <w:pPr>
        <w:pStyle w:val="ESBodyText"/>
      </w:pPr>
    </w:p>
    <w:p w14:paraId="102B4737" w14:textId="77777777" w:rsidR="0002634C" w:rsidRDefault="0002634C" w:rsidP="0002634C">
      <w:pPr>
        <w:pStyle w:val="ESSubheading"/>
        <w:sectPr w:rsidR="0002634C" w:rsidSect="001C5748">
          <w:headerReference w:type="even" r:id="rId27"/>
          <w:headerReference w:type="default" r:id="rId28"/>
          <w:footerReference w:type="even" r:id="rId29"/>
          <w:footerReference w:type="default" r:id="rId30"/>
          <w:headerReference w:type="first" r:id="rId31"/>
          <w:footerReference w:type="first" r:id="rId32"/>
          <w:type w:val="oddPage"/>
          <w:pgSz w:w="12240" w:h="15840"/>
          <w:pgMar w:top="720" w:right="720" w:bottom="720" w:left="720" w:header="274" w:footer="965" w:gutter="0"/>
          <w:pgNumType w:fmt="lowerRoman"/>
          <w:cols w:space="720"/>
          <w:titlePg/>
          <w:docGrid w:linePitch="272"/>
        </w:sectPr>
      </w:pPr>
    </w:p>
    <w:p w14:paraId="6757CE23" w14:textId="77777777" w:rsidR="0002634C" w:rsidRPr="00F83E77" w:rsidRDefault="0002634C" w:rsidP="0002634C">
      <w:pPr>
        <w:pStyle w:val="ESSubheading"/>
      </w:pPr>
      <w:r w:rsidRPr="00F83E77">
        <w:lastRenderedPageBreak/>
        <w:t>HOW TO APPLY RESULTS</w:t>
      </w:r>
    </w:p>
    <w:p w14:paraId="2E8C07A8" w14:textId="437E3B1D" w:rsidR="00916E5B" w:rsidRDefault="007B5EF1" w:rsidP="00916E5B">
      <w:pPr>
        <w:pStyle w:val="ESBodyText"/>
      </w:pPr>
      <w:r>
        <w:t>A detailed procedure to apply the procedure developed in this project is given in Chapter 2.</w:t>
      </w:r>
    </w:p>
    <w:p w14:paraId="4D0E83EF" w14:textId="77777777" w:rsidR="0002634C" w:rsidRPr="003D69B3" w:rsidRDefault="0002634C" w:rsidP="0002634C">
      <w:pPr>
        <w:pStyle w:val="ESSubheading"/>
      </w:pPr>
      <w:r w:rsidRPr="00F83E77">
        <w:t>LEARNING AND ENGAGEMENT OPPORTUNITIES</w:t>
      </w:r>
    </w:p>
    <w:p w14:paraId="40E841BD" w14:textId="19988177" w:rsidR="0002634C" w:rsidRDefault="00636445" w:rsidP="0002634C">
      <w:pPr>
        <w:pStyle w:val="ESBullets"/>
      </w:pPr>
      <w:r>
        <w:t>This report describes the research results under the EPRI Substation Seismic Studies Group (SSSG)</w:t>
      </w:r>
      <w:ins w:id="36" w:author="Kempner,Leon Jr (BPA) - TEL-TPP-3" w:date="2024-06-20T13:07:00Z" w16du:dateUtc="2024-06-20T20:07:00Z">
        <w:r w:rsidR="005D4892">
          <w:t xml:space="preserve"> </w:t>
        </w:r>
      </w:ins>
      <w:r>
        <w:t>supplemental project which is an annual supplemental offering with participation from multiple utilities</w:t>
      </w:r>
      <w:ins w:id="37" w:author="Kempner,Leon Jr (BPA) - TEL-TPP-3" w:date="2024-06-20T13:07:00Z" w16du:dateUtc="2024-06-20T20:07:00Z">
        <w:r w:rsidR="005D4892">
          <w:t xml:space="preserve"> concern with earthquake vulnerability of substation equipment</w:t>
        </w:r>
      </w:ins>
      <w:r>
        <w:t xml:space="preserve">. Participation in the SSSG supplemental project will </w:t>
      </w:r>
      <w:del w:id="38" w:author="Kempner,Leon Jr (BPA) - TEL-TPP-3" w:date="2024-06-20T13:09:00Z" w16du:dateUtc="2024-06-20T20:09:00Z">
        <w:r w:rsidDel="005D4892">
          <w:delText xml:space="preserve">be beneficial </w:delText>
        </w:r>
      </w:del>
      <w:ins w:id="39" w:author="Kempner,Leon Jr (BPA) - TEL-TPP-3" w:date="2024-06-20T13:10:00Z" w16du:dateUtc="2024-06-20T20:10:00Z">
        <w:r w:rsidR="005D4892">
          <w:t>benefit</w:t>
        </w:r>
      </w:ins>
      <w:ins w:id="40" w:author="Kempner,Leon Jr (BPA) - TEL-TPP-3" w:date="2024-06-20T13:09:00Z" w16du:dateUtc="2024-06-20T20:09:00Z">
        <w:r w:rsidR="005D4892">
          <w:t xml:space="preserve"> from</w:t>
        </w:r>
      </w:ins>
      <w:del w:id="41" w:author="Kempner,Leon Jr (BPA) - TEL-TPP-3" w:date="2024-06-20T13:09:00Z" w16du:dateUtc="2024-06-20T20:09:00Z">
        <w:r w:rsidDel="005D4892">
          <w:delText xml:space="preserve">to learn other </w:delText>
        </w:r>
      </w:del>
      <w:ins w:id="42" w:author="Kempner,Leon Jr (BPA) - TEL-TPP-3" w:date="2024-06-20T13:09:00Z" w16du:dateUtc="2024-06-20T20:09:00Z">
        <w:r w:rsidR="005D4892">
          <w:t xml:space="preserve">research </w:t>
        </w:r>
      </w:ins>
      <w:r>
        <w:t xml:space="preserve">activities related to substation seismic design under this project. </w:t>
      </w:r>
    </w:p>
    <w:p w14:paraId="292EC84D" w14:textId="0288E5FA" w:rsidR="0002634C" w:rsidRDefault="004F750C" w:rsidP="0002634C">
      <w:pPr>
        <w:pStyle w:val="ESBullets"/>
      </w:pPr>
      <w:r>
        <w:t xml:space="preserve">Other organizations such as US Department of Energy, California Energy Commission </w:t>
      </w:r>
      <w:ins w:id="43" w:author="Kempner,Leon Jr (BPA) - TEL-TPP-3" w:date="2024-06-20T13:10:00Z" w16du:dateUtc="2024-06-20T20:10:00Z">
        <w:r w:rsidR="005D4892">
          <w:t xml:space="preserve">and the </w:t>
        </w:r>
      </w:ins>
      <w:ins w:id="44" w:author="Kempner,Leon Jr (BPA) - TEL-TPP-3" w:date="2024-06-20T13:11:00Z" w16du:dateUtc="2024-06-20T20:11:00Z">
        <w:r w:rsidR="007C4CCD">
          <w:t xml:space="preserve">Institute of </w:t>
        </w:r>
      </w:ins>
      <w:ins w:id="45" w:author="Kempner,Leon Jr (BPA) - TEL-TPP-3" w:date="2024-06-20T13:10:00Z" w16du:dateUtc="2024-06-20T20:10:00Z">
        <w:r w:rsidR="005D4892">
          <w:t xml:space="preserve">Electrical </w:t>
        </w:r>
      </w:ins>
      <w:ins w:id="46" w:author="Kempner,Leon Jr (BPA) - TEL-TPP-3" w:date="2024-06-20T13:11:00Z" w16du:dateUtc="2024-06-20T20:11:00Z">
        <w:r w:rsidR="007C4CCD">
          <w:t>and Electronic Egineer</w:t>
        </w:r>
      </w:ins>
      <w:ins w:id="47" w:author="Kempner,Leon Jr (BPA) - TEL-TPP-3" w:date="2024-06-20T13:12:00Z" w16du:dateUtc="2024-06-20T20:12:00Z">
        <w:r w:rsidR="007C4CCD">
          <w:t>s</w:t>
        </w:r>
      </w:ins>
      <w:ins w:id="48" w:author="Kempner,Leon Jr (BPA) - TEL-TPP-3" w:date="2024-06-20T13:11:00Z" w16du:dateUtc="2024-06-20T20:11:00Z">
        <w:r w:rsidR="007C4CCD">
          <w:t xml:space="preserve"> standards committee</w:t>
        </w:r>
      </w:ins>
      <w:ins w:id="49" w:author="Kempner,Leon Jr (BPA) - TEL-TPP-3" w:date="2024-06-20T13:12:00Z" w16du:dateUtc="2024-06-20T20:12:00Z">
        <w:r w:rsidR="007C4CCD">
          <w:t xml:space="preserve"> 693 </w:t>
        </w:r>
      </w:ins>
      <w:r>
        <w:t xml:space="preserve">might be interested in this product as they are also involved in seismic research. EPRI Nuclear Sector might be interested in this product as it might be applicable to substations near the nuclear power plants. </w:t>
      </w:r>
    </w:p>
    <w:p w14:paraId="02C7073F" w14:textId="0BA6617D" w:rsidR="0002634C" w:rsidRDefault="0002634C" w:rsidP="0002634C">
      <w:pPr>
        <w:pStyle w:val="ESSubheading"/>
        <w:rPr>
          <w:b w:val="0"/>
        </w:rPr>
      </w:pPr>
      <w:r w:rsidRPr="00F83E77">
        <w:t>EPRI CONTACTS:</w:t>
      </w:r>
      <w:r w:rsidRPr="00F83E77">
        <w:rPr>
          <w:i/>
        </w:rPr>
        <w:t xml:space="preserve"> </w:t>
      </w:r>
      <w:r w:rsidR="00014BB2">
        <w:rPr>
          <w:b w:val="0"/>
        </w:rPr>
        <w:t>Dr. Ram Adapa, Technical Executive, radapa@epri.com</w:t>
      </w:r>
    </w:p>
    <w:p w14:paraId="286DA420" w14:textId="045E5E9D" w:rsidR="0002634C" w:rsidRDefault="0002634C" w:rsidP="0002634C">
      <w:pPr>
        <w:pStyle w:val="ESSubheading"/>
      </w:pPr>
      <w:r w:rsidRPr="00933BDE">
        <w:rPr>
          <w:caps/>
        </w:rPr>
        <w:t xml:space="preserve">Program: </w:t>
      </w:r>
      <w:r w:rsidR="00014BB2">
        <w:rPr>
          <w:b w:val="0"/>
        </w:rPr>
        <w:t>Program 37 – Transmission Substations</w:t>
      </w:r>
    </w:p>
    <w:p w14:paraId="113E27DD" w14:textId="4BB324AF" w:rsidR="0002634C" w:rsidRPr="00933BDE" w:rsidRDefault="0002634C" w:rsidP="0002634C">
      <w:pPr>
        <w:pStyle w:val="ESSubheading"/>
        <w:rPr>
          <w:caps/>
        </w:rPr>
      </w:pPr>
      <w:r w:rsidRPr="00933BDE">
        <w:rPr>
          <w:caps/>
        </w:rPr>
        <w:t>Implementation Category:</w:t>
      </w:r>
      <w:r>
        <w:rPr>
          <w:caps/>
        </w:rPr>
        <w:t xml:space="preserve"> </w:t>
      </w:r>
      <w:r>
        <w:rPr>
          <w:b w:val="0"/>
        </w:rPr>
        <w:fldChar w:fldCharType="begin">
          <w:ffData>
            <w:name w:val=""/>
            <w:enabled/>
            <w:calcOnExit w:val="0"/>
            <w:textInput>
              <w:default w:val="Add Nuclear Product Implementation Category here."/>
            </w:textInput>
          </w:ffData>
        </w:fldChar>
      </w:r>
      <w:r>
        <w:rPr>
          <w:b w:val="0"/>
        </w:rPr>
        <w:instrText xml:space="preserve"> FORMTEXT </w:instrText>
      </w:r>
      <w:r>
        <w:rPr>
          <w:b w:val="0"/>
        </w:rPr>
      </w:r>
      <w:r>
        <w:rPr>
          <w:b w:val="0"/>
        </w:rPr>
        <w:fldChar w:fldCharType="separate"/>
      </w:r>
      <w:r w:rsidR="00334AA1">
        <w:rPr>
          <w:b w:val="0"/>
          <w:noProof/>
        </w:rPr>
        <w:t>Add Nuclear Product Implementation Category here.</w:t>
      </w:r>
      <w:r>
        <w:rPr>
          <w:b w:val="0"/>
        </w:rPr>
        <w:fldChar w:fldCharType="end"/>
      </w:r>
    </w:p>
    <w:p w14:paraId="188BF14D" w14:textId="77777777" w:rsidR="0002634C" w:rsidRDefault="0002634C" w:rsidP="0002634C">
      <w:pPr>
        <w:pStyle w:val="ESSubheading"/>
        <w:rPr>
          <w:b w:val="0"/>
        </w:rPr>
      </w:pPr>
    </w:p>
    <w:p w14:paraId="4BB4CA4C" w14:textId="77777777" w:rsidR="0002634C" w:rsidRDefault="0002634C" w:rsidP="0002634C">
      <w:pPr>
        <w:pStyle w:val="ESBodyText"/>
      </w:pPr>
    </w:p>
    <w:p w14:paraId="71C1AFB5" w14:textId="77777777" w:rsidR="0002634C" w:rsidRDefault="0002634C" w:rsidP="0002634C">
      <w:pPr>
        <w:pStyle w:val="ESBodyText"/>
      </w:pPr>
    </w:p>
    <w:p w14:paraId="2E7E9463" w14:textId="77777777" w:rsidR="0002634C" w:rsidRDefault="0002634C" w:rsidP="0002634C">
      <w:pPr>
        <w:pStyle w:val="ESBodyText"/>
        <w:sectPr w:rsidR="0002634C" w:rsidSect="001C5748">
          <w:headerReference w:type="first" r:id="rId33"/>
          <w:footerReference w:type="first" r:id="rId34"/>
          <w:pgSz w:w="12240" w:h="15840"/>
          <w:pgMar w:top="720" w:right="720" w:bottom="720" w:left="720" w:header="274" w:footer="965" w:gutter="0"/>
          <w:cols w:space="720"/>
          <w:titlePg/>
          <w:docGrid w:linePitch="272"/>
        </w:sectPr>
      </w:pPr>
    </w:p>
    <w:p w14:paraId="103B6C1F" w14:textId="77777777" w:rsidR="00DF601F" w:rsidRPr="00CA505E" w:rsidRDefault="00DF601F" w:rsidP="003E493C">
      <w:pPr>
        <w:pStyle w:val="SectionTitleOnly"/>
        <w:jc w:val="left"/>
        <w:rPr>
          <w:lang w:val="pt-BR"/>
        </w:rPr>
        <w:sectPr w:rsidR="00DF601F" w:rsidRPr="00CA505E" w:rsidSect="001C5748">
          <w:headerReference w:type="even" r:id="rId35"/>
          <w:headerReference w:type="default" r:id="rId36"/>
          <w:footerReference w:type="default" r:id="rId37"/>
          <w:type w:val="oddPage"/>
          <w:pgSz w:w="12240" w:h="15840"/>
          <w:pgMar w:top="1440" w:right="1440" w:bottom="1440" w:left="1440" w:header="720" w:footer="720" w:gutter="0"/>
          <w:pgNumType w:fmt="lowerRoman"/>
          <w:cols w:space="720"/>
        </w:sectPr>
      </w:pPr>
    </w:p>
    <w:p w14:paraId="52AF9DA7" w14:textId="77777777" w:rsidR="00DF601F" w:rsidRPr="005B5DD0" w:rsidRDefault="00DF601F">
      <w:pPr>
        <w:pStyle w:val="SectionTitleOnly"/>
      </w:pPr>
      <w:r w:rsidRPr="005B5DD0">
        <w:lastRenderedPageBreak/>
        <w:t>Contents</w:t>
      </w:r>
    </w:p>
    <w:p w14:paraId="363FF8F1" w14:textId="77777777" w:rsidR="00C42AFE" w:rsidRPr="00C42AFE" w:rsidRDefault="00C42AFE" w:rsidP="00C42AFE">
      <w:pPr>
        <w:pStyle w:val="TOC1"/>
      </w:pPr>
      <w:r w:rsidRPr="00C42AFE">
        <w:t>ABSTRACT</w:t>
      </w:r>
      <w:r w:rsidRPr="00C42AFE">
        <w:tab/>
        <w:t>V</w:t>
      </w:r>
    </w:p>
    <w:p w14:paraId="4F3E1742" w14:textId="77777777" w:rsidR="00C42AFE" w:rsidRDefault="00C42AFE" w:rsidP="00C42AFE">
      <w:pPr>
        <w:pStyle w:val="TOC1"/>
      </w:pPr>
      <w:r w:rsidRPr="00C42AFE">
        <w:t>EXECUTIVE SUMMARY</w:t>
      </w:r>
      <w:r w:rsidRPr="00C42AFE">
        <w:tab/>
        <w:t>VII</w:t>
      </w:r>
    </w:p>
    <w:p w14:paraId="3C699393" w14:textId="7BC81826" w:rsidR="00334AA1" w:rsidRDefault="00683680">
      <w:pPr>
        <w:pStyle w:val="TOC1"/>
        <w:rPr>
          <w:rFonts w:asciiTheme="minorHAnsi" w:eastAsiaTheme="minorEastAsia" w:hAnsiTheme="minorHAnsi" w:cstheme="minorBidi"/>
          <w:b w:val="0"/>
          <w:caps w:val="0"/>
          <w:noProof/>
          <w:kern w:val="2"/>
          <w:sz w:val="24"/>
          <w:szCs w:val="24"/>
          <w14:ligatures w14:val="standardContextual"/>
        </w:rPr>
      </w:pPr>
      <w:r w:rsidRPr="007E0E8A">
        <w:fldChar w:fldCharType="begin"/>
      </w:r>
      <w:r w:rsidR="00607AF8" w:rsidRPr="007E0E8A">
        <w:instrText xml:space="preserve"> TOC \o "1-3" \t "Heading 6,1,Heading 7,2,Heading 8,3" </w:instrText>
      </w:r>
      <w:r w:rsidRPr="007E0E8A">
        <w:fldChar w:fldCharType="separate"/>
      </w:r>
      <w:r w:rsidR="00334AA1" w:rsidRPr="00222D04">
        <w:rPr>
          <w:rFonts w:ascii="Helvetica" w:hAnsi="Helvetica"/>
          <w:i/>
          <w:noProof/>
        </w:rPr>
        <w:t>1</w:t>
      </w:r>
      <w:r w:rsidR="00334AA1">
        <w:rPr>
          <w:noProof/>
        </w:rPr>
        <w:t xml:space="preserve"> Introduction</w:t>
      </w:r>
      <w:r w:rsidR="00334AA1">
        <w:rPr>
          <w:noProof/>
        </w:rPr>
        <w:tab/>
      </w:r>
      <w:r w:rsidR="00334AA1">
        <w:rPr>
          <w:noProof/>
        </w:rPr>
        <w:fldChar w:fldCharType="begin"/>
      </w:r>
      <w:r w:rsidR="00334AA1">
        <w:rPr>
          <w:noProof/>
        </w:rPr>
        <w:instrText xml:space="preserve"> PAGEREF _Toc168346897 \h </w:instrText>
      </w:r>
      <w:r w:rsidR="00334AA1">
        <w:rPr>
          <w:noProof/>
        </w:rPr>
      </w:r>
      <w:r w:rsidR="00334AA1">
        <w:rPr>
          <w:noProof/>
        </w:rPr>
        <w:fldChar w:fldCharType="separate"/>
      </w:r>
      <w:r w:rsidR="00C9563E">
        <w:rPr>
          <w:noProof/>
        </w:rPr>
        <w:t>1-1</w:t>
      </w:r>
      <w:r w:rsidR="00334AA1">
        <w:rPr>
          <w:noProof/>
        </w:rPr>
        <w:fldChar w:fldCharType="end"/>
      </w:r>
    </w:p>
    <w:p w14:paraId="394F3C8E" w14:textId="0872C7EC"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Background and objectives</w:t>
      </w:r>
      <w:r>
        <w:rPr>
          <w:noProof/>
        </w:rPr>
        <w:tab/>
      </w:r>
      <w:r>
        <w:rPr>
          <w:noProof/>
        </w:rPr>
        <w:fldChar w:fldCharType="begin"/>
      </w:r>
      <w:r>
        <w:rPr>
          <w:noProof/>
        </w:rPr>
        <w:instrText xml:space="preserve"> PAGEREF _Toc168346898 \h </w:instrText>
      </w:r>
      <w:r>
        <w:rPr>
          <w:noProof/>
        </w:rPr>
      </w:r>
      <w:r>
        <w:rPr>
          <w:noProof/>
        </w:rPr>
        <w:fldChar w:fldCharType="separate"/>
      </w:r>
      <w:r w:rsidR="00C9563E">
        <w:rPr>
          <w:noProof/>
        </w:rPr>
        <w:t>1-1</w:t>
      </w:r>
      <w:r>
        <w:rPr>
          <w:noProof/>
        </w:rPr>
        <w:fldChar w:fldCharType="end"/>
      </w:r>
    </w:p>
    <w:p w14:paraId="2FD2D85F" w14:textId="78D4D5DC"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Nomenclature for washer configurations</w:t>
      </w:r>
      <w:r>
        <w:rPr>
          <w:noProof/>
        </w:rPr>
        <w:tab/>
      </w:r>
      <w:r>
        <w:rPr>
          <w:noProof/>
        </w:rPr>
        <w:fldChar w:fldCharType="begin"/>
      </w:r>
      <w:r>
        <w:rPr>
          <w:noProof/>
        </w:rPr>
        <w:instrText xml:space="preserve"> PAGEREF _Toc168346899 \h </w:instrText>
      </w:r>
      <w:r>
        <w:rPr>
          <w:noProof/>
        </w:rPr>
      </w:r>
      <w:r>
        <w:rPr>
          <w:noProof/>
        </w:rPr>
        <w:fldChar w:fldCharType="separate"/>
      </w:r>
      <w:r w:rsidR="00C9563E">
        <w:rPr>
          <w:noProof/>
        </w:rPr>
        <w:t>1-4</w:t>
      </w:r>
      <w:r>
        <w:rPr>
          <w:noProof/>
        </w:rPr>
        <w:fldChar w:fldCharType="end"/>
      </w:r>
    </w:p>
    <w:p w14:paraId="46C3849C" w14:textId="384759E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and design questions</w:t>
      </w:r>
      <w:r>
        <w:rPr>
          <w:noProof/>
        </w:rPr>
        <w:tab/>
      </w:r>
      <w:r>
        <w:rPr>
          <w:noProof/>
        </w:rPr>
        <w:fldChar w:fldCharType="begin"/>
      </w:r>
      <w:r>
        <w:rPr>
          <w:noProof/>
        </w:rPr>
        <w:instrText xml:space="preserve"> PAGEREF _Toc168346900 \h </w:instrText>
      </w:r>
      <w:r>
        <w:rPr>
          <w:noProof/>
        </w:rPr>
      </w:r>
      <w:r>
        <w:rPr>
          <w:noProof/>
        </w:rPr>
        <w:fldChar w:fldCharType="separate"/>
      </w:r>
      <w:r w:rsidR="00C9563E">
        <w:rPr>
          <w:noProof/>
        </w:rPr>
        <w:t>1-5</w:t>
      </w:r>
      <w:r>
        <w:rPr>
          <w:noProof/>
        </w:rPr>
        <w:fldChar w:fldCharType="end"/>
      </w:r>
    </w:p>
    <w:p w14:paraId="55C3352E" w14:textId="6F2A7D42"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Organization of the report</w:t>
      </w:r>
      <w:r>
        <w:rPr>
          <w:noProof/>
        </w:rPr>
        <w:tab/>
      </w:r>
      <w:r>
        <w:rPr>
          <w:noProof/>
        </w:rPr>
        <w:fldChar w:fldCharType="begin"/>
      </w:r>
      <w:r>
        <w:rPr>
          <w:noProof/>
        </w:rPr>
        <w:instrText xml:space="preserve"> PAGEREF _Toc168346901 \h </w:instrText>
      </w:r>
      <w:r>
        <w:rPr>
          <w:noProof/>
        </w:rPr>
      </w:r>
      <w:r>
        <w:rPr>
          <w:noProof/>
        </w:rPr>
        <w:fldChar w:fldCharType="separate"/>
      </w:r>
      <w:r w:rsidR="00C9563E">
        <w:rPr>
          <w:noProof/>
        </w:rPr>
        <w:t>1-6</w:t>
      </w:r>
      <w:r>
        <w:rPr>
          <w:noProof/>
        </w:rPr>
        <w:fldChar w:fldCharType="end"/>
      </w:r>
    </w:p>
    <w:p w14:paraId="3CDBFDC1" w14:textId="42298C26"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2</w:t>
      </w:r>
      <w:r>
        <w:rPr>
          <w:noProof/>
        </w:rPr>
        <w:t xml:space="preserve"> Proposed analysis procedure</w:t>
      </w:r>
      <w:r>
        <w:rPr>
          <w:noProof/>
        </w:rPr>
        <w:tab/>
      </w:r>
      <w:r>
        <w:rPr>
          <w:noProof/>
        </w:rPr>
        <w:fldChar w:fldCharType="begin"/>
      </w:r>
      <w:r>
        <w:rPr>
          <w:noProof/>
        </w:rPr>
        <w:instrText xml:space="preserve"> PAGEREF _Toc168346902 \h </w:instrText>
      </w:r>
      <w:r>
        <w:rPr>
          <w:noProof/>
        </w:rPr>
      </w:r>
      <w:r>
        <w:rPr>
          <w:noProof/>
        </w:rPr>
        <w:fldChar w:fldCharType="separate"/>
      </w:r>
      <w:r w:rsidR="00C9563E">
        <w:rPr>
          <w:noProof/>
        </w:rPr>
        <w:t>2-1</w:t>
      </w:r>
      <w:r>
        <w:rPr>
          <w:noProof/>
        </w:rPr>
        <w:fldChar w:fldCharType="end"/>
      </w:r>
    </w:p>
    <w:p w14:paraId="5EA298FF" w14:textId="463C8291"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3</w:t>
      </w:r>
      <w:r>
        <w:rPr>
          <w:noProof/>
        </w:rPr>
        <w:t xml:space="preserve"> Cyclic force-displacement behavior of washer stacks</w:t>
      </w:r>
      <w:r>
        <w:rPr>
          <w:noProof/>
        </w:rPr>
        <w:tab/>
      </w:r>
      <w:r>
        <w:rPr>
          <w:noProof/>
        </w:rPr>
        <w:fldChar w:fldCharType="begin"/>
      </w:r>
      <w:r>
        <w:rPr>
          <w:noProof/>
        </w:rPr>
        <w:instrText xml:space="preserve"> PAGEREF _Toc168346903 \h </w:instrText>
      </w:r>
      <w:r>
        <w:rPr>
          <w:noProof/>
        </w:rPr>
      </w:r>
      <w:r>
        <w:rPr>
          <w:noProof/>
        </w:rPr>
        <w:fldChar w:fldCharType="separate"/>
      </w:r>
      <w:r w:rsidR="00C9563E">
        <w:rPr>
          <w:noProof/>
        </w:rPr>
        <w:t>3-1</w:t>
      </w:r>
      <w:r>
        <w:rPr>
          <w:noProof/>
        </w:rPr>
        <w:fldChar w:fldCharType="end"/>
      </w:r>
    </w:p>
    <w:p w14:paraId="1ED45E35" w14:textId="6A15B940"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4</w:t>
      </w:r>
      <w:r>
        <w:rPr>
          <w:noProof/>
        </w:rPr>
        <w:t xml:space="preserve"> Shake table experiments</w:t>
      </w:r>
      <w:r>
        <w:rPr>
          <w:noProof/>
        </w:rPr>
        <w:tab/>
      </w:r>
      <w:r>
        <w:rPr>
          <w:noProof/>
        </w:rPr>
        <w:fldChar w:fldCharType="begin"/>
      </w:r>
      <w:r>
        <w:rPr>
          <w:noProof/>
        </w:rPr>
        <w:instrText xml:space="preserve"> PAGEREF _Toc168346904 \h </w:instrText>
      </w:r>
      <w:r>
        <w:rPr>
          <w:noProof/>
        </w:rPr>
      </w:r>
      <w:r>
        <w:rPr>
          <w:noProof/>
        </w:rPr>
        <w:fldChar w:fldCharType="separate"/>
      </w:r>
      <w:r w:rsidR="00C9563E">
        <w:rPr>
          <w:noProof/>
        </w:rPr>
        <w:t>4-1</w:t>
      </w:r>
      <w:r>
        <w:rPr>
          <w:noProof/>
        </w:rPr>
        <w:fldChar w:fldCharType="end"/>
      </w:r>
    </w:p>
    <w:p w14:paraId="542EDC7D" w14:textId="24F39742"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setup</w:t>
      </w:r>
      <w:r>
        <w:rPr>
          <w:noProof/>
        </w:rPr>
        <w:tab/>
      </w:r>
      <w:r>
        <w:rPr>
          <w:noProof/>
        </w:rPr>
        <w:fldChar w:fldCharType="begin"/>
      </w:r>
      <w:r>
        <w:rPr>
          <w:noProof/>
        </w:rPr>
        <w:instrText xml:space="preserve"> PAGEREF _Toc168346905 \h </w:instrText>
      </w:r>
      <w:r>
        <w:rPr>
          <w:noProof/>
        </w:rPr>
      </w:r>
      <w:r>
        <w:rPr>
          <w:noProof/>
        </w:rPr>
        <w:fldChar w:fldCharType="separate"/>
      </w:r>
      <w:r w:rsidR="00C9563E">
        <w:rPr>
          <w:noProof/>
        </w:rPr>
        <w:t>4-1</w:t>
      </w:r>
      <w:r>
        <w:rPr>
          <w:noProof/>
        </w:rPr>
        <w:fldChar w:fldCharType="end"/>
      </w:r>
    </w:p>
    <w:p w14:paraId="24CD7AF5" w14:textId="53CC4C0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Instrumentation</w:t>
      </w:r>
      <w:r>
        <w:rPr>
          <w:noProof/>
        </w:rPr>
        <w:tab/>
      </w:r>
      <w:r>
        <w:rPr>
          <w:noProof/>
        </w:rPr>
        <w:fldChar w:fldCharType="begin"/>
      </w:r>
      <w:r>
        <w:rPr>
          <w:noProof/>
        </w:rPr>
        <w:instrText xml:space="preserve"> PAGEREF _Toc168346906 \h </w:instrText>
      </w:r>
      <w:r>
        <w:rPr>
          <w:noProof/>
        </w:rPr>
      </w:r>
      <w:r>
        <w:rPr>
          <w:noProof/>
        </w:rPr>
        <w:fldChar w:fldCharType="separate"/>
      </w:r>
      <w:r w:rsidR="00C9563E">
        <w:rPr>
          <w:noProof/>
        </w:rPr>
        <w:t>4-1</w:t>
      </w:r>
      <w:r>
        <w:rPr>
          <w:noProof/>
        </w:rPr>
        <w:fldChar w:fldCharType="end"/>
      </w:r>
    </w:p>
    <w:p w14:paraId="79F2D0C8" w14:textId="4AF0B5E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Determination of CVT inertia properties</w:t>
      </w:r>
      <w:r>
        <w:rPr>
          <w:noProof/>
        </w:rPr>
        <w:tab/>
      </w:r>
      <w:r>
        <w:rPr>
          <w:noProof/>
        </w:rPr>
        <w:fldChar w:fldCharType="begin"/>
      </w:r>
      <w:r>
        <w:rPr>
          <w:noProof/>
        </w:rPr>
        <w:instrText xml:space="preserve"> PAGEREF _Toc168346907 \h </w:instrText>
      </w:r>
      <w:r>
        <w:rPr>
          <w:noProof/>
        </w:rPr>
      </w:r>
      <w:r>
        <w:rPr>
          <w:noProof/>
        </w:rPr>
        <w:fldChar w:fldCharType="separate"/>
      </w:r>
      <w:r w:rsidR="00C9563E">
        <w:rPr>
          <w:noProof/>
        </w:rPr>
        <w:t>4-4</w:t>
      </w:r>
      <w:r>
        <w:rPr>
          <w:noProof/>
        </w:rPr>
        <w:fldChar w:fldCharType="end"/>
      </w:r>
    </w:p>
    <w:p w14:paraId="7340894E" w14:textId="489BB960"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Washer stack installation</w:t>
      </w:r>
      <w:r>
        <w:rPr>
          <w:noProof/>
        </w:rPr>
        <w:tab/>
      </w:r>
      <w:r>
        <w:rPr>
          <w:noProof/>
        </w:rPr>
        <w:fldChar w:fldCharType="begin"/>
      </w:r>
      <w:r>
        <w:rPr>
          <w:noProof/>
        </w:rPr>
        <w:instrText xml:space="preserve"> PAGEREF _Toc168346908 \h </w:instrText>
      </w:r>
      <w:r>
        <w:rPr>
          <w:noProof/>
        </w:rPr>
      </w:r>
      <w:r>
        <w:rPr>
          <w:noProof/>
        </w:rPr>
        <w:fldChar w:fldCharType="separate"/>
      </w:r>
      <w:r w:rsidR="00C9563E">
        <w:rPr>
          <w:noProof/>
        </w:rPr>
        <w:t>4-5</w:t>
      </w:r>
      <w:r>
        <w:rPr>
          <w:noProof/>
        </w:rPr>
        <w:fldChar w:fldCharType="end"/>
      </w:r>
    </w:p>
    <w:p w14:paraId="0DE070E5" w14:textId="7FB46C50"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configurations and protocol</w:t>
      </w:r>
      <w:r>
        <w:rPr>
          <w:noProof/>
        </w:rPr>
        <w:tab/>
      </w:r>
      <w:r>
        <w:rPr>
          <w:noProof/>
        </w:rPr>
        <w:fldChar w:fldCharType="begin"/>
      </w:r>
      <w:r>
        <w:rPr>
          <w:noProof/>
        </w:rPr>
        <w:instrText xml:space="preserve"> PAGEREF _Toc168346909 \h </w:instrText>
      </w:r>
      <w:r>
        <w:rPr>
          <w:noProof/>
        </w:rPr>
      </w:r>
      <w:r>
        <w:rPr>
          <w:noProof/>
        </w:rPr>
        <w:fldChar w:fldCharType="separate"/>
      </w:r>
      <w:r w:rsidR="00C9563E">
        <w:rPr>
          <w:noProof/>
        </w:rPr>
        <w:t>4-5</w:t>
      </w:r>
      <w:r>
        <w:rPr>
          <w:noProof/>
        </w:rPr>
        <w:fldChar w:fldCharType="end"/>
      </w:r>
    </w:p>
    <w:p w14:paraId="7657C8E5" w14:textId="34DB9A5A"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Correlating measured forces and accelerations</w:t>
      </w:r>
      <w:r>
        <w:rPr>
          <w:noProof/>
        </w:rPr>
        <w:tab/>
      </w:r>
      <w:r>
        <w:rPr>
          <w:noProof/>
        </w:rPr>
        <w:fldChar w:fldCharType="begin"/>
      </w:r>
      <w:r>
        <w:rPr>
          <w:noProof/>
        </w:rPr>
        <w:instrText xml:space="preserve"> PAGEREF _Toc168346910 \h </w:instrText>
      </w:r>
      <w:r>
        <w:rPr>
          <w:noProof/>
        </w:rPr>
      </w:r>
      <w:r>
        <w:rPr>
          <w:noProof/>
        </w:rPr>
        <w:fldChar w:fldCharType="separate"/>
      </w:r>
      <w:r w:rsidR="00C9563E">
        <w:rPr>
          <w:noProof/>
        </w:rPr>
        <w:t>4-6</w:t>
      </w:r>
      <w:r>
        <w:rPr>
          <w:noProof/>
        </w:rPr>
        <w:fldChar w:fldCharType="end"/>
      </w:r>
    </w:p>
    <w:p w14:paraId="20C2F2E1" w14:textId="60784543"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5</w:t>
      </w:r>
      <w:r>
        <w:rPr>
          <w:noProof/>
        </w:rPr>
        <w:t xml:space="preserve"> Nonlinear modeling and analysis</w:t>
      </w:r>
      <w:r>
        <w:rPr>
          <w:noProof/>
        </w:rPr>
        <w:tab/>
      </w:r>
      <w:r>
        <w:rPr>
          <w:noProof/>
        </w:rPr>
        <w:fldChar w:fldCharType="begin"/>
      </w:r>
      <w:r>
        <w:rPr>
          <w:noProof/>
        </w:rPr>
        <w:instrText xml:space="preserve"> PAGEREF _Toc168346911 \h </w:instrText>
      </w:r>
      <w:r>
        <w:rPr>
          <w:noProof/>
        </w:rPr>
      </w:r>
      <w:r>
        <w:rPr>
          <w:noProof/>
        </w:rPr>
        <w:fldChar w:fldCharType="separate"/>
      </w:r>
      <w:r w:rsidR="00C9563E">
        <w:rPr>
          <w:noProof/>
        </w:rPr>
        <w:t>5-1</w:t>
      </w:r>
      <w:r>
        <w:rPr>
          <w:noProof/>
        </w:rPr>
        <w:fldChar w:fldCharType="end"/>
      </w:r>
    </w:p>
    <w:p w14:paraId="71EC549D" w14:textId="60E2E61C"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From stack force-displacement to system moment-rotation</w:t>
      </w:r>
      <w:r>
        <w:rPr>
          <w:noProof/>
        </w:rPr>
        <w:tab/>
      </w:r>
      <w:r>
        <w:rPr>
          <w:noProof/>
        </w:rPr>
        <w:fldChar w:fldCharType="begin"/>
      </w:r>
      <w:r>
        <w:rPr>
          <w:noProof/>
        </w:rPr>
        <w:instrText xml:space="preserve"> PAGEREF _Toc168346912 \h </w:instrText>
      </w:r>
      <w:r>
        <w:rPr>
          <w:noProof/>
        </w:rPr>
      </w:r>
      <w:r>
        <w:rPr>
          <w:noProof/>
        </w:rPr>
        <w:fldChar w:fldCharType="separate"/>
      </w:r>
      <w:r w:rsidR="00C9563E">
        <w:rPr>
          <w:noProof/>
        </w:rPr>
        <w:t>5-1</w:t>
      </w:r>
      <w:r>
        <w:rPr>
          <w:noProof/>
        </w:rPr>
        <w:fldChar w:fldCharType="end"/>
      </w:r>
    </w:p>
    <w:p w14:paraId="1276F1B1" w14:textId="28545E38"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Modeling moment-rotation hysteresis</w:t>
      </w:r>
      <w:r>
        <w:rPr>
          <w:noProof/>
        </w:rPr>
        <w:tab/>
      </w:r>
      <w:r>
        <w:rPr>
          <w:noProof/>
        </w:rPr>
        <w:fldChar w:fldCharType="begin"/>
      </w:r>
      <w:r>
        <w:rPr>
          <w:noProof/>
        </w:rPr>
        <w:instrText xml:space="preserve"> PAGEREF _Toc168346913 \h </w:instrText>
      </w:r>
      <w:r>
        <w:rPr>
          <w:noProof/>
        </w:rPr>
      </w:r>
      <w:r>
        <w:rPr>
          <w:noProof/>
        </w:rPr>
        <w:fldChar w:fldCharType="separate"/>
      </w:r>
      <w:r w:rsidR="00C9563E">
        <w:rPr>
          <w:noProof/>
        </w:rPr>
        <w:t>5-2</w:t>
      </w:r>
      <w:r>
        <w:rPr>
          <w:noProof/>
        </w:rPr>
        <w:fldChar w:fldCharType="end"/>
      </w:r>
    </w:p>
    <w:p w14:paraId="7822C114" w14:textId="2B7E54F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Summary of nonlinear dynamic model</w:t>
      </w:r>
      <w:r>
        <w:rPr>
          <w:noProof/>
        </w:rPr>
        <w:tab/>
      </w:r>
      <w:r>
        <w:rPr>
          <w:noProof/>
        </w:rPr>
        <w:fldChar w:fldCharType="begin"/>
      </w:r>
      <w:r>
        <w:rPr>
          <w:noProof/>
        </w:rPr>
        <w:instrText xml:space="preserve"> PAGEREF _Toc168346914 \h </w:instrText>
      </w:r>
      <w:r>
        <w:rPr>
          <w:noProof/>
        </w:rPr>
      </w:r>
      <w:r>
        <w:rPr>
          <w:noProof/>
        </w:rPr>
        <w:fldChar w:fldCharType="separate"/>
      </w:r>
      <w:r w:rsidR="00C9563E">
        <w:rPr>
          <w:noProof/>
        </w:rPr>
        <w:t>5-3</w:t>
      </w:r>
      <w:r>
        <w:rPr>
          <w:noProof/>
        </w:rPr>
        <w:fldChar w:fldCharType="end"/>
      </w:r>
    </w:p>
    <w:p w14:paraId="68561BCB" w14:textId="6E242FB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results</w:t>
      </w:r>
      <w:r>
        <w:rPr>
          <w:noProof/>
        </w:rPr>
        <w:tab/>
      </w:r>
      <w:r>
        <w:rPr>
          <w:noProof/>
        </w:rPr>
        <w:fldChar w:fldCharType="begin"/>
      </w:r>
      <w:r>
        <w:rPr>
          <w:noProof/>
        </w:rPr>
        <w:instrText xml:space="preserve"> PAGEREF _Toc168346915 \h </w:instrText>
      </w:r>
      <w:r>
        <w:rPr>
          <w:noProof/>
        </w:rPr>
      </w:r>
      <w:r>
        <w:rPr>
          <w:noProof/>
        </w:rPr>
        <w:fldChar w:fldCharType="separate"/>
      </w:r>
      <w:r w:rsidR="00C9563E">
        <w:rPr>
          <w:noProof/>
        </w:rPr>
        <w:t>5-5</w:t>
      </w:r>
      <w:r>
        <w:rPr>
          <w:noProof/>
        </w:rPr>
        <w:fldChar w:fldCharType="end"/>
      </w:r>
    </w:p>
    <w:p w14:paraId="4A751A94" w14:textId="5F670AC9"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6</w:t>
      </w:r>
      <w:r>
        <w:rPr>
          <w:noProof/>
        </w:rPr>
        <w:t xml:space="preserve"> Equivalent linear modeling</w:t>
      </w:r>
      <w:r>
        <w:rPr>
          <w:noProof/>
        </w:rPr>
        <w:tab/>
      </w:r>
      <w:r>
        <w:rPr>
          <w:noProof/>
        </w:rPr>
        <w:fldChar w:fldCharType="begin"/>
      </w:r>
      <w:r>
        <w:rPr>
          <w:noProof/>
        </w:rPr>
        <w:instrText xml:space="preserve"> PAGEREF _Toc168346916 \h </w:instrText>
      </w:r>
      <w:r>
        <w:rPr>
          <w:noProof/>
        </w:rPr>
      </w:r>
      <w:r>
        <w:rPr>
          <w:noProof/>
        </w:rPr>
        <w:fldChar w:fldCharType="separate"/>
      </w:r>
      <w:r w:rsidR="00C9563E">
        <w:rPr>
          <w:noProof/>
        </w:rPr>
        <w:t>6-1</w:t>
      </w:r>
      <w:r>
        <w:rPr>
          <w:noProof/>
        </w:rPr>
        <w:fldChar w:fldCharType="end"/>
      </w:r>
    </w:p>
    <w:p w14:paraId="098985D2" w14:textId="4EE20D8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Identifying equivalent frequency and damping ratio from measurements</w:t>
      </w:r>
      <w:r>
        <w:rPr>
          <w:noProof/>
        </w:rPr>
        <w:tab/>
      </w:r>
      <w:r>
        <w:rPr>
          <w:noProof/>
        </w:rPr>
        <w:fldChar w:fldCharType="begin"/>
      </w:r>
      <w:r>
        <w:rPr>
          <w:noProof/>
        </w:rPr>
        <w:instrText xml:space="preserve"> PAGEREF _Toc168346917 \h </w:instrText>
      </w:r>
      <w:r>
        <w:rPr>
          <w:noProof/>
        </w:rPr>
      </w:r>
      <w:r>
        <w:rPr>
          <w:noProof/>
        </w:rPr>
        <w:fldChar w:fldCharType="separate"/>
      </w:r>
      <w:r w:rsidR="00C9563E">
        <w:rPr>
          <w:noProof/>
        </w:rPr>
        <w:t>6-1</w:t>
      </w:r>
      <w:r>
        <w:rPr>
          <w:noProof/>
        </w:rPr>
        <w:fldChar w:fldCharType="end"/>
      </w:r>
    </w:p>
    <w:p w14:paraId="7BDF8BE6" w14:textId="0C08AA16"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Graphical determination of equivalent stiffness and damping ratio</w:t>
      </w:r>
      <w:r>
        <w:rPr>
          <w:noProof/>
        </w:rPr>
        <w:tab/>
      </w:r>
      <w:r>
        <w:rPr>
          <w:noProof/>
        </w:rPr>
        <w:fldChar w:fldCharType="begin"/>
      </w:r>
      <w:r>
        <w:rPr>
          <w:noProof/>
        </w:rPr>
        <w:instrText xml:space="preserve"> PAGEREF _Toc168346918 \h </w:instrText>
      </w:r>
      <w:r>
        <w:rPr>
          <w:noProof/>
        </w:rPr>
      </w:r>
      <w:r>
        <w:rPr>
          <w:noProof/>
        </w:rPr>
        <w:fldChar w:fldCharType="separate"/>
      </w:r>
      <w:r w:rsidR="00C9563E">
        <w:rPr>
          <w:noProof/>
        </w:rPr>
        <w:t>6-1</w:t>
      </w:r>
      <w:r>
        <w:rPr>
          <w:noProof/>
        </w:rPr>
        <w:fldChar w:fldCharType="end"/>
      </w:r>
    </w:p>
    <w:p w14:paraId="4A06E2C0" w14:textId="7DD2ED5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Response-spectrum interpretation</w:t>
      </w:r>
      <w:r>
        <w:rPr>
          <w:noProof/>
        </w:rPr>
        <w:tab/>
      </w:r>
      <w:r>
        <w:rPr>
          <w:noProof/>
        </w:rPr>
        <w:fldChar w:fldCharType="begin"/>
      </w:r>
      <w:r>
        <w:rPr>
          <w:noProof/>
        </w:rPr>
        <w:instrText xml:space="preserve"> PAGEREF _Toc168346919 \h </w:instrText>
      </w:r>
      <w:r>
        <w:rPr>
          <w:noProof/>
        </w:rPr>
      </w:r>
      <w:r>
        <w:rPr>
          <w:noProof/>
        </w:rPr>
        <w:fldChar w:fldCharType="separate"/>
      </w:r>
      <w:r w:rsidR="00C9563E">
        <w:rPr>
          <w:noProof/>
        </w:rPr>
        <w:t>6-4</w:t>
      </w:r>
      <w:r>
        <w:rPr>
          <w:noProof/>
        </w:rPr>
        <w:fldChar w:fldCharType="end"/>
      </w:r>
    </w:p>
    <w:p w14:paraId="0535C4AF" w14:textId="4D4C3E27"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7</w:t>
      </w:r>
      <w:r>
        <w:rPr>
          <w:noProof/>
        </w:rPr>
        <w:t xml:space="preserve"> Summary and concluding remarks</w:t>
      </w:r>
      <w:r>
        <w:rPr>
          <w:noProof/>
        </w:rPr>
        <w:tab/>
      </w:r>
      <w:r>
        <w:rPr>
          <w:noProof/>
        </w:rPr>
        <w:fldChar w:fldCharType="begin"/>
      </w:r>
      <w:r>
        <w:rPr>
          <w:noProof/>
        </w:rPr>
        <w:instrText xml:space="preserve"> PAGEREF _Toc168346920 \h </w:instrText>
      </w:r>
      <w:r>
        <w:rPr>
          <w:noProof/>
        </w:rPr>
      </w:r>
      <w:r>
        <w:rPr>
          <w:noProof/>
        </w:rPr>
        <w:fldChar w:fldCharType="separate"/>
      </w:r>
      <w:r w:rsidR="00C9563E">
        <w:rPr>
          <w:noProof/>
        </w:rPr>
        <w:t>7-1</w:t>
      </w:r>
      <w:r>
        <w:rPr>
          <w:noProof/>
        </w:rPr>
        <w:fldChar w:fldCharType="end"/>
      </w:r>
    </w:p>
    <w:p w14:paraId="7AC71462" w14:textId="4BD2B976"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Recommended analysis and design procedure</w:t>
      </w:r>
      <w:r>
        <w:rPr>
          <w:noProof/>
        </w:rPr>
        <w:tab/>
      </w:r>
      <w:r>
        <w:rPr>
          <w:noProof/>
        </w:rPr>
        <w:fldChar w:fldCharType="begin"/>
      </w:r>
      <w:r>
        <w:rPr>
          <w:noProof/>
        </w:rPr>
        <w:instrText xml:space="preserve"> PAGEREF _Toc168346921 \h </w:instrText>
      </w:r>
      <w:r>
        <w:rPr>
          <w:noProof/>
        </w:rPr>
      </w:r>
      <w:r>
        <w:rPr>
          <w:noProof/>
        </w:rPr>
        <w:fldChar w:fldCharType="separate"/>
      </w:r>
      <w:r w:rsidR="00C9563E">
        <w:rPr>
          <w:b/>
          <w:bCs/>
          <w:noProof/>
        </w:rPr>
        <w:t>Error! Bookmark not defined.</w:t>
      </w:r>
      <w:r>
        <w:rPr>
          <w:noProof/>
        </w:rPr>
        <w:fldChar w:fldCharType="end"/>
      </w:r>
    </w:p>
    <w:p w14:paraId="4265F740" w14:textId="1FF614BD"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Outstanding research questions</w:t>
      </w:r>
      <w:r>
        <w:rPr>
          <w:noProof/>
        </w:rPr>
        <w:tab/>
      </w:r>
      <w:r>
        <w:rPr>
          <w:noProof/>
        </w:rPr>
        <w:fldChar w:fldCharType="begin"/>
      </w:r>
      <w:r>
        <w:rPr>
          <w:noProof/>
        </w:rPr>
        <w:instrText xml:space="preserve"> PAGEREF _Toc168346922 \h </w:instrText>
      </w:r>
      <w:r>
        <w:rPr>
          <w:noProof/>
        </w:rPr>
      </w:r>
      <w:r>
        <w:rPr>
          <w:noProof/>
        </w:rPr>
        <w:fldChar w:fldCharType="separate"/>
      </w:r>
      <w:r w:rsidR="00C9563E">
        <w:rPr>
          <w:noProof/>
        </w:rPr>
        <w:t>7-1</w:t>
      </w:r>
      <w:r>
        <w:rPr>
          <w:noProof/>
        </w:rPr>
        <w:fldChar w:fldCharType="end"/>
      </w:r>
    </w:p>
    <w:p w14:paraId="5CCB31A2" w14:textId="425DE0CC"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8</w:t>
      </w:r>
      <w:r>
        <w:rPr>
          <w:noProof/>
        </w:rPr>
        <w:t xml:space="preserve"> REFERENCES</w:t>
      </w:r>
      <w:r>
        <w:rPr>
          <w:noProof/>
        </w:rPr>
        <w:tab/>
      </w:r>
      <w:r>
        <w:rPr>
          <w:noProof/>
        </w:rPr>
        <w:fldChar w:fldCharType="begin"/>
      </w:r>
      <w:r>
        <w:rPr>
          <w:noProof/>
        </w:rPr>
        <w:instrText xml:space="preserve"> PAGEREF _Toc168346923 \h </w:instrText>
      </w:r>
      <w:r>
        <w:rPr>
          <w:noProof/>
        </w:rPr>
      </w:r>
      <w:r>
        <w:rPr>
          <w:noProof/>
        </w:rPr>
        <w:fldChar w:fldCharType="separate"/>
      </w:r>
      <w:r w:rsidR="00C9563E">
        <w:rPr>
          <w:noProof/>
        </w:rPr>
        <w:t>8-1</w:t>
      </w:r>
      <w:r>
        <w:rPr>
          <w:noProof/>
        </w:rPr>
        <w:fldChar w:fldCharType="end"/>
      </w:r>
    </w:p>
    <w:p w14:paraId="1B0EBC6C" w14:textId="7A3BF674" w:rsidR="00D60B15" w:rsidRDefault="00683680" w:rsidP="002651F9">
      <w:pPr>
        <w:pStyle w:val="BodyText"/>
        <w:rPr>
          <w:noProof/>
        </w:rPr>
      </w:pPr>
      <w:r w:rsidRPr="007E0E8A">
        <w:rPr>
          <w:rFonts w:ascii="Helvetica" w:hAnsi="Helvetica"/>
          <w:noProof/>
        </w:rPr>
        <w:fldChar w:fldCharType="end"/>
      </w:r>
    </w:p>
    <w:p w14:paraId="1F5F2EF0" w14:textId="77777777" w:rsidR="00F9727D" w:rsidRPr="002651F9" w:rsidRDefault="00F9727D" w:rsidP="002651F9">
      <w:pPr>
        <w:pStyle w:val="BodyText"/>
      </w:pPr>
    </w:p>
    <w:p w14:paraId="21986D67" w14:textId="77777777" w:rsidR="002651F9" w:rsidRDefault="002651F9" w:rsidP="002651F9">
      <w:pPr>
        <w:pStyle w:val="BodyText"/>
        <w:sectPr w:rsidR="002651F9" w:rsidSect="001C5748">
          <w:headerReference w:type="default" r:id="rId38"/>
          <w:footerReference w:type="even" r:id="rId39"/>
          <w:footerReference w:type="default" r:id="rId40"/>
          <w:type w:val="oddPage"/>
          <w:pgSz w:w="12240" w:h="15840"/>
          <w:pgMar w:top="1440" w:right="1440" w:bottom="1440" w:left="1440" w:header="720" w:footer="720" w:gutter="0"/>
          <w:pgNumType w:fmt="lowerRoman"/>
          <w:cols w:space="720"/>
        </w:sectPr>
      </w:pPr>
    </w:p>
    <w:p w14:paraId="6FA9D571" w14:textId="77777777" w:rsidR="002651F9" w:rsidRDefault="002651F9" w:rsidP="002651F9">
      <w:pPr>
        <w:pStyle w:val="SectionTitleOnly"/>
      </w:pPr>
      <w:r>
        <w:lastRenderedPageBreak/>
        <w:t>List of Figures</w:t>
      </w:r>
    </w:p>
    <w:bookmarkStart w:id="50" w:name="OLE_LINK9"/>
    <w:bookmarkStart w:id="51" w:name="OLE_LINK10"/>
    <w:p w14:paraId="00A082DD" w14:textId="66EF56B5" w:rsidR="00811FC9" w:rsidRDefault="00683680">
      <w:pPr>
        <w:pStyle w:val="TableofFigures"/>
        <w:rPr>
          <w:rFonts w:asciiTheme="minorHAnsi" w:eastAsiaTheme="minorEastAsia" w:hAnsiTheme="minorHAnsi" w:cstheme="minorBidi"/>
          <w:kern w:val="2"/>
          <w:sz w:val="24"/>
          <w:szCs w:val="24"/>
          <w14:ligatures w14:val="standardContextual"/>
        </w:rPr>
      </w:pPr>
      <w:r w:rsidRPr="007E0E8A">
        <w:fldChar w:fldCharType="begin"/>
      </w:r>
      <w:r w:rsidR="002651F9" w:rsidRPr="007E0E8A">
        <w:instrText xml:space="preserve"> TOC \c "Figure" </w:instrText>
      </w:r>
      <w:r w:rsidRPr="007E0E8A">
        <w:fldChar w:fldCharType="separate"/>
      </w:r>
      <w:r w:rsidR="00811FC9">
        <w:t>Figure 1</w:t>
      </w:r>
      <w:r w:rsidR="00811FC9">
        <w:noBreakHyphen/>
        <w:t>1 Belleville washer shape, dimensions and stack consisting of series-parallel arrangement</w:t>
      </w:r>
      <w:r w:rsidR="00811FC9">
        <w:tab/>
      </w:r>
      <w:r w:rsidR="00811FC9">
        <w:fldChar w:fldCharType="begin"/>
      </w:r>
      <w:r w:rsidR="00811FC9">
        <w:instrText xml:space="preserve"> PAGEREF _Toc168347900 \h </w:instrText>
      </w:r>
      <w:r w:rsidR="00811FC9">
        <w:fldChar w:fldCharType="separate"/>
      </w:r>
      <w:r w:rsidR="00C9563E">
        <w:t>1-1</w:t>
      </w:r>
      <w:r w:rsidR="00811FC9">
        <w:fldChar w:fldCharType="end"/>
      </w:r>
    </w:p>
    <w:p w14:paraId="28C90ADD" w14:textId="19DBC7CB"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 xml:space="preserve">2 Force-displacement response of a single washer as a function of </w:t>
      </w:r>
      <w:r w:rsidRPr="00945E5F">
        <w:rPr>
          <w:i/>
          <w:iCs/>
        </w:rPr>
        <w:t>h</w:t>
      </w:r>
      <w:r>
        <w:t>/</w:t>
      </w:r>
      <w:r w:rsidRPr="00945E5F">
        <w:rPr>
          <w:i/>
          <w:iCs/>
        </w:rPr>
        <w:t>t</w:t>
      </w:r>
      <w:r>
        <w:t xml:space="preserve"> (source [7])</w:t>
      </w:r>
      <w:r>
        <w:tab/>
      </w:r>
      <w:r>
        <w:fldChar w:fldCharType="begin"/>
      </w:r>
      <w:r>
        <w:instrText xml:space="preserve"> PAGEREF _Toc168347901 \h </w:instrText>
      </w:r>
      <w:r>
        <w:fldChar w:fldCharType="separate"/>
      </w:r>
      <w:r w:rsidR="00C9563E">
        <w:t>1-2</w:t>
      </w:r>
      <w:r>
        <w:fldChar w:fldCharType="end"/>
      </w:r>
    </w:p>
    <w:p w14:paraId="43B28B11" w14:textId="6AE1E6B6"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3 Capacitive voltage transformer (CVT) provided by Seattle City Light and used in shake table experiments described in Chapter 4.</w:t>
      </w:r>
      <w:r>
        <w:tab/>
      </w:r>
      <w:r>
        <w:fldChar w:fldCharType="begin"/>
      </w:r>
      <w:r>
        <w:instrText xml:space="preserve"> PAGEREF _Toc168347902 \h </w:instrText>
      </w:r>
      <w:r>
        <w:fldChar w:fldCharType="separate"/>
      </w:r>
      <w:r w:rsidR="00C9563E">
        <w:t>1-5</w:t>
      </w:r>
      <w:r>
        <w:fldChar w:fldCharType="end"/>
      </w:r>
    </w:p>
    <w:p w14:paraId="338DD4CB" w14:textId="3B702BD2"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1 Washer stack force-displacement response measurement by </w:t>
      </w:r>
      <w:r w:rsidRPr="00945E5F">
        <w:rPr>
          <w:i/>
          <w:iCs/>
        </w:rPr>
        <w:t>compressing the stack directly</w:t>
      </w:r>
      <w:r>
        <w:t xml:space="preserve"> in the materials testing machine; force-displacement response exhibits unexpected changes in slope.</w:t>
      </w:r>
      <w:r>
        <w:tab/>
      </w:r>
      <w:r>
        <w:fldChar w:fldCharType="begin"/>
      </w:r>
      <w:r>
        <w:instrText xml:space="preserve"> PAGEREF _Toc168347903 \h </w:instrText>
      </w:r>
      <w:r>
        <w:fldChar w:fldCharType="separate"/>
      </w:r>
      <w:r w:rsidR="00C9563E">
        <w:t>3-1</w:t>
      </w:r>
      <w:r>
        <w:fldChar w:fldCharType="end"/>
      </w:r>
    </w:p>
    <w:p w14:paraId="63294829" w14:textId="1D36DB87"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2 Washer stack force-displacement response measurement by </w:t>
      </w:r>
      <w:r w:rsidRPr="00945E5F">
        <w:rPr>
          <w:i/>
          <w:iCs/>
        </w:rPr>
        <w:t>compressing the stack through a loading frame with guiding rod</w:t>
      </w:r>
      <w:r>
        <w:t>; this is closer to how to washers are mounted under the equipment, and the force-displacement response is clean.</w:t>
      </w:r>
      <w:r>
        <w:tab/>
      </w:r>
      <w:r>
        <w:fldChar w:fldCharType="begin"/>
      </w:r>
      <w:r>
        <w:instrText xml:space="preserve"> PAGEREF _Toc168347904 \h </w:instrText>
      </w:r>
      <w:r>
        <w:fldChar w:fldCharType="separate"/>
      </w:r>
      <w:r w:rsidR="00C9563E">
        <w:t>3-2</w:t>
      </w:r>
      <w:r>
        <w:fldChar w:fldCharType="end"/>
      </w:r>
    </w:p>
    <w:p w14:paraId="41C2339F" w14:textId="2E3D6837"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fldChar w:fldCharType="begin"/>
      </w:r>
      <w:r>
        <w:instrText xml:space="preserve"> PAGEREF _Toc168347905 \h </w:instrText>
      </w:r>
      <w:r>
        <w:fldChar w:fldCharType="separate"/>
      </w:r>
      <w:r w:rsidR="00C9563E">
        <w:t>3-2</w:t>
      </w:r>
      <w:r>
        <w:fldChar w:fldCharType="end"/>
      </w:r>
    </w:p>
    <w:p w14:paraId="524335B9" w14:textId="4B78786A"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4 Measured force-displacement curves for two configurations with the K1750-J-057 washers. They have a softening behavior because of their larger </w:t>
      </w:r>
      <w:r w:rsidRPr="00945E5F">
        <w:rPr>
          <w:i/>
          <w:iCs/>
        </w:rPr>
        <w:t>h</w:t>
      </w:r>
      <w:r>
        <w:t>/</w:t>
      </w:r>
      <w:r w:rsidRPr="00945E5F">
        <w:rPr>
          <w:i/>
          <w:iCs/>
        </w:rPr>
        <w:t>t</w:t>
      </w:r>
      <w:r>
        <w:t xml:space="preserve"> ratio (cf. Figure 1</w:t>
      </w:r>
      <w:r>
        <w:noBreakHyphen/>
        <w:t>2)</w:t>
      </w:r>
      <w:r>
        <w:tab/>
      </w:r>
      <w:r>
        <w:fldChar w:fldCharType="begin"/>
      </w:r>
      <w:r>
        <w:instrText xml:space="preserve"> PAGEREF _Toc168347906 \h </w:instrText>
      </w:r>
      <w:r>
        <w:fldChar w:fldCharType="separate"/>
      </w:r>
      <w:r w:rsidR="00C9563E">
        <w:t>3-3</w:t>
      </w:r>
      <w:r>
        <w:fldChar w:fldCharType="end"/>
      </w:r>
    </w:p>
    <w:p w14:paraId="7770E7AD" w14:textId="7319669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1 CVT mounted on shake table</w:t>
      </w:r>
      <w:r>
        <w:tab/>
      </w:r>
      <w:r>
        <w:fldChar w:fldCharType="begin"/>
      </w:r>
      <w:r>
        <w:instrText xml:space="preserve"> PAGEREF _Toc168347907 \h </w:instrText>
      </w:r>
      <w:r>
        <w:fldChar w:fldCharType="separate"/>
      </w:r>
      <w:r w:rsidR="00C9563E">
        <w:t>4-1</w:t>
      </w:r>
      <w:r>
        <w:fldChar w:fldCharType="end"/>
      </w:r>
    </w:p>
    <w:p w14:paraId="4174C026" w14:textId="5A6491EE"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2 Instrumentation details</w:t>
      </w:r>
      <w:r>
        <w:tab/>
      </w:r>
      <w:r>
        <w:fldChar w:fldCharType="begin"/>
      </w:r>
      <w:r>
        <w:instrText xml:space="preserve"> PAGEREF _Toc168347908 \h </w:instrText>
      </w:r>
      <w:r>
        <w:fldChar w:fldCharType="separate"/>
      </w:r>
      <w:r w:rsidR="00C9563E">
        <w:t>4-2</w:t>
      </w:r>
      <w:r>
        <w:fldChar w:fldCharType="end"/>
      </w:r>
    </w:p>
    <w:p w14:paraId="36FC45A6" w14:textId="1616CB5D"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3 Details of Load Washer Alternate (LWA) and preloading process</w:t>
      </w:r>
      <w:r>
        <w:tab/>
      </w:r>
      <w:r>
        <w:fldChar w:fldCharType="begin"/>
      </w:r>
      <w:r>
        <w:instrText xml:space="preserve"> PAGEREF _Toc168347909 \h </w:instrText>
      </w:r>
      <w:r>
        <w:fldChar w:fldCharType="separate"/>
      </w:r>
      <w:r w:rsidR="00C9563E">
        <w:t>4-3</w:t>
      </w:r>
      <w:r>
        <w:fldChar w:fldCharType="end"/>
      </w:r>
    </w:p>
    <w:p w14:paraId="0708D4F7" w14:textId="0A21C5D9"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4 CVT mounted on springs to estimate mass moment of inertia indirectly from measured frequency</w:t>
      </w:r>
      <w:r>
        <w:tab/>
      </w:r>
      <w:r>
        <w:fldChar w:fldCharType="begin"/>
      </w:r>
      <w:r>
        <w:instrText xml:space="preserve"> PAGEREF _Toc168347910 \h </w:instrText>
      </w:r>
      <w:r>
        <w:fldChar w:fldCharType="separate"/>
      </w:r>
      <w:r w:rsidR="00C9563E">
        <w:t>4-4</w:t>
      </w:r>
      <w:r>
        <w:fldChar w:fldCharType="end"/>
      </w:r>
    </w:p>
    <w:p w14:paraId="78DEAB2B" w14:textId="1203A84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5 Acceleration measured when CVT is mounted on springs and the resulting frequency fit, and process to compute CVT mass moment of inertia from measured frequency; the dimension </w:t>
      </w:r>
      <w:r w:rsidRPr="00945E5F">
        <w:rPr>
          <w:i/>
          <w:iCs/>
        </w:rPr>
        <w:t>b</w:t>
      </w:r>
      <w:r>
        <w:t xml:space="preserve"> is 6.375in in the </w:t>
      </w:r>
      <w:r w:rsidRPr="00945E5F">
        <w:rPr>
          <w:i/>
          <w:iCs/>
        </w:rPr>
        <w:t>X</w:t>
      </w:r>
      <w:r>
        <w:t xml:space="preserve"> direction and 9.25in in the </w:t>
      </w:r>
      <w:r w:rsidRPr="00945E5F">
        <w:rPr>
          <w:i/>
          <w:iCs/>
        </w:rPr>
        <w:t>Y</w:t>
      </w:r>
      <w:r>
        <w:t xml:space="preserve"> direction.</w:t>
      </w:r>
      <w:r>
        <w:tab/>
      </w:r>
      <w:r>
        <w:fldChar w:fldCharType="begin"/>
      </w:r>
      <w:r>
        <w:instrText xml:space="preserve"> PAGEREF _Toc168347911 \h </w:instrText>
      </w:r>
      <w:r>
        <w:fldChar w:fldCharType="separate"/>
      </w:r>
      <w:r w:rsidR="00C9563E">
        <w:t>4-4</w:t>
      </w:r>
      <w:r>
        <w:fldChar w:fldCharType="end"/>
      </w:r>
    </w:p>
    <w:p w14:paraId="11598D9B" w14:textId="7D8CCC55"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6 5%-damped test response spectra of applied CERL motion compared with required response spectrum</w:t>
      </w:r>
      <w:r>
        <w:tab/>
      </w:r>
      <w:r>
        <w:fldChar w:fldCharType="begin"/>
      </w:r>
      <w:r>
        <w:instrText xml:space="preserve"> PAGEREF _Toc168347912 \h </w:instrText>
      </w:r>
      <w:r>
        <w:fldChar w:fldCharType="separate"/>
      </w:r>
      <w:r w:rsidR="00C9563E">
        <w:t>4-5</w:t>
      </w:r>
      <w:r>
        <w:fldChar w:fldCharType="end"/>
      </w:r>
    </w:p>
    <w:p w14:paraId="339A25E3" w14:textId="0146597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7 Free body diagram with mid-spool cut</w:t>
      </w:r>
      <w:r>
        <w:tab/>
      </w:r>
      <w:r>
        <w:fldChar w:fldCharType="begin"/>
      </w:r>
      <w:r>
        <w:instrText xml:space="preserve"> PAGEREF _Toc168347913 \h </w:instrText>
      </w:r>
      <w:r>
        <w:fldChar w:fldCharType="separate"/>
      </w:r>
      <w:r w:rsidR="00C9563E">
        <w:t>4-6</w:t>
      </w:r>
      <w:r>
        <w:fldChar w:fldCharType="end"/>
      </w:r>
    </w:p>
    <w:p w14:paraId="3BAC403E" w14:textId="351AC29A"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8 Correlation between the independent measurements, </w:t>
      </w:r>
      <m:oMath>
        <m:r>
          <m:rPr>
            <m:sty m:val="p"/>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-I0θ-mx</m:t>
        </m:r>
        <m:r>
          <m:rPr>
            <m:nor/>
          </m:rPr>
          <m:t>t</m:t>
        </m:r>
        <m:r>
          <m:rPr>
            <m:sty m:val="p"/>
          </m:rPr>
          <w:rPr>
            <w:rFonts w:ascii="Cambria Math" w:hAnsi="Cambria Math"/>
          </w:rPr>
          <m:t>L</m:t>
        </m:r>
      </m:oMath>
      <w:r w:rsidRPr="00945E5F">
        <w:rPr>
          <w:iCs/>
        </w:rPr>
        <w:t xml:space="preserve">,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_Toc168347914 \h </w:instrText>
      </w:r>
      <w:r>
        <w:fldChar w:fldCharType="separate"/>
      </w:r>
      <w:r w:rsidR="00C9563E">
        <w:t>4-7</w:t>
      </w:r>
      <w:r>
        <w:fldChar w:fldCharType="end"/>
      </w:r>
    </w:p>
    <w:p w14:paraId="5A296F00" w14:textId="7A849893"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9 Free body diagrams relating moment measured at the spool with moment estimated using LWAs</w:t>
      </w:r>
      <w:r>
        <w:tab/>
      </w:r>
      <w:r>
        <w:fldChar w:fldCharType="begin"/>
      </w:r>
      <w:r>
        <w:instrText xml:space="preserve"> PAGEREF _Toc168347915 \h </w:instrText>
      </w:r>
      <w:r>
        <w:fldChar w:fldCharType="separate"/>
      </w:r>
      <w:r w:rsidR="00C9563E">
        <w:t>4-8</w:t>
      </w:r>
      <w:r>
        <w:fldChar w:fldCharType="end"/>
      </w:r>
    </w:p>
    <w:p w14:paraId="02944319" w14:textId="258BEDE4"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10 Free body diagram used to relate insulator base moment to measured accelerations; </w:t>
      </w:r>
      <w:r w:rsidRPr="00945E5F">
        <w:rPr>
          <w:i/>
          <w:iCs/>
        </w:rPr>
        <w:t>L</w:t>
      </w:r>
      <w:r w:rsidRPr="00945E5F">
        <w:rPr>
          <w:vertAlign w:val="subscript"/>
        </w:rPr>
        <w:t>1</w:t>
      </w:r>
      <w:r>
        <w:t xml:space="preserve"> is the mid-height of the insulator, </w:t>
      </w:r>
      <w:r w:rsidRPr="00945E5F">
        <w:rPr>
          <w:i/>
          <w:iCs/>
        </w:rPr>
        <w:t>L</w:t>
      </w:r>
      <w:r w:rsidRPr="00945E5F">
        <w:rPr>
          <w:vertAlign w:val="subscript"/>
        </w:rPr>
        <w:t>1</w:t>
      </w:r>
      <w:r>
        <w:t xml:space="preserve"> = in; </w:t>
      </w:r>
      <w:r w:rsidRPr="00945E5F">
        <w:rPr>
          <w:i/>
          <w:iCs/>
        </w:rPr>
        <w:t>L</w:t>
      </w:r>
      <w:r w:rsidRPr="00945E5F">
        <w:rPr>
          <w:vertAlign w:val="subscript"/>
        </w:rPr>
        <w:t>2</w:t>
      </w:r>
      <w:r>
        <w:t xml:space="preserve"> = the distance from the center of rotation to the center of mass of the insulator, </w:t>
      </w:r>
      <w:r w:rsidRPr="00945E5F">
        <w:rPr>
          <w:i/>
          <w:iCs/>
        </w:rPr>
        <w:t>L</w:t>
      </w:r>
      <w:r w:rsidRPr="00945E5F">
        <w:rPr>
          <w:vertAlign w:val="subscript"/>
        </w:rPr>
        <w:t>2</w:t>
      </w:r>
      <w:r>
        <w:t xml:space="preserve"> = in.</w:t>
      </w:r>
      <w:r>
        <w:tab/>
      </w:r>
      <w:r>
        <w:fldChar w:fldCharType="begin"/>
      </w:r>
      <w:r>
        <w:instrText xml:space="preserve"> PAGEREF _Toc168347916 \h </w:instrText>
      </w:r>
      <w:r>
        <w:fldChar w:fldCharType="separate"/>
      </w:r>
      <w:r w:rsidR="00C9563E">
        <w:t>4-9</w:t>
      </w:r>
      <w:r>
        <w:fldChar w:fldCharType="end"/>
      </w:r>
    </w:p>
    <w:p w14:paraId="0CDEBF5F" w14:textId="0FB7B12B"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11 Correlation between </w:t>
      </w:r>
      <m:oMath>
        <m:r>
          <m:rPr>
            <m:sty m:val="p"/>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MCVT </m:t>
        </m:r>
      </m:oMath>
      <w:r w:rsidRPr="00945E5F">
        <w:rPr>
          <w:iCs/>
        </w:rPr>
        <w:t xml:space="preserve">per equation (4-6)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_Toc168347917 \h </w:instrText>
      </w:r>
      <w:r>
        <w:fldChar w:fldCharType="separate"/>
      </w:r>
      <w:r w:rsidR="00C9563E">
        <w:t>4-11</w:t>
      </w:r>
      <w:r>
        <w:fldChar w:fldCharType="end"/>
      </w:r>
    </w:p>
    <w:p w14:paraId="58605636" w14:textId="4FB434DC"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12 Measured insulator base moment for the different configurations for 0.5g CERL motion applied in the </w:t>
      </w:r>
      <w:r w:rsidRPr="00945E5F">
        <w:rPr>
          <w:i/>
          <w:iCs/>
        </w:rPr>
        <w:t>X</w:t>
      </w:r>
      <w:r>
        <w:t xml:space="preserve"> direction</w:t>
      </w:r>
      <w:r>
        <w:tab/>
      </w:r>
      <w:r>
        <w:fldChar w:fldCharType="begin"/>
      </w:r>
      <w:r>
        <w:instrText xml:space="preserve"> PAGEREF _Toc168347918 \h </w:instrText>
      </w:r>
      <w:r>
        <w:fldChar w:fldCharType="separate"/>
      </w:r>
      <w:r w:rsidR="00C9563E">
        <w:t>4-13</w:t>
      </w:r>
      <w:r>
        <w:fldChar w:fldCharType="end"/>
      </w:r>
    </w:p>
    <w:p w14:paraId="02D83705" w14:textId="35A9C980"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13 Measured insulator base moment for the different configurations for 0.5g CERL motion applied in the </w:t>
      </w:r>
      <w:r w:rsidRPr="00945E5F">
        <w:rPr>
          <w:i/>
          <w:iCs/>
        </w:rPr>
        <w:t>Y</w:t>
      </w:r>
      <w:r>
        <w:t xml:space="preserve"> direction</w:t>
      </w:r>
      <w:r>
        <w:tab/>
      </w:r>
      <w:r>
        <w:fldChar w:fldCharType="begin"/>
      </w:r>
      <w:r>
        <w:instrText xml:space="preserve"> PAGEREF _Toc168347919 \h </w:instrText>
      </w:r>
      <w:r>
        <w:fldChar w:fldCharType="separate"/>
      </w:r>
      <w:r w:rsidR="00C9563E">
        <w:t>4-14</w:t>
      </w:r>
      <w:r>
        <w:fldChar w:fldCharType="end"/>
      </w:r>
    </w:p>
    <w:p w14:paraId="3BC3641A" w14:textId="281C85BD" w:rsidR="00811FC9" w:rsidRDefault="00811FC9">
      <w:pPr>
        <w:pStyle w:val="TableofFigures"/>
        <w:rPr>
          <w:rFonts w:asciiTheme="minorHAnsi" w:eastAsiaTheme="minorEastAsia" w:hAnsiTheme="minorHAnsi" w:cstheme="minorBidi"/>
          <w:kern w:val="2"/>
          <w:sz w:val="24"/>
          <w:szCs w:val="24"/>
          <w14:ligatures w14:val="standardContextual"/>
        </w:rPr>
      </w:pPr>
      <w:r>
        <w:lastRenderedPageBreak/>
        <w:t>Figure 5</w:t>
      </w:r>
      <w:r>
        <w:noBreakHyphen/>
        <w:t>1 Process to obtain moment-rotation behavior from washer-stack force displacement behavior</w:t>
      </w:r>
      <w:r>
        <w:tab/>
      </w:r>
      <w:r>
        <w:fldChar w:fldCharType="begin"/>
      </w:r>
      <w:r>
        <w:instrText xml:space="preserve"> PAGEREF _Toc168347920 \h </w:instrText>
      </w:r>
      <w:r>
        <w:fldChar w:fldCharType="separate"/>
      </w:r>
      <w:r w:rsidR="00C9563E">
        <w:t>5-1</w:t>
      </w:r>
      <w:r>
        <w:fldChar w:fldCharType="end"/>
      </w:r>
    </w:p>
    <w:p w14:paraId="51E41682" w14:textId="5A442AED"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2 Example of constructing the moment-rotation behavior from the stack force-displacement behavior for 2 units of 2U2D.</w:t>
      </w:r>
      <w:r>
        <w:tab/>
      </w:r>
      <w:r>
        <w:fldChar w:fldCharType="begin"/>
      </w:r>
      <w:r>
        <w:instrText xml:space="preserve"> PAGEREF _Toc168347921 \h </w:instrText>
      </w:r>
      <w:r>
        <w:fldChar w:fldCharType="separate"/>
      </w:r>
      <w:r w:rsidR="00C9563E">
        <w:t>5-1</w:t>
      </w:r>
      <w:r>
        <w:fldChar w:fldCharType="end"/>
      </w:r>
    </w:p>
    <w:p w14:paraId="36405AA2" w14:textId="323CEA2E"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3 Parallel decomposition of moment-rotation behavior into elastic and hysteretic components (example shown for 2 units of 2U2D).</w:t>
      </w:r>
      <w:r>
        <w:tab/>
      </w:r>
      <w:r>
        <w:fldChar w:fldCharType="begin"/>
      </w:r>
      <w:r>
        <w:instrText xml:space="preserve"> PAGEREF _Toc168347922 \h </w:instrText>
      </w:r>
      <w:r>
        <w:fldChar w:fldCharType="separate"/>
      </w:r>
      <w:r w:rsidR="00C9563E">
        <w:t>5-2</w:t>
      </w:r>
      <w:r>
        <w:fldChar w:fldCharType="end"/>
      </w:r>
    </w:p>
    <w:p w14:paraId="5DE1D7C9" w14:textId="5DBEEDEC"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4 Comparison on model and measured moment-rotation behavior when the model is driven by the measured </w:t>
      </w:r>
      <w:r w:rsidRPr="00945E5F">
        <w:rPr>
          <w:rFonts w:ascii="Symbol" w:hAnsi="Symbol"/>
          <w:i/>
          <w:iCs/>
        </w:rPr>
        <w:t></w:t>
      </w:r>
      <w:r w:rsidRPr="00945E5F">
        <w:rPr>
          <w:vertAlign w:val="subscript"/>
        </w:rPr>
        <w:t>w</w:t>
      </w:r>
      <w:r>
        <w:t xml:space="preserve"> as input (example shown for 2 units of 2U2D).</w:t>
      </w:r>
      <w:r>
        <w:tab/>
      </w:r>
      <w:r>
        <w:fldChar w:fldCharType="begin"/>
      </w:r>
      <w:r>
        <w:instrText xml:space="preserve"> PAGEREF _Toc168347923 \h </w:instrText>
      </w:r>
      <w:r>
        <w:fldChar w:fldCharType="separate"/>
      </w:r>
      <w:r w:rsidR="00C9563E">
        <w:t>5-3</w:t>
      </w:r>
      <w:r>
        <w:fldChar w:fldCharType="end"/>
      </w:r>
    </w:p>
    <w:p w14:paraId="3C20192E" w14:textId="0938ABFB"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5 Relative magnitudes of total CVT rotation </w:t>
      </w:r>
      <w:r w:rsidRPr="00945E5F">
        <w:rPr>
          <w:rFonts w:ascii="Symbol" w:hAnsi="Symbol"/>
          <w:i/>
          <w:iCs/>
        </w:rPr>
        <w:t></w:t>
      </w:r>
      <w:r>
        <w:t xml:space="preserve">, washer stack deformation </w:t>
      </w:r>
      <w:r w:rsidRPr="00945E5F">
        <w:rPr>
          <w:rFonts w:ascii="Symbol" w:hAnsi="Symbol"/>
          <w:i/>
          <w:iCs/>
        </w:rPr>
        <w:t></w:t>
      </w:r>
      <w:r w:rsidRPr="00945E5F">
        <w:rPr>
          <w:vertAlign w:val="subscript"/>
        </w:rPr>
        <w:t>w</w:t>
      </w:r>
      <w:r>
        <w:t xml:space="preserve"> and spool plate deformation </w:t>
      </w:r>
      <w:r w:rsidRPr="00945E5F">
        <w:rPr>
          <w:rFonts w:ascii="Symbol" w:hAnsi="Symbol"/>
          <w:i/>
          <w:iCs/>
        </w:rPr>
        <w:t></w:t>
      </w:r>
      <w:r w:rsidRPr="00945E5F">
        <w:rPr>
          <w:vertAlign w:val="subscript"/>
        </w:rPr>
        <w:t>p</w:t>
      </w:r>
      <w:r>
        <w:t xml:space="preserve"> (example shown for 2 units of 2U2D in X direction for 0.5g CERL motion).</w:t>
      </w:r>
      <w:r>
        <w:tab/>
      </w:r>
      <w:r>
        <w:fldChar w:fldCharType="begin"/>
      </w:r>
      <w:r>
        <w:instrText xml:space="preserve"> PAGEREF _Toc168347924 \h </w:instrText>
      </w:r>
      <w:r>
        <w:fldChar w:fldCharType="separate"/>
      </w:r>
      <w:r w:rsidR="00C9563E">
        <w:t>5-4</w:t>
      </w:r>
      <w:r>
        <w:fldChar w:fldCharType="end"/>
      </w:r>
    </w:p>
    <w:p w14:paraId="3672C76A" w14:textId="1BFF2F99"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6 Various response quantities obtained from nonlinear dynamic analysis compared with corresponding measurements for 2 units of 2U2D in X direction for 0.5g CERL motion with 50% preload.</w:t>
      </w:r>
      <w:r>
        <w:tab/>
      </w:r>
      <w:r>
        <w:fldChar w:fldCharType="begin"/>
      </w:r>
      <w:r>
        <w:instrText xml:space="preserve"> PAGEREF _Toc168347925 \h </w:instrText>
      </w:r>
      <w:r>
        <w:fldChar w:fldCharType="separate"/>
      </w:r>
      <w:r w:rsidR="00C9563E">
        <w:t>5-6</w:t>
      </w:r>
      <w:r>
        <w:fldChar w:fldCharType="end"/>
      </w:r>
    </w:p>
    <w:p w14:paraId="6C58EED8" w14:textId="35093D32"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7 Various response quantities obtained from nonlinear dynamic analysis compared with corresponding measurements for 2 units of 2U2D in X direction for 0.5g CERL motion with25% preload.</w:t>
      </w:r>
      <w:r>
        <w:tab/>
      </w:r>
      <w:r>
        <w:fldChar w:fldCharType="begin"/>
      </w:r>
      <w:r>
        <w:instrText xml:space="preserve"> PAGEREF _Toc168347926 \h </w:instrText>
      </w:r>
      <w:r>
        <w:fldChar w:fldCharType="separate"/>
      </w:r>
      <w:r w:rsidR="00C9563E">
        <w:t>5-7</w:t>
      </w:r>
      <w:r>
        <w:fldChar w:fldCharType="end"/>
      </w:r>
    </w:p>
    <w:p w14:paraId="2ACFBD4C" w14:textId="70746D67"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1 Concept of graphically obtaining equivalent stiffness and damping ratio.</w:t>
      </w:r>
      <w:r>
        <w:tab/>
      </w:r>
      <w:r>
        <w:fldChar w:fldCharType="begin"/>
      </w:r>
      <w:r>
        <w:instrText xml:space="preserve"> PAGEREF _Toc168347927 \h </w:instrText>
      </w:r>
      <w:r>
        <w:fldChar w:fldCharType="separate"/>
      </w:r>
      <w:r w:rsidR="00C9563E">
        <w:t>6-1</w:t>
      </w:r>
      <w:r>
        <w:fldChar w:fldCharType="end"/>
      </w:r>
    </w:p>
    <w:p w14:paraId="7E9DC494" w14:textId="3DD30495"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2 Comparison of measurements with linear fit obtained using subspace system identification for 0.5g CERL excitation in the X direction for 2 units of 2U2D configuration.</w:t>
      </w:r>
      <w:r>
        <w:tab/>
      </w:r>
      <w:r>
        <w:fldChar w:fldCharType="begin"/>
      </w:r>
      <w:r>
        <w:instrText xml:space="preserve"> PAGEREF _Toc168347928 \h </w:instrText>
      </w:r>
      <w:r>
        <w:fldChar w:fldCharType="separate"/>
      </w:r>
      <w:r w:rsidR="00C9563E">
        <w:t>6-2</w:t>
      </w:r>
      <w:r>
        <w:fldChar w:fldCharType="end"/>
      </w:r>
    </w:p>
    <w:p w14:paraId="511451FB" w14:textId="77777777" w:rsidR="00811FC9" w:rsidRDefault="00683680" w:rsidP="007949E9">
      <w:pPr>
        <w:pStyle w:val="TableofFigures"/>
      </w:pPr>
      <w:r w:rsidRPr="007E0E8A">
        <w:fldChar w:fldCharType="end"/>
      </w:r>
      <w:r w:rsidRPr="007E0E8A">
        <w:fldChar w:fldCharType="begin"/>
      </w:r>
      <w:r w:rsidR="002651F9" w:rsidRPr="007E0E8A">
        <w:instrText xml:space="preserve"> TOC \c "Figure " </w:instrText>
      </w:r>
      <w:r w:rsidRPr="007E0E8A">
        <w:fldChar w:fldCharType="separate"/>
      </w:r>
    </w:p>
    <w:p w14:paraId="3E252260" w14:textId="14F82762" w:rsidR="00D60B15" w:rsidRDefault="00811FC9" w:rsidP="007949E9">
      <w:pPr>
        <w:pStyle w:val="BodyText"/>
        <w:tabs>
          <w:tab w:val="right" w:leader="dot" w:pos="9360"/>
        </w:tabs>
        <w:ind w:left="360" w:right="360" w:hanging="360"/>
      </w:pPr>
      <w:r>
        <w:rPr>
          <w:rFonts w:ascii="Helvetica" w:hAnsi="Helvetica"/>
          <w:b/>
          <w:bCs/>
          <w:noProof/>
        </w:rPr>
        <w:t>No table of figures entries found.</w:t>
      </w:r>
      <w:r w:rsidR="00683680" w:rsidRPr="007E0E8A">
        <w:rPr>
          <w:rFonts w:ascii="Helvetica" w:hAnsi="Helvetica"/>
        </w:rPr>
        <w:fldChar w:fldCharType="end"/>
      </w:r>
      <w:bookmarkEnd w:id="50"/>
      <w:bookmarkEnd w:id="51"/>
    </w:p>
    <w:p w14:paraId="31A4834F" w14:textId="77777777" w:rsidR="002651F9" w:rsidRDefault="002651F9">
      <w:pPr>
        <w:pStyle w:val="BodyText"/>
      </w:pPr>
    </w:p>
    <w:p w14:paraId="0F4E3DA7" w14:textId="77777777" w:rsidR="002651F9" w:rsidRDefault="002651F9">
      <w:pPr>
        <w:pStyle w:val="BodyText"/>
        <w:sectPr w:rsidR="002651F9" w:rsidSect="001C5748">
          <w:headerReference w:type="default" r:id="rId41"/>
          <w:type w:val="oddPage"/>
          <w:pgSz w:w="12240" w:h="15840"/>
          <w:pgMar w:top="1440" w:right="1440" w:bottom="1440" w:left="1440" w:header="720" w:footer="720" w:gutter="0"/>
          <w:pgNumType w:fmt="lowerRoman"/>
          <w:cols w:space="720"/>
        </w:sectPr>
      </w:pPr>
    </w:p>
    <w:p w14:paraId="479FDBE0" w14:textId="77777777" w:rsidR="002651F9" w:rsidRDefault="002651F9" w:rsidP="002651F9">
      <w:pPr>
        <w:pStyle w:val="SectionTitleOnly"/>
      </w:pPr>
      <w:r>
        <w:lastRenderedPageBreak/>
        <w:t>List of Tables</w:t>
      </w:r>
    </w:p>
    <w:p w14:paraId="2F4D1FC4" w14:textId="002F962C" w:rsidR="00811FC9" w:rsidRDefault="00A549DB">
      <w:pPr>
        <w:pStyle w:val="TableofFigures"/>
        <w:rPr>
          <w:rFonts w:asciiTheme="minorHAnsi" w:eastAsiaTheme="minorEastAsia" w:hAnsiTheme="minorHAnsi" w:cstheme="minorBidi"/>
          <w:kern w:val="2"/>
          <w:sz w:val="24"/>
          <w:szCs w:val="24"/>
          <w14:ligatures w14:val="standardContextual"/>
        </w:rPr>
      </w:pPr>
      <w:r>
        <w:fldChar w:fldCharType="begin"/>
      </w:r>
      <w:r>
        <w:instrText xml:space="preserve"> TOC \c "Table" </w:instrText>
      </w:r>
      <w:r>
        <w:fldChar w:fldCharType="separate"/>
      </w:r>
      <w:r w:rsidR="00811FC9">
        <w:t>Table 1</w:t>
      </w:r>
      <w:r w:rsidR="00811FC9">
        <w:noBreakHyphen/>
        <w:t>1 Washers used in this project [22]</w:t>
      </w:r>
      <w:r w:rsidR="00811FC9">
        <w:tab/>
      </w:r>
      <w:r w:rsidR="00811FC9">
        <w:fldChar w:fldCharType="begin"/>
      </w:r>
      <w:r w:rsidR="00811FC9">
        <w:instrText xml:space="preserve"> PAGEREF _Toc168347929 \h </w:instrText>
      </w:r>
      <w:r w:rsidR="00811FC9">
        <w:fldChar w:fldCharType="separate"/>
      </w:r>
      <w:r w:rsidR="00C9563E">
        <w:t>1-4</w:t>
      </w:r>
      <w:r w:rsidR="00811FC9">
        <w:fldChar w:fldCharType="end"/>
      </w:r>
    </w:p>
    <w:p w14:paraId="3CC869E9" w14:textId="7F1888A4" w:rsidR="00811FC9" w:rsidRDefault="00811FC9">
      <w:pPr>
        <w:pStyle w:val="TableofFigures"/>
        <w:rPr>
          <w:rFonts w:asciiTheme="minorHAnsi" w:eastAsiaTheme="minorEastAsia" w:hAnsiTheme="minorHAnsi" w:cstheme="minorBidi"/>
          <w:kern w:val="2"/>
          <w:sz w:val="24"/>
          <w:szCs w:val="24"/>
          <w14:ligatures w14:val="standardContextual"/>
        </w:rPr>
      </w:pPr>
      <w:r>
        <w:t>Table 1</w:t>
      </w:r>
      <w:r>
        <w:noBreakHyphen/>
        <w:t>2 Nomenclature used for Belleville washer units and stacks</w:t>
      </w:r>
      <w:r>
        <w:tab/>
      </w:r>
      <w:r>
        <w:fldChar w:fldCharType="begin"/>
      </w:r>
      <w:r>
        <w:instrText xml:space="preserve"> PAGEREF _Toc168347930 \h </w:instrText>
      </w:r>
      <w:r>
        <w:fldChar w:fldCharType="separate"/>
      </w:r>
      <w:r w:rsidR="00C9563E">
        <w:t>1-4</w:t>
      </w:r>
      <w:r>
        <w:fldChar w:fldCharType="end"/>
      </w:r>
    </w:p>
    <w:p w14:paraId="6F93E2F6" w14:textId="69F7BD48"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1 Summary of measured response quantities and corresponding instruments</w:t>
      </w:r>
      <w:r>
        <w:tab/>
      </w:r>
      <w:r>
        <w:fldChar w:fldCharType="begin"/>
      </w:r>
      <w:r>
        <w:instrText xml:space="preserve"> PAGEREF _Toc168347931 \h </w:instrText>
      </w:r>
      <w:r>
        <w:fldChar w:fldCharType="separate"/>
      </w:r>
      <w:r w:rsidR="00C9563E">
        <w:t>4-2</w:t>
      </w:r>
      <w:r>
        <w:fldChar w:fldCharType="end"/>
      </w:r>
    </w:p>
    <w:p w14:paraId="1776F6F9" w14:textId="144C4A30"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2 Response quantities derived indirectly from measurements</w:t>
      </w:r>
      <w:r>
        <w:tab/>
      </w:r>
      <w:r>
        <w:fldChar w:fldCharType="begin"/>
      </w:r>
      <w:r>
        <w:instrText xml:space="preserve"> PAGEREF _Toc168347932 \h </w:instrText>
      </w:r>
      <w:r>
        <w:fldChar w:fldCharType="separate"/>
      </w:r>
      <w:r w:rsidR="00C9563E">
        <w:t>4-3</w:t>
      </w:r>
      <w:r>
        <w:fldChar w:fldCharType="end"/>
      </w:r>
    </w:p>
    <w:p w14:paraId="49ED6ED2" w14:textId="5F733D8A"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3 Summary of CVT inertia properties</w:t>
      </w:r>
      <w:r>
        <w:tab/>
      </w:r>
      <w:r>
        <w:fldChar w:fldCharType="begin"/>
      </w:r>
      <w:r>
        <w:instrText xml:space="preserve"> PAGEREF _Toc168347933 \h </w:instrText>
      </w:r>
      <w:r>
        <w:fldChar w:fldCharType="separate"/>
      </w:r>
      <w:r w:rsidR="00C9563E">
        <w:t>4-4</w:t>
      </w:r>
      <w:r>
        <w:fldChar w:fldCharType="end"/>
      </w:r>
    </w:p>
    <w:p w14:paraId="34C14941" w14:textId="79724C2D"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4 Summary of configurations tested</w:t>
      </w:r>
      <w:r>
        <w:tab/>
      </w:r>
      <w:r>
        <w:fldChar w:fldCharType="begin"/>
      </w:r>
      <w:r>
        <w:instrText xml:space="preserve"> PAGEREF _Toc168347934 \h </w:instrText>
      </w:r>
      <w:r>
        <w:fldChar w:fldCharType="separate"/>
      </w:r>
      <w:r w:rsidR="00C9563E">
        <w:t>4-5</w:t>
      </w:r>
      <w:r>
        <w:fldChar w:fldCharType="end"/>
      </w:r>
    </w:p>
    <w:p w14:paraId="762409B8" w14:textId="50A0A1DD"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5 Summary of CVT inertia properties</w:t>
      </w:r>
      <w:r>
        <w:tab/>
      </w:r>
      <w:r>
        <w:fldChar w:fldCharType="begin"/>
      </w:r>
      <w:r>
        <w:instrText xml:space="preserve"> PAGEREF _Toc168347935 \h </w:instrText>
      </w:r>
      <w:r>
        <w:fldChar w:fldCharType="separate"/>
      </w:r>
      <w:r w:rsidR="00C9563E">
        <w:t>4-6</w:t>
      </w:r>
      <w:r>
        <w:fldChar w:fldCharType="end"/>
      </w:r>
    </w:p>
    <w:p w14:paraId="5F95C024" w14:textId="54F7171C" w:rsidR="00811FC9" w:rsidRDefault="00811FC9">
      <w:pPr>
        <w:pStyle w:val="TableofFigures"/>
        <w:rPr>
          <w:rFonts w:asciiTheme="minorHAnsi" w:eastAsiaTheme="minorEastAsia" w:hAnsiTheme="minorHAnsi" w:cstheme="minorBidi"/>
          <w:kern w:val="2"/>
          <w:sz w:val="24"/>
          <w:szCs w:val="24"/>
          <w14:ligatures w14:val="standardContextual"/>
        </w:rPr>
      </w:pPr>
      <w:r>
        <w:t>Table 6</w:t>
      </w:r>
      <w:r>
        <w:noBreakHyphen/>
        <w:t xml:space="preserve">1 Summary of findings from experimental measurements and equivalent linear modeling for 0.5g CERL excitation. Damping ratios in parentheses denote those obtained by the procedure in </w:t>
      </w:r>
      <w:r w:rsidRPr="007C4CCD">
        <w:rPr>
          <w:highlight w:val="yellow"/>
          <w:rPrChange w:id="52" w:author="Kempner,Leon Jr (BPA) - TEL-TPP-3" w:date="2024-06-20T13:13:00Z" w16du:dateUtc="2024-06-20T20:13:00Z">
            <w:rPr/>
          </w:rPrChange>
        </w:rPr>
        <w:t>XXX</w:t>
      </w:r>
      <w:r>
        <w:t>.</w:t>
      </w:r>
      <w:r>
        <w:tab/>
      </w:r>
      <w:r>
        <w:fldChar w:fldCharType="begin"/>
      </w:r>
      <w:r>
        <w:instrText xml:space="preserve"> PAGEREF _Toc168347936 \h </w:instrText>
      </w:r>
      <w:r>
        <w:fldChar w:fldCharType="separate"/>
      </w:r>
      <w:r w:rsidR="00C9563E">
        <w:t>6-3</w:t>
      </w:r>
      <w:r>
        <w:fldChar w:fldCharType="end"/>
      </w:r>
    </w:p>
    <w:p w14:paraId="33CBF6A6" w14:textId="77777777" w:rsidR="00811FC9" w:rsidRDefault="00A549DB" w:rsidP="007949E9">
      <w:pPr>
        <w:pStyle w:val="TableofFigures"/>
      </w:pPr>
      <w:r>
        <w:fldChar w:fldCharType="end"/>
      </w:r>
      <w:r w:rsidR="00683680" w:rsidRPr="007E0E8A">
        <w:fldChar w:fldCharType="begin"/>
      </w:r>
      <w:r w:rsidR="002651F9" w:rsidRPr="007E0E8A">
        <w:instrText xml:space="preserve"> TOC \c "Table " </w:instrText>
      </w:r>
      <w:r w:rsidR="00683680" w:rsidRPr="007E0E8A">
        <w:fldChar w:fldCharType="separate"/>
      </w:r>
    </w:p>
    <w:p w14:paraId="5A6F081C" w14:textId="5A927BB5" w:rsidR="00D60B15" w:rsidRDefault="00811FC9">
      <w:pPr>
        <w:pStyle w:val="BodyText"/>
      </w:pPr>
      <w:r>
        <w:rPr>
          <w:rFonts w:ascii="Helvetica" w:hAnsi="Helvetica"/>
          <w:b/>
          <w:bCs/>
          <w:noProof/>
        </w:rPr>
        <w:t>No table of figures entries found.</w:t>
      </w:r>
      <w:r w:rsidR="00683680" w:rsidRPr="007E0E8A">
        <w:rPr>
          <w:rFonts w:ascii="Helvetica" w:hAnsi="Helvetica"/>
        </w:rPr>
        <w:fldChar w:fldCharType="end"/>
      </w:r>
    </w:p>
    <w:p w14:paraId="70971055" w14:textId="77777777" w:rsidR="002651F9" w:rsidRPr="005B5DD0" w:rsidRDefault="002651F9">
      <w:pPr>
        <w:pStyle w:val="BodyText"/>
      </w:pPr>
    </w:p>
    <w:p w14:paraId="6E5A77E0" w14:textId="77777777" w:rsidR="00DF601F" w:rsidRPr="005B5DD0" w:rsidRDefault="00DF601F" w:rsidP="008D29A7">
      <w:pPr>
        <w:pStyle w:val="Heading3"/>
        <w:sectPr w:rsidR="00DF601F" w:rsidRPr="005B5DD0" w:rsidSect="001C5748">
          <w:headerReference w:type="default" r:id="rId42"/>
          <w:type w:val="oddPage"/>
          <w:pgSz w:w="12240" w:h="15840"/>
          <w:pgMar w:top="1440" w:right="1440" w:bottom="1440" w:left="1440" w:header="720" w:footer="720" w:gutter="0"/>
          <w:pgNumType w:fmt="lowerRoman"/>
          <w:cols w:space="720"/>
        </w:sectPr>
      </w:pPr>
    </w:p>
    <w:p w14:paraId="1FB5B4E7" w14:textId="0A5936CE" w:rsidR="00761B59" w:rsidRPr="005B5DD0" w:rsidRDefault="00761B59" w:rsidP="005E18CD">
      <w:pPr>
        <w:pStyle w:val="Heading1"/>
      </w:pPr>
      <w:r w:rsidRPr="005B5DD0">
        <w:lastRenderedPageBreak/>
        <w:br/>
      </w:r>
      <w:bookmarkStart w:id="53" w:name="_Toc168346897"/>
      <w:r w:rsidR="00DF73EE">
        <w:t>Introduction</w:t>
      </w:r>
      <w:bookmarkEnd w:id="53"/>
    </w:p>
    <w:p w14:paraId="18E9C462" w14:textId="1F71A3F2" w:rsidR="00DF601F" w:rsidRDefault="00B1780C" w:rsidP="00761B59">
      <w:pPr>
        <w:pStyle w:val="Heading2"/>
      </w:pPr>
      <w:bookmarkStart w:id="54" w:name="_Toc168346898"/>
      <w:r>
        <w:t>Background and objectives</w:t>
      </w:r>
      <w:bookmarkEnd w:id="54"/>
    </w:p>
    <w:p w14:paraId="319E70D3" w14:textId="335D80DE" w:rsidR="00B1780C" w:rsidRDefault="00596521" w:rsidP="00B1780C">
      <w:pPr>
        <w:pStyle w:val="BodyText"/>
      </w:pPr>
      <w:r w:rsidRPr="005D57B4">
        <w:t>Base</w:t>
      </w:r>
      <w:r>
        <w:t xml:space="preserve"> isolation and supplemental damping systems are now widely used as seismic protective systems in </w:t>
      </w:r>
      <w:ins w:id="55" w:author="Kempner,Leon Jr (BPA) - TEL-TPP-3" w:date="2024-06-20T13:15:00Z" w16du:dateUtc="2024-06-20T20:15:00Z">
        <w:r w:rsidR="007C4CCD">
          <w:t xml:space="preserve">electric utility </w:t>
        </w:r>
      </w:ins>
      <w:r>
        <w:t>structures</w:t>
      </w:r>
      <w:ins w:id="56" w:author="Kempner,Leon Jr (BPA) - TEL-TPP-3" w:date="2024-06-20T13:15:00Z" w16du:dateUtc="2024-06-20T20:15:00Z">
        <w:r w:rsidR="007C4CCD">
          <w:t xml:space="preserve"> in the USA</w:t>
        </w:r>
      </w:ins>
      <w:r>
        <w:t xml:space="preserve">. They represent a design philosophy that seeks to reduce seismic demand on functional structural components, and to minimize if not eliminate damage and permanent deformation even under large earthquakes. This is in contrast to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3C0080">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3C0080">
        <w:fldChar w:fldCharType="separate"/>
      </w:r>
      <w:r w:rsidR="003C0080">
        <w:rPr>
          <w:noProof/>
        </w:rPr>
        <w:t>[1]</w:t>
      </w:r>
      <w:r w:rsidR="003C0080">
        <w:fldChar w:fldCharType="end"/>
      </w:r>
      <w:r w:rsidR="003C0080">
        <w:t>. B</w:t>
      </w:r>
      <w:r>
        <w:t>ase isolation and supplemental damping systems are being increasingly deployed in substations for seismic protection</w:t>
      </w:r>
      <w:r w:rsidR="003C0080">
        <w:t xml:space="preserve"> </w: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3C0080">
        <w:fldChar w:fldCharType="end"/>
      </w:r>
      <w:r w:rsidR="003C0080">
        <w:fldChar w:fldCharType="separate"/>
      </w:r>
      <w:r w:rsidR="003C0080">
        <w:rPr>
          <w:noProof/>
        </w:rPr>
        <w:t>[2-5]</w:t>
      </w:r>
      <w:r w:rsidR="003C0080">
        <w:fldChar w:fldCharType="end"/>
      </w:r>
      <w:r>
        <w:t>.</w:t>
      </w:r>
    </w:p>
    <w:p w14:paraId="34AC6720" w14:textId="455E0167"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t>
      </w:r>
      <w:ins w:id="57" w:author="Kempner,Leon Jr (BPA) - TEL-TPP-3" w:date="2024-06-20T13:17:00Z" w16du:dateUtc="2024-06-20T20:17:00Z">
        <w:r w:rsidR="007C4CCD">
          <w:t xml:space="preserve">(spring) </w:t>
        </w:r>
      </w:ins>
      <w:r>
        <w:t xml:space="preserve">washers. </w:t>
      </w:r>
      <w:r w:rsidR="00914570">
        <w:t>Belleville washer</w:t>
      </w:r>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1C1487">
        <w:fldChar w:fldCharType="begin"/>
      </w:r>
      <w:r w:rsidR="001C1487">
        <w:instrText xml:space="preserve"> REF _Ref164076220 \h </w:instrText>
      </w:r>
      <w:r w:rsidR="001C1487">
        <w:fldChar w:fldCharType="separate"/>
      </w:r>
      <w:r w:rsidR="00C9563E" w:rsidRPr="005B5DD0">
        <w:t xml:space="preserve">Figure </w:t>
      </w:r>
      <w:r w:rsidR="00C9563E">
        <w:rPr>
          <w:noProof/>
        </w:rPr>
        <w:t>1</w:t>
      </w:r>
      <w:r w:rsidR="00C9563E" w:rsidRPr="005B5DD0">
        <w:noBreakHyphen/>
      </w:r>
      <w:r w:rsidR="00C9563E">
        <w:rPr>
          <w:noProof/>
        </w:rPr>
        <w:t>1</w:t>
      </w:r>
      <w:r w:rsidR="001C1487">
        <w:fldChar w:fldCharType="end"/>
      </w:r>
      <w:r w:rsidR="000862B8">
        <w:t>a</w:t>
      </w:r>
      <w:r w:rsidR="001C1487">
        <w:t>)</w:t>
      </w:r>
      <w:r w:rsidR="0042762A">
        <w:t xml:space="preserve">. They are also known as a disc springs or conical spring washers, although the term “disc springs” may be more appropriate </w:t>
      </w:r>
      <w:r w:rsidR="00FE0CF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FE0CF7">
        <w:fldChar w:fldCharType="separate"/>
      </w:r>
      <w:r w:rsidR="00FE0CF7">
        <w:rPr>
          <w:noProof/>
        </w:rPr>
        <w:t>[6]</w:t>
      </w:r>
      <w:r w:rsidR="00FE0CF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0862B8">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0862B8">
        <w:fldChar w:fldCharType="separate"/>
      </w:r>
      <w:r w:rsidR="00854039">
        <w:rPr>
          <w:noProof/>
        </w:rPr>
        <w:t>[7]</w:t>
      </w:r>
      <w:r w:rsidR="000862B8">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0158AA">
        <w:fldChar w:fldCharType="begin"/>
      </w:r>
      <w:r w:rsidR="000158AA">
        <w:instrText xml:space="preserve"> REF _Ref164099813 \r \h </w:instrText>
      </w:r>
      <w:r w:rsidR="000158AA">
        <w:fldChar w:fldCharType="separate"/>
      </w:r>
      <w:r w:rsidR="00C9563E">
        <w:t>3</w:t>
      </w:r>
      <w:r w:rsidR="000158AA">
        <w:fldChar w:fldCharType="end"/>
      </w:r>
      <w:r w:rsidR="000158AA">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81540" w14:paraId="73B11B27" w14:textId="77777777" w:rsidTr="001C1487">
        <w:tc>
          <w:tcPr>
            <w:tcW w:w="4675" w:type="dxa"/>
            <w:vAlign w:val="bottom"/>
          </w:tcPr>
          <w:p w14:paraId="5DA4BE73" w14:textId="5408CCC4" w:rsidR="001C1487" w:rsidRDefault="00A76414" w:rsidP="001C1487">
            <w:pPr>
              <w:pStyle w:val="BodyText"/>
              <w:spacing w:after="0"/>
            </w:pPr>
            <w:r w:rsidRPr="00A76414">
              <w:rPr>
                <w:noProof/>
              </w:rPr>
              <w:drawing>
                <wp:inline distT="0" distB="0" distL="0" distR="0" wp14:anchorId="70A46227" wp14:editId="23744D97">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5893" cy="1974826"/>
                          </a:xfrm>
                          <a:prstGeom prst="rect">
                            <a:avLst/>
                          </a:prstGeom>
                          <a:noFill/>
                          <a:ln>
                            <a:noFill/>
                          </a:ln>
                        </pic:spPr>
                      </pic:pic>
                    </a:graphicData>
                  </a:graphic>
                </wp:inline>
              </w:drawing>
            </w:r>
          </w:p>
          <w:p w14:paraId="0C80BAF5" w14:textId="15B60DE3" w:rsidR="001C1487" w:rsidRPr="00A76414" w:rsidRDefault="001C1487" w:rsidP="001C1487">
            <w:pPr>
              <w:pStyle w:val="BodyText"/>
              <w:spacing w:after="0"/>
            </w:pPr>
            <w:r>
              <w:t xml:space="preserve">(a) Shape and dimension specifications </w:t>
            </w:r>
            <w:r w:rsidR="00A76414">
              <w:t xml:space="preserve">(source: </w:t>
            </w:r>
            <w:r w:rsidR="00A76414">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w:t>
            </w:r>
            <w:r w:rsidR="00A76414">
              <w:fldChar w:fldCharType="end"/>
            </w:r>
            <w:r w:rsidR="00A76414">
              <w:t>)</w:t>
            </w:r>
          </w:p>
        </w:tc>
        <w:tc>
          <w:tcPr>
            <w:tcW w:w="4675" w:type="dxa"/>
            <w:vAlign w:val="bottom"/>
          </w:tcPr>
          <w:p w14:paraId="7FE79937" w14:textId="77777777" w:rsidR="00281540" w:rsidRDefault="001C1487" w:rsidP="001C1487">
            <w:pPr>
              <w:pStyle w:val="BodyText"/>
              <w:spacing w:after="0"/>
            </w:pPr>
            <w:r>
              <w:rPr>
                <w:noProof/>
              </w:rPr>
              <w:drawing>
                <wp:inline distT="0" distB="0" distL="0" distR="0" wp14:anchorId="192144B7" wp14:editId="36F1A56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a:ext>
                          </a:extLst>
                        </pic:spPr>
                      </pic:pic>
                    </a:graphicData>
                  </a:graphic>
                </wp:inline>
              </w:drawing>
            </w:r>
          </w:p>
          <w:p w14:paraId="41910672" w14:textId="0E53E060" w:rsidR="001C1487" w:rsidRDefault="001C1487" w:rsidP="001C1487">
            <w:pPr>
              <w:pStyle w:val="BodyText"/>
              <w:spacing w:after="0"/>
            </w:pPr>
            <w:r>
              <w:t xml:space="preserve">(b) Example of a stack </w:t>
            </w:r>
            <w:r w:rsidR="00FE0CF7">
              <w:t>with</w:t>
            </w:r>
            <w:r>
              <w:t xml:space="preserve"> series-parallel arrangement</w:t>
            </w:r>
          </w:p>
        </w:tc>
      </w:tr>
    </w:tbl>
    <w:p w14:paraId="73AC9B52" w14:textId="01B254BC" w:rsidR="00703C25" w:rsidRDefault="001C1487" w:rsidP="001C1487">
      <w:pPr>
        <w:pStyle w:val="Caption"/>
      </w:pPr>
      <w:bookmarkStart w:id="58" w:name="_Ref164076220"/>
      <w:bookmarkStart w:id="59" w:name="_Toc168347900"/>
      <w:r w:rsidRPr="005B5DD0">
        <w:t xml:space="preserve">Figure </w:t>
      </w:r>
      <w:r>
        <w:rPr>
          <w:noProof/>
        </w:rPr>
        <w:fldChar w:fldCharType="begin"/>
      </w:r>
      <w:r>
        <w:rPr>
          <w:noProof/>
        </w:rPr>
        <w:instrText xml:space="preserve"> STYLEREF 1 \s </w:instrText>
      </w:r>
      <w:r>
        <w:rPr>
          <w:noProof/>
        </w:rPr>
        <w:fldChar w:fldCharType="separate"/>
      </w:r>
      <w:r w:rsidR="00C9563E">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w:t>
      </w:r>
      <w:r>
        <w:rPr>
          <w:noProof/>
        </w:rPr>
        <w:fldChar w:fldCharType="end"/>
      </w:r>
      <w:bookmarkEnd w:id="58"/>
      <w:r>
        <w:br/>
        <w:t>Belleville washer shape, dimensions and stack consisting of series-parallel arrangement</w:t>
      </w:r>
      <w:bookmarkEnd w:id="59"/>
    </w:p>
    <w:p w14:paraId="65E630D1" w14:textId="6683E44A" w:rsidR="0053769E" w:rsidRDefault="00B50ABB" w:rsidP="00063846">
      <w:pPr>
        <w:pStyle w:val="BodyText"/>
      </w:pPr>
      <w:r>
        <w:lastRenderedPageBreak/>
        <w:t xml:space="preserve">hence energy dissipation. The washers can also be stacked in different ways as illustrated </w:t>
      </w:r>
      <w:r w:rsidR="00063846">
        <w:t xml:space="preserve">in </w:t>
      </w:r>
      <w:r w:rsidR="00063846">
        <w:fldChar w:fldCharType="begin"/>
      </w:r>
      <w:r w:rsidR="00063846">
        <w:instrText xml:space="preserve"> REF _Ref164076220 \h </w:instrText>
      </w:r>
      <w:r w:rsidR="00063846">
        <w:fldChar w:fldCharType="separate"/>
      </w:r>
      <w:r w:rsidR="00C9563E" w:rsidRPr="005B5DD0">
        <w:t xml:space="preserve">Figure </w:t>
      </w:r>
      <w:r w:rsidR="00C9563E">
        <w:rPr>
          <w:noProof/>
        </w:rPr>
        <w:t>1</w:t>
      </w:r>
      <w:r w:rsidR="00C9563E" w:rsidRPr="005B5DD0">
        <w:noBreakHyphen/>
      </w:r>
      <w:r w:rsidR="00C9563E">
        <w:rPr>
          <w:noProof/>
        </w:rPr>
        <w:t>1</w:t>
      </w:r>
      <w:r w:rsidR="00063846">
        <w:fldChar w:fldCharType="end"/>
      </w:r>
      <w:r w:rsidR="00063846">
        <w:t xml:space="preserve"> and </w:t>
      </w:r>
      <w:r w:rsidR="00063846">
        <w:fldChar w:fldCharType="begin"/>
      </w:r>
      <w:r w:rsidR="00063846">
        <w:instrText xml:space="preserve"> REF _Ref164081766 \h </w:instrText>
      </w:r>
      <w:r w:rsidR="00063846">
        <w:fldChar w:fldCharType="separate"/>
      </w:r>
      <w:r w:rsidR="00C9563E">
        <w:t xml:space="preserve">Table </w:t>
      </w:r>
      <w:r w:rsidR="00C9563E">
        <w:rPr>
          <w:noProof/>
        </w:rPr>
        <w:t>1</w:t>
      </w:r>
      <w:r w:rsidR="00C9563E">
        <w:noBreakHyphen/>
      </w:r>
      <w:r w:rsidR="00C9563E">
        <w:rPr>
          <w:noProof/>
        </w:rPr>
        <w:t>2</w:t>
      </w:r>
      <w:r w:rsidR="00063846">
        <w:fldChar w:fldCharType="end"/>
      </w:r>
      <w:r w:rsidR="00063846">
        <w:t>. Thus</w:t>
      </w:r>
      <w:ins w:id="60" w:author="Kempner,Leon Jr (BPA) - TEL-TPP-3" w:date="2024-06-20T13:19:00Z" w16du:dateUtc="2024-06-20T20:19:00Z">
        <w:r w:rsidR="007C4CCD">
          <w:t>,</w:t>
        </w:r>
      </w:ins>
      <w:r w:rsidR="00063846">
        <w:t xml:space="preserve"> the stiffness and </w:t>
      </w:r>
      <w:ins w:id="61" w:author="Kempner,Leon Jr (BPA) - TEL-TPP-3" w:date="2024-06-20T13:23:00Z" w16du:dateUtc="2024-06-20T20:23:00Z">
        <w:r w:rsidR="005C2DDA">
          <w:t xml:space="preserve">energy </w:t>
        </w:r>
      </w:ins>
      <w:r w:rsidR="00063846">
        <w:t xml:space="preserve">dissipation of a stack of Belleville washers can be tuned. Testing discussed further in Chapter </w:t>
      </w:r>
      <w:r w:rsidR="00063846">
        <w:fldChar w:fldCharType="begin"/>
      </w:r>
      <w:r w:rsidR="00063846">
        <w:instrText xml:space="preserve"> REF _Ref164099813 \r \h </w:instrText>
      </w:r>
      <w:r w:rsidR="00063846">
        <w:fldChar w:fldCharType="separate"/>
      </w:r>
      <w:r w:rsidR="00C9563E">
        <w:t>3</w:t>
      </w:r>
      <w:r w:rsidR="00063846">
        <w:fldChar w:fldCharType="end"/>
      </w:r>
      <w:r w:rsidR="00063846">
        <w:t xml:space="preserve"> has shown that the force-displacement hysteresis of washer stacks is stable and repeatable. These stacks therefore lend themselves to modeling, and use as engineered frequency modification and energy dissipation devices.</w:t>
      </w:r>
      <w:r w:rsidR="0053769E">
        <w:t xml:space="preserve"> </w:t>
      </w:r>
    </w:p>
    <w:p w14:paraId="6B49A9FD" w14:textId="65BAB7CE" w:rsidR="00063846" w:rsidRDefault="00854039" w:rsidP="00063846">
      <w:pPr>
        <w:pStyle w:val="BodyText"/>
      </w:pPr>
      <w:r>
        <w:t>For</w:t>
      </w:r>
      <w:r w:rsidR="0053769E">
        <w:t xml:space="preserve"> early analys</w:t>
      </w:r>
      <w:r>
        <w:t>e</w:t>
      </w:r>
      <w:r w:rsidR="0053769E">
        <w:t>s of the mechanical behavior of Belleville washers</w:t>
      </w:r>
      <w:r>
        <w:t xml:space="preserve">, see </w:t>
      </w:r>
      <w:r w:rsidR="0053769E">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53769E">
        <w:fldChar w:fldCharType="separate"/>
      </w:r>
      <w:r>
        <w:rPr>
          <w:noProof/>
        </w:rPr>
        <w:t>[8, 9]</w:t>
      </w:r>
      <w:r w:rsidR="0053769E">
        <w:fldChar w:fldCharType="end"/>
      </w:r>
      <w:r w:rsidR="0053769E">
        <w:t xml:space="preserve">, considering both single washer and nesting. For a more recent study on the analysis of washer mechanical behavior, see </w:t>
      </w:r>
      <w:r w:rsidR="0053769E">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53769E">
        <w:fldChar w:fldCharType="separate"/>
      </w:r>
      <w:r>
        <w:rPr>
          <w:noProof/>
        </w:rPr>
        <w:t>[10]</w:t>
      </w:r>
      <w:r w:rsidR="0053769E">
        <w:fldChar w:fldCharType="end"/>
      </w:r>
      <w:r w:rsidR="0053769E">
        <w:t xml:space="preserve"> and the references therein.</w:t>
      </w:r>
      <w:r w:rsidR="00A76414">
        <w:t xml:space="preserve"> The force-displacement behavior of a single washer is given by </w:t>
      </w:r>
      <w:r w:rsidR="00A76414">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 9]</w:t>
      </w:r>
      <w:r w:rsidR="00A76414">
        <w:fldChar w:fldCharType="end"/>
      </w:r>
    </w:p>
    <w:p w14:paraId="31509639" w14:textId="54CDB3EE"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(1-μ^2)</m:t>
            </m:r>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Cambria Math" w:hAnsi="Cambria Math"/>
              </w:rPr>
              <m:t>h</m:t>
            </m:r>
            <m:r>
              <m:rPr>
                <m:sty m:val="p"/>
              </m:rPr>
              <w:rPr>
                <w:rFonts w:ascii="Cambria Math" w:hAnsi="Cambria Math"/>
              </w:rPr>
              <m:t>-δ)</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14:paraId="715C3B86" w14:textId="027C97FD" w:rsidR="00A5235E" w:rsidRDefault="00A5235E" w:rsidP="00063846">
      <w:pPr>
        <w:pStyle w:val="BodyText"/>
      </w:pPr>
      <w:r>
        <w:t xml:space="preserve">where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 xml:space="preserve"> for a chart), </w:t>
      </w:r>
      <w:r>
        <w:rPr>
          <w:i/>
          <w:iCs/>
        </w:rPr>
        <w:t>a</w:t>
      </w:r>
      <w:r>
        <w:t xml:space="preserve"> is the outer radius</w:t>
      </w:r>
      <w:ins w:id="62" w:author="Kempner,Leon Jr (BPA) - TEL-TPP-3" w:date="2024-06-20T13:25:00Z" w16du:dateUtc="2024-06-20T20:25:00Z">
        <w:r w:rsidR="005C2DDA">
          <w:t>,</w:t>
        </w:r>
      </w:ins>
      <w:r>
        <w:t xml:space="preserve"> and </w:t>
      </w:r>
      <w:r>
        <w:rPr>
          <w:i/>
          <w:iCs/>
        </w:rPr>
        <w:t>h</w:t>
      </w:r>
      <w:r>
        <w:t xml:space="preserve"> and </w:t>
      </w:r>
      <w:r>
        <w:rPr>
          <w:i/>
          <w:iCs/>
        </w:rPr>
        <w:t>t</w:t>
      </w:r>
      <w:r>
        <w:t xml:space="preserve"> are the dimension shown in </w:t>
      </w:r>
      <w:r>
        <w:fldChar w:fldCharType="begin"/>
      </w:r>
      <w:r>
        <w:instrText xml:space="preserve"> REF _Ref164076220 \h </w:instrText>
      </w:r>
      <w:r>
        <w:fldChar w:fldCharType="separate"/>
      </w:r>
      <w:r w:rsidR="00C9563E" w:rsidRPr="005B5DD0">
        <w:t xml:space="preserve">Figure </w:t>
      </w:r>
      <w:r w:rsidR="00C9563E">
        <w:rPr>
          <w:noProof/>
        </w:rPr>
        <w:t>1</w:t>
      </w:r>
      <w:r w:rsidR="00C9563E" w:rsidRPr="005B5DD0">
        <w:noBreakHyphen/>
      </w:r>
      <w:r w:rsidR="00C9563E">
        <w:rPr>
          <w:noProof/>
        </w:rPr>
        <w:t>1</w:t>
      </w:r>
      <w:r>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r w:rsidR="002F29EF">
        <w:t>a wide variety</w:t>
      </w:r>
      <w:r>
        <w:t xml:space="preserve"> force-displacement behaviors as shown in </w:t>
      </w:r>
      <w:r>
        <w:fldChar w:fldCharType="begin"/>
      </w:r>
      <w:r>
        <w:instrText xml:space="preserve"> REF _Ref166156968 \h </w:instrText>
      </w:r>
      <w:r>
        <w:fldChar w:fldCharType="separate"/>
      </w:r>
      <w:r w:rsidR="00C9563E" w:rsidRPr="005B5DD0">
        <w:t xml:space="preserve">Figure </w:t>
      </w:r>
      <w:r w:rsidR="00C9563E">
        <w:rPr>
          <w:noProof/>
        </w:rPr>
        <w:t>1</w:t>
      </w:r>
      <w:r w:rsidR="00C9563E" w:rsidRPr="005B5DD0">
        <w:noBreakHyphen/>
      </w:r>
      <w:r w:rsidR="00C9563E">
        <w:rPr>
          <w:noProof/>
        </w:rPr>
        <w:t>2</w:t>
      </w:r>
      <w:r>
        <w:fldChar w:fldCharType="end"/>
      </w:r>
      <w:r>
        <w:t>.</w:t>
      </w:r>
      <w:r w:rsidR="002F29EF">
        <w:t xml:space="preserve"> As a point of reference, the washers used in the present project are listed in </w:t>
      </w:r>
      <w:r w:rsidR="002F29EF">
        <w:fldChar w:fldCharType="begin"/>
      </w:r>
      <w:r w:rsidR="002F29EF">
        <w:instrText xml:space="preserve"> REF _Ref166158704 \h </w:instrText>
      </w:r>
      <w:r w:rsidR="002F29EF">
        <w:fldChar w:fldCharType="separate"/>
      </w:r>
      <w:r w:rsidR="00C9563E">
        <w:t xml:space="preserve">Table </w:t>
      </w:r>
      <w:r w:rsidR="00C9563E">
        <w:rPr>
          <w:noProof/>
        </w:rPr>
        <w:t>1</w:t>
      </w:r>
      <w:r w:rsidR="00C9563E">
        <w:noBreakHyphen/>
      </w:r>
      <w:r w:rsidR="00C9563E">
        <w:rPr>
          <w:noProof/>
        </w:rPr>
        <w:t>1</w:t>
      </w:r>
      <w:r w:rsidR="002F29EF">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2F29EF">
        <w:fldChar w:fldCharType="begin"/>
      </w:r>
      <w:r w:rsidR="002F29EF">
        <w:instrText xml:space="preserve"> REF _Ref164099813 \r \h </w:instrText>
      </w:r>
      <w:r w:rsidR="002F29EF">
        <w:fldChar w:fldCharType="separate"/>
      </w:r>
      <w:r w:rsidR="00C9563E">
        <w:t>3</w:t>
      </w:r>
      <w:r w:rsidR="002F29EF">
        <w:fldChar w:fldCharType="end"/>
      </w:r>
      <w:r w:rsidR="002F29EF">
        <w:t>. Specific features of the force-displacement behavior can be exploited</w:t>
      </w:r>
      <w:r w:rsidR="00D40BBF">
        <w:rPr>
          <w:rStyle w:val="FootnoteReference"/>
        </w:rPr>
        <w:footnoteReference w:id="1"/>
      </w:r>
      <w:r w:rsidR="00D40BBF">
        <w:t>. An even wider range of behavior has been explored using Belleville</w:t>
      </w:r>
      <w:ins w:id="63" w:author="Kempner,Leon Jr (BPA) - TEL-TPP-3" w:date="2024-06-20T13:27:00Z" w16du:dateUtc="2024-06-20T20:27:00Z">
        <w:r w:rsidR="005C2DDA">
          <w:t xml:space="preserve"> </w:t>
        </w:r>
      </w:ins>
      <w:del w:id="64" w:author="Kempner,Leon Jr (BPA) - TEL-TPP-3" w:date="2024-06-20T13:27:00Z" w16du:dateUtc="2024-06-20T20:27:00Z">
        <w:r w:rsidR="00D40BBF" w:rsidDel="005C2DDA">
          <w:delText>-</w:delText>
        </w:r>
      </w:del>
      <w:r w:rsidR="00D40BBF">
        <w:t xml:space="preserve">washers made of shape-memory materials </w:t>
      </w:r>
      <w:r w:rsidR="00D40BBF">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D40BBF">
        <w:fldChar w:fldCharType="separate"/>
      </w:r>
      <w:r w:rsidR="00D40BBF">
        <w:rPr>
          <w:noProof/>
        </w:rPr>
        <w:t>[12]</w:t>
      </w:r>
      <w:r w:rsidR="00D40BBF">
        <w:fldChar w:fldCharType="end"/>
      </w:r>
      <w:r w:rsidR="00D40BBF">
        <w:t>.</w:t>
      </w:r>
    </w:p>
    <w:p w14:paraId="7F83208D" w14:textId="70EB08BE" w:rsidR="00A5235E" w:rsidRDefault="00A5235E" w:rsidP="00063846">
      <w:pPr>
        <w:pStyle w:val="BodyText"/>
      </w:pPr>
      <w:r w:rsidRPr="00A5235E">
        <w:rPr>
          <w:noProof/>
        </w:rPr>
        <w:drawing>
          <wp:inline distT="0" distB="0" distL="0" distR="0" wp14:anchorId="031EA7F5" wp14:editId="04AA209A">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701" cy="2344533"/>
                    </a:xfrm>
                    <a:prstGeom prst="rect">
                      <a:avLst/>
                    </a:prstGeom>
                    <a:noFill/>
                    <a:ln>
                      <a:noFill/>
                    </a:ln>
                  </pic:spPr>
                </pic:pic>
              </a:graphicData>
            </a:graphic>
          </wp:inline>
        </w:drawing>
      </w:r>
    </w:p>
    <w:p w14:paraId="59F4B032" w14:textId="438CD106" w:rsidR="00A5235E" w:rsidRPr="00A5235E" w:rsidRDefault="00A5235E" w:rsidP="00A5235E">
      <w:pPr>
        <w:pStyle w:val="Caption"/>
      </w:pPr>
      <w:bookmarkStart w:id="65" w:name="_Ref166156968"/>
      <w:bookmarkStart w:id="66" w:name="_Toc168347901"/>
      <w:r w:rsidRPr="005B5DD0">
        <w:t xml:space="preserve">Figure </w:t>
      </w:r>
      <w:r>
        <w:rPr>
          <w:noProof/>
        </w:rPr>
        <w:fldChar w:fldCharType="begin"/>
      </w:r>
      <w:r>
        <w:rPr>
          <w:noProof/>
        </w:rPr>
        <w:instrText xml:space="preserve"> STYLEREF 1 \s </w:instrText>
      </w:r>
      <w:r>
        <w:rPr>
          <w:noProof/>
        </w:rPr>
        <w:fldChar w:fldCharType="separate"/>
      </w:r>
      <w:r w:rsidR="00C9563E">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2</w:t>
      </w:r>
      <w:r>
        <w:rPr>
          <w:noProof/>
        </w:rPr>
        <w:fldChar w:fldCharType="end"/>
      </w:r>
      <w:bookmarkEnd w:id="65"/>
      <w:r>
        <w:br/>
      </w:r>
      <w:r>
        <w:lastRenderedPageBreak/>
        <w:t xml:space="preserve">Force-displacement response of a single washer as a function of </w:t>
      </w:r>
      <w:r w:rsidRPr="00A5235E">
        <w:rPr>
          <w:i/>
          <w:iCs/>
        </w:rPr>
        <w:t>h</w:t>
      </w:r>
      <w:r>
        <w:t>/</w:t>
      </w:r>
      <w:r w:rsidRPr="00A5235E">
        <w:rPr>
          <w:i/>
          <w:iCs/>
        </w:rPr>
        <w:t>t</w:t>
      </w:r>
      <w:r>
        <w:t xml:space="preserve"> (source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w:t>
      </w:r>
      <w:bookmarkEnd w:id="66"/>
    </w:p>
    <w:p w14:paraId="29534D01" w14:textId="3AE3C61D" w:rsidR="00F3736D" w:rsidRDefault="0053769E" w:rsidP="00063846">
      <w:pPr>
        <w:pStyle w:val="BodyText"/>
      </w:pPr>
      <w:r>
        <w:t xml:space="preserve">Belleville washers have been used in a number of industries for vibration isolation/absorption applications (see for example </w:t>
      </w:r>
      <w:r w:rsidR="00115768">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115768">
        <w:fldChar w:fldCharType="separate"/>
      </w:r>
      <w:r w:rsidR="00D40BBF">
        <w:rPr>
          <w:noProof/>
        </w:rPr>
        <w:t>[13]</w:t>
      </w:r>
      <w:r w:rsidR="00115768">
        <w:fldChar w:fldCharType="end"/>
      </w:r>
      <w:r>
        <w:t xml:space="preserve">). This includes seismic protective systems. </w:t>
      </w:r>
      <w:r w:rsidR="00D40BBF">
        <w:t>Use</w:t>
      </w:r>
      <w:del w:id="67" w:author="Kempner,Leon Jr (BPA) - TEL-TPP-3" w:date="2024-06-20T13:29:00Z" w16du:dateUtc="2024-06-20T20:29:00Z">
        <w:r w:rsidR="00D40BBF" w:rsidDel="005C2DDA">
          <w:delText>d</w:delText>
        </w:r>
      </w:del>
      <w:r w:rsidR="00D40BBF">
        <w:t xml:space="preserve"> of large Belleville washers (referred to therein as coned disc springs) for vertically isolation of the reactor vessel and other components in a horizontally isolated nuclear power plant building was discussed in</w:t>
      </w:r>
      <w:r w:rsidR="00F7387D">
        <w:t xml:space="preserve"> references </w: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F7387D">
        <w:fldChar w:fldCharType="end"/>
      </w:r>
      <w:r w:rsidR="00F7387D">
        <w:fldChar w:fldCharType="separate"/>
      </w:r>
      <w:r w:rsidR="00F7387D">
        <w:rPr>
          <w:noProof/>
        </w:rPr>
        <w:t>[14-16]</w:t>
      </w:r>
      <w:r w:rsidR="00F7387D">
        <w:fldChar w:fldCharType="end"/>
      </w:r>
      <w:r w:rsidR="00D40BBF">
        <w:t xml:space="preserve">. </w:t>
      </w:r>
      <w:r w:rsidR="00F7387D">
        <w:t xml:space="preserve">Belleville washers have been used to maintain bolt tension in frictional sliding structural connections </w:t>
      </w:r>
      <w:r w:rsidR="00F7387D">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F7387D">
        <w:fldChar w:fldCharType="separate"/>
      </w:r>
      <w:r w:rsidR="00F7387D">
        <w:rPr>
          <w:noProof/>
        </w:rPr>
        <w:t>[17]</w:t>
      </w:r>
      <w:r w:rsidR="00F7387D">
        <w:fldChar w:fldCharType="end"/>
      </w:r>
      <w:r w:rsidR="00F7387D">
        <w:t xml:space="preserve">. </w:t>
      </w:r>
      <w:r w:rsidR="00F3736D">
        <w:t xml:space="preserve">Shape memory Belleville washers have also been considered for energy-dissipating braces in structures </w:t>
      </w:r>
      <w:r w:rsidR="00F3736D">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F3736D">
        <w:fldChar w:fldCharType="separate"/>
      </w:r>
      <w:r w:rsidR="00F3736D">
        <w:rPr>
          <w:noProof/>
        </w:rPr>
        <w:t>[18]</w:t>
      </w:r>
      <w:r w:rsidR="00F3736D">
        <w:fldChar w:fldCharType="end"/>
      </w:r>
      <w:r w:rsidR="00F3736D">
        <w:t xml:space="preserve">. The closely related concept of ring springs has been studied for seismic isolation in </w:t>
      </w:r>
      <w:r w:rsidR="00F3736D">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F3736D">
        <w:fldChar w:fldCharType="separate"/>
      </w:r>
      <w:r w:rsidR="00F3736D">
        <w:rPr>
          <w:noProof/>
        </w:rPr>
        <w:t>[19]</w:t>
      </w:r>
      <w:r w:rsidR="00F3736D">
        <w:fldChar w:fldCharType="end"/>
      </w:r>
      <w:r w:rsidR="00F3736D">
        <w:t>.</w:t>
      </w:r>
      <w:r w:rsidR="008426D6">
        <w:t xml:space="preserve"> Use of Belleville washers for vertical isolation of buildings under train-induced vibration has been studied in </w:t>
      </w:r>
      <w:r w:rsidR="008426D6">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8426D6">
        <w:fldChar w:fldCharType="separate"/>
      </w:r>
      <w:r w:rsidR="008426D6">
        <w:rPr>
          <w:noProof/>
        </w:rPr>
        <w:t>[20]</w:t>
      </w:r>
      <w:r w:rsidR="008426D6">
        <w:fldChar w:fldCharType="end"/>
      </w:r>
      <w:r w:rsidR="008426D6">
        <w:t xml:space="preserve">; in this paper, the different force-displacement responses of </w:t>
      </w:r>
      <w:r w:rsidR="008426D6">
        <w:fldChar w:fldCharType="begin"/>
      </w:r>
      <w:r w:rsidR="008426D6">
        <w:instrText xml:space="preserve"> REF _Ref166156968 \h </w:instrText>
      </w:r>
      <w:r w:rsidR="008426D6">
        <w:fldChar w:fldCharType="separate"/>
      </w:r>
      <w:r w:rsidR="00C9563E" w:rsidRPr="005B5DD0">
        <w:t xml:space="preserve">Figure </w:t>
      </w:r>
      <w:r w:rsidR="00C9563E">
        <w:rPr>
          <w:noProof/>
        </w:rPr>
        <w:t>1</w:t>
      </w:r>
      <w:r w:rsidR="00C9563E" w:rsidRPr="005B5DD0">
        <w:noBreakHyphen/>
      </w:r>
      <w:r w:rsidR="00C9563E">
        <w:rPr>
          <w:noProof/>
        </w:rPr>
        <w:t>2</w:t>
      </w:r>
      <w:r w:rsidR="008426D6">
        <w:fldChar w:fldCharType="end"/>
      </w:r>
      <w:r w:rsidR="008426D6">
        <w:t xml:space="preserve"> are properly utilized and a thorough analysis of hysteretic behavior (cf</w:t>
      </w:r>
      <w:r w:rsidR="002D0A43">
        <w:t>.</w:t>
      </w:r>
      <w:r w:rsidR="008426D6">
        <w:t xml:space="preserve"> Chapter </w:t>
      </w:r>
      <w:r w:rsidR="008426D6">
        <w:fldChar w:fldCharType="begin"/>
      </w:r>
      <w:r w:rsidR="008426D6">
        <w:instrText xml:space="preserve"> REF _Ref164099813 \r \h </w:instrText>
      </w:r>
      <w:r w:rsidR="008426D6">
        <w:fldChar w:fldCharType="separate"/>
      </w:r>
      <w:r w:rsidR="00C9563E">
        <w:t>3</w:t>
      </w:r>
      <w:r w:rsidR="008426D6">
        <w:fldChar w:fldCharType="end"/>
      </w:r>
      <w:r w:rsidR="008426D6">
        <w:t xml:space="preserve"> in this report) is presented.</w:t>
      </w:r>
    </w:p>
    <w:p w14:paraId="3B1CFF93" w14:textId="3798FCCE" w:rsidR="00EB410E" w:rsidRDefault="00F3736D" w:rsidP="00063846">
      <w:pPr>
        <w:pStyle w:val="BodyText"/>
      </w:pPr>
      <w:r>
        <w:t xml:space="preserve">The first suggestion of using Belleville washers for seismic protection of substation equipment was in a report prepared for Bonneville Power Administration </w:t>
      </w:r>
      <w:r>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fldChar w:fldCharType="separate"/>
      </w:r>
      <w:r>
        <w:rPr>
          <w:noProof/>
        </w:rPr>
        <w:t>[1]</w:t>
      </w:r>
      <w:r>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3F793B">
        <w:fldChar w:fldCharType="begin"/>
      </w:r>
      <w:r w:rsidR="009C4D41">
        <w:instrText xml:space="preserve"> ADDIN EN.CITE &lt;EndNote&gt;&lt;Cite&gt;&lt;Author&gt;Institute of Electrical and Electronics Engineers&lt;/Author&gt;&lt;Year&gt;1984&lt;/Year&gt;&lt;RecNum&gt;29&lt;/RecNum&gt;&lt;DisplayText&gt;[21]&lt;/DisplayText&gt;&lt;record&gt;&lt;rec-number&gt;29&lt;/rec-number&gt;&lt;foreign-keys&gt;&lt;key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Document"&gt;46&lt;/ref-type&gt;&lt;contributors&gt;&lt;authors&gt;&lt;author&gt;Institute of Electrical and Electronics Engineers,,&lt;/author&gt;&lt;/authors&gt;&lt;/contributors&gt;&lt;titles&gt;&lt;title&gt;IEEE Recommended Practices for Seismic Design of Substations Std 693-1984&lt;/title&gt;&lt;/titles&gt;&lt;pages&gt;1-13&lt;/pages&gt;&lt;dates&gt;&lt;year&gt;1984&lt;/year&gt;&lt;/dates&gt;&lt;urls&gt;&lt;/urls&gt;&lt;electronic-resource-num&gt;10.1109/IEEESTD.1984.82450&lt;/electronic-resource-num&gt;&lt;/record&gt;&lt;/Cite&gt;&lt;/EndNote&gt;</w:instrText>
      </w:r>
      <w:r w:rsidR="003F793B">
        <w:fldChar w:fldCharType="separate"/>
      </w:r>
      <w:r w:rsidR="008426D6">
        <w:rPr>
          <w:noProof/>
        </w:rPr>
        <w:t>[21]</w:t>
      </w:r>
      <w:r w:rsidR="003F793B">
        <w:fldChar w:fldCharType="end"/>
      </w:r>
      <w:r w:rsidR="003F793B">
        <w:t xml:space="preserve"> briefly mentions the possibility of Belleville washers for seismic protection, but this was removed in subsequent edition</w:t>
      </w:r>
      <w:r w:rsidR="00E35597">
        <w:t xml:space="preserve">. </w:t>
      </w:r>
      <w:r w:rsidR="003F793B">
        <w:t xml:space="preserve">Seattle City Light has been installing Belleville washer stacks for seismic protection of their equipment; the present </w:t>
      </w:r>
      <w:r w:rsidR="00422D99">
        <w:t>research</w:t>
      </w:r>
      <w:r w:rsidR="003F793B">
        <w:t xml:space="preserve"> was driven by this</w:t>
      </w:r>
      <w:r w:rsidR="00E35597">
        <w:t>.</w:t>
      </w:r>
    </w:p>
    <w:p w14:paraId="297EABD9" w14:textId="1E280C67" w:rsidR="00E35597" w:rsidRDefault="00422D99" w:rsidP="00063846">
      <w:pPr>
        <w:pStyle w:val="BodyText"/>
      </w:pPr>
      <w:r>
        <w:t>The goal of this project is to study the effectiveness of Belleville washers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support structures, essentially behave as rigid bodies rocking under horizontal ground motion due to the flexibility of the support structure. </w:t>
      </w:r>
      <w:r>
        <w:t>When Belleville washer stacks are installed at the base of such equipment, above the support structure, the equipment will rock under horizontal ground motion relative to the support structure. The Belleville washer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14:paraId="1F139A00" w14:textId="3B410F33" w:rsidR="008426D6" w:rsidRDefault="008426D6" w:rsidP="00063846">
      <w:pPr>
        <w:pStyle w:val="BodyText"/>
      </w:pPr>
      <w:r>
        <w:t>The objectives of this project are</w:t>
      </w:r>
      <w:r w:rsidR="00BF0FC9">
        <w:t>:</w:t>
      </w:r>
    </w:p>
    <w:p w14:paraId="06D0B276" w14:textId="4695B9C3" w:rsidR="008426D6" w:rsidRDefault="008426D6" w:rsidP="008426D6">
      <w:pPr>
        <w:pStyle w:val="BodyText"/>
        <w:numPr>
          <w:ilvl w:val="0"/>
          <w:numId w:val="38"/>
        </w:numPr>
      </w:pPr>
      <w:r w:rsidRPr="008426D6">
        <w:t>Develop an analysis-based systematic approach for design of a Belleville</w:t>
      </w:r>
      <w:ins w:id="68" w:author="Kempner,Leon Jr (BPA) - TEL-TPP-3" w:date="2024-06-20T13:33:00Z" w16du:dateUtc="2024-06-20T20:33:00Z">
        <w:r w:rsidR="00E21A0B">
          <w:t xml:space="preserve"> </w:t>
        </w:r>
      </w:ins>
      <w:del w:id="69" w:author="Kempner,Leon Jr (BPA) - TEL-TPP-3" w:date="2024-06-20T13:33:00Z" w16du:dateUtc="2024-06-20T20:33:00Z">
        <w:r w:rsidRPr="008426D6" w:rsidDel="00E21A0B">
          <w:delText>-</w:delText>
        </w:r>
      </w:del>
      <w:r w:rsidRPr="008426D6">
        <w:t>washer seismic protective system for a given equipment (together with given seismic demand and support structure)</w:t>
      </w:r>
      <w:r>
        <w:t>.</w:t>
      </w:r>
    </w:p>
    <w:p w14:paraId="08867462" w14:textId="2393519F" w:rsidR="006A0B13" w:rsidRDefault="008426D6" w:rsidP="000E5C58">
      <w:pPr>
        <w:pStyle w:val="BodyText"/>
        <w:numPr>
          <w:ilvl w:val="0"/>
          <w:numId w:val="38"/>
        </w:numPr>
      </w:pPr>
      <w:r w:rsidRPr="008426D6">
        <w:t xml:space="preserve">Develop support for such an approach through </w:t>
      </w:r>
      <w:r>
        <w:t xml:space="preserve">physical </w:t>
      </w:r>
      <w:r w:rsidR="006A0B13">
        <w:t>experiments</w:t>
      </w:r>
      <w:r>
        <w:t>.</w:t>
      </w:r>
    </w:p>
    <w:p w14:paraId="1431D107" w14:textId="14CBC18D" w:rsidR="006A0B13" w:rsidRDefault="006A0B13" w:rsidP="006A0B13">
      <w:pPr>
        <w:pStyle w:val="BodyText"/>
      </w:pPr>
      <w:r>
        <w:t>A CVT provided by Seattle City Light (see</w:t>
      </w:r>
      <w:ins w:id="70" w:author="Kempner,Leon Jr (BPA) - TEL-TPP-3" w:date="2024-06-20T13:35:00Z" w16du:dateUtc="2024-06-20T20:35:00Z">
        <w:r w:rsidR="00E21A0B">
          <w:t xml:space="preserve"> Figure </w:t>
        </w:r>
      </w:ins>
      <w:ins w:id="71" w:author="Kempner,Leon Jr (BPA) - TEL-TPP-3" w:date="2024-06-20T13:44:00Z" w16du:dateUtc="2024-06-20T20:44:00Z">
        <w:r w:rsidR="00276926">
          <w:t>3</w:t>
        </w:r>
      </w:ins>
      <w:ins w:id="72" w:author="Kempner,Leon Jr (BPA) - TEL-TPP-3" w:date="2024-06-20T13:35:00Z" w16du:dateUtc="2024-06-20T20:35:00Z">
        <w:r w:rsidR="00E21A0B">
          <w:t>-1</w:t>
        </w:r>
      </w:ins>
      <w:r>
        <w:t xml:space="preserve"> ) is used in the shake table experiments described in Chapter </w:t>
      </w:r>
      <w:r>
        <w:fldChar w:fldCharType="begin"/>
      </w:r>
      <w:r>
        <w:instrText xml:space="preserve"> REF _Ref166687996 \r \h </w:instrText>
      </w:r>
      <w:r>
        <w:fldChar w:fldCharType="separate"/>
      </w:r>
      <w:r w:rsidR="00C9563E">
        <w:t>4</w:t>
      </w:r>
      <w:r>
        <w:fldChar w:fldCharType="end"/>
      </w:r>
      <w:r>
        <w:t>.</w:t>
      </w:r>
    </w:p>
    <w:p w14:paraId="50F7D93B" w14:textId="37671467" w:rsidR="00393642" w:rsidRDefault="00393642">
      <w:pPr>
        <w:rPr>
          <w:rFonts w:ascii="Times New Roman" w:hAnsi="Times New Roman"/>
          <w:sz w:val="24"/>
        </w:rPr>
      </w:pPr>
      <w:r>
        <w:br w:type="page"/>
      </w:r>
    </w:p>
    <w:p w14:paraId="100B1405" w14:textId="19AE9F16" w:rsidR="00B1780C" w:rsidRDefault="00B1780C" w:rsidP="00B1780C">
      <w:pPr>
        <w:pStyle w:val="Heading2"/>
      </w:pPr>
      <w:bookmarkStart w:id="73" w:name="_Toc168346899"/>
      <w:r>
        <w:lastRenderedPageBreak/>
        <w:t>Nomenclature for washer configurations</w:t>
      </w:r>
      <w:bookmarkEnd w:id="73"/>
    </w:p>
    <w:p w14:paraId="7BDD5158" w14:textId="2CC7569B" w:rsidR="006D7954" w:rsidRDefault="006D7954" w:rsidP="006D7954">
      <w:pPr>
        <w:pStyle w:val="BodyText"/>
      </w:pPr>
      <w:r>
        <w:t xml:space="preserve">The specific washers used in the project </w:t>
      </w:r>
      <w:r w:rsidR="007B4A29">
        <w:t xml:space="preserve">are </w:t>
      </w:r>
      <w:r>
        <w:t xml:space="preserve">from Key Bellevilles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r w:rsidR="002B157E">
        <w:fldChar w:fldCharType="end"/>
      </w:r>
      <w:r>
        <w:t xml:space="preserve"> </w:t>
      </w:r>
      <w:r w:rsidR="007B4A29">
        <w:t xml:space="preserve">and </w:t>
      </w:r>
      <w:r>
        <w:t xml:space="preserve">are listed in </w:t>
      </w:r>
      <w:r w:rsidR="002B157E">
        <w:fldChar w:fldCharType="begin"/>
      </w:r>
      <w:r w:rsidR="002B157E">
        <w:instrText xml:space="preserve"> REF _Ref166158704 \h </w:instrText>
      </w:r>
      <w:r w:rsidR="002B157E">
        <w:fldChar w:fldCharType="separate"/>
      </w:r>
      <w:r w:rsidR="00C9563E">
        <w:t xml:space="preserve">Table </w:t>
      </w:r>
      <w:r w:rsidR="00C9563E">
        <w:rPr>
          <w:noProof/>
        </w:rPr>
        <w:t>1</w:t>
      </w:r>
      <w:r w:rsidR="00C9563E">
        <w:noBreakHyphen/>
      </w:r>
      <w:r w:rsidR="00C9563E">
        <w:rPr>
          <w:noProof/>
        </w:rPr>
        <w:t>1</w:t>
      </w:r>
      <w:r w:rsidR="002B157E">
        <w:fldChar w:fldCharType="end"/>
      </w:r>
      <w:r w:rsidR="007B4A29">
        <w:t>.</w:t>
      </w:r>
    </w:p>
    <w:p w14:paraId="1C936A08" w14:textId="144FE1FB" w:rsidR="0023177B" w:rsidRPr="00E11FDF" w:rsidRDefault="0023177B" w:rsidP="0023177B">
      <w:pPr>
        <w:pStyle w:val="Caption"/>
      </w:pPr>
      <w:bookmarkStart w:id="74" w:name="_Ref166158704"/>
      <w:bookmarkStart w:id="75" w:name="_Toc168347929"/>
      <w:r>
        <w:t xml:space="preserve">Table </w:t>
      </w:r>
      <w:r>
        <w:fldChar w:fldCharType="begin"/>
      </w:r>
      <w:r>
        <w:instrText xml:space="preserve"> STYLEREF 1 \s </w:instrText>
      </w:r>
      <w:r>
        <w:fldChar w:fldCharType="separate"/>
      </w:r>
      <w:r w:rsidR="00C9563E">
        <w:rPr>
          <w:noProof/>
        </w:rPr>
        <w:t>1</w:t>
      </w:r>
      <w:r>
        <w:rPr>
          <w:noProof/>
        </w:rPr>
        <w:fldChar w:fldCharType="end"/>
      </w:r>
      <w:r>
        <w:noBreakHyphen/>
      </w:r>
      <w:r>
        <w:fldChar w:fldCharType="begin"/>
      </w:r>
      <w:r>
        <w:instrText xml:space="preserve"> SEQ Table \* ARABIC \s 1 </w:instrText>
      </w:r>
      <w:r>
        <w:fldChar w:fldCharType="separate"/>
      </w:r>
      <w:r w:rsidR="00C9563E">
        <w:rPr>
          <w:noProof/>
        </w:rPr>
        <w:t>1</w:t>
      </w:r>
      <w:r>
        <w:rPr>
          <w:noProof/>
        </w:rPr>
        <w:fldChar w:fldCharType="end"/>
      </w:r>
      <w:bookmarkEnd w:id="74"/>
      <w:r>
        <w:br/>
        <w:t xml:space="preserve">Washers used in this project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bookmarkEnd w:id="75"/>
      <w:r w:rsidR="002B157E">
        <w:fldChar w:fldCharType="end"/>
      </w:r>
    </w:p>
    <w:tbl>
      <w:tblPr>
        <w:tblStyle w:val="TableGrid"/>
        <w:tblW w:w="0" w:type="auto"/>
        <w:tblLayout w:type="fixed"/>
        <w:tblLook w:val="04A0" w:firstRow="1" w:lastRow="0" w:firstColumn="1" w:lastColumn="0" w:noHBand="0" w:noVBand="1"/>
      </w:tblPr>
      <w:tblGrid>
        <w:gridCol w:w="1800"/>
        <w:gridCol w:w="1620"/>
        <w:gridCol w:w="1530"/>
        <w:gridCol w:w="1170"/>
        <w:gridCol w:w="1046"/>
        <w:gridCol w:w="1204"/>
      </w:tblGrid>
      <w:tr w:rsidR="006D7954" w14:paraId="24B6F38D" w14:textId="77777777" w:rsidTr="006A0B13">
        <w:tc>
          <w:tcPr>
            <w:tcW w:w="1800" w:type="dxa"/>
          </w:tcPr>
          <w:p w14:paraId="1B8A7508" w14:textId="4D64941B" w:rsidR="006D7954" w:rsidRDefault="006D7954" w:rsidP="006D7954">
            <w:pPr>
              <w:pStyle w:val="BodyText"/>
            </w:pPr>
            <w:r>
              <w:t>Washer</w:t>
            </w:r>
          </w:p>
        </w:tc>
        <w:tc>
          <w:tcPr>
            <w:tcW w:w="1620" w:type="dxa"/>
          </w:tcPr>
          <w:p w14:paraId="29B875D8" w14:textId="732BC818" w:rsidR="006D7954" w:rsidRDefault="006D7954" w:rsidP="006D7954">
            <w:pPr>
              <w:pStyle w:val="BodyText"/>
            </w:pPr>
            <w:r>
              <w:t>Outer Diameter (in)</w:t>
            </w:r>
          </w:p>
        </w:tc>
        <w:tc>
          <w:tcPr>
            <w:tcW w:w="1530" w:type="dxa"/>
          </w:tcPr>
          <w:p w14:paraId="248DB351" w14:textId="279C3CBE" w:rsidR="006D7954" w:rsidRDefault="006D7954" w:rsidP="006D7954">
            <w:pPr>
              <w:pStyle w:val="BodyText"/>
            </w:pPr>
            <w:r>
              <w:t>Inner Diameter (in)</w:t>
            </w:r>
          </w:p>
        </w:tc>
        <w:tc>
          <w:tcPr>
            <w:tcW w:w="1170" w:type="dxa"/>
          </w:tcPr>
          <w:p w14:paraId="6B24E7B7" w14:textId="50211ADA" w:rsidR="006D7954" w:rsidRDefault="00F859CA" w:rsidP="006D7954">
            <w:pPr>
              <w:pStyle w:val="BodyText"/>
            </w:pPr>
            <w:r w:rsidRPr="00F859CA">
              <w:rPr>
                <w:i/>
                <w:iCs/>
              </w:rPr>
              <w:t>t</w:t>
            </w:r>
            <w:r w:rsidR="006D7954">
              <w:t xml:space="preserve"> (in)</w:t>
            </w:r>
          </w:p>
        </w:tc>
        <w:tc>
          <w:tcPr>
            <w:tcW w:w="1046" w:type="dxa"/>
          </w:tcPr>
          <w:p w14:paraId="01DA47A7" w14:textId="7B73D239" w:rsidR="006D7954" w:rsidRDefault="00F859CA" w:rsidP="006D7954">
            <w:pPr>
              <w:pStyle w:val="BodyText"/>
            </w:pPr>
            <w:r w:rsidRPr="00F859CA">
              <w:rPr>
                <w:i/>
                <w:iCs/>
              </w:rPr>
              <w:t>h</w:t>
            </w:r>
            <w:r w:rsidR="006D7954">
              <w:t xml:space="preserve"> (in)</w:t>
            </w:r>
          </w:p>
        </w:tc>
        <w:tc>
          <w:tcPr>
            <w:tcW w:w="1204" w:type="dxa"/>
          </w:tcPr>
          <w:p w14:paraId="2DFB8200" w14:textId="0474C00E" w:rsidR="006D7954" w:rsidRDefault="006D7954" w:rsidP="006D7954">
            <w:pPr>
              <w:pStyle w:val="BodyText"/>
            </w:pPr>
            <w:r>
              <w:t>Flattening load (lb)</w:t>
            </w:r>
          </w:p>
        </w:tc>
      </w:tr>
      <w:tr w:rsidR="006D7954" w14:paraId="711274AD" w14:textId="77777777" w:rsidTr="006A0B13">
        <w:tc>
          <w:tcPr>
            <w:tcW w:w="1800" w:type="dxa"/>
          </w:tcPr>
          <w:p w14:paraId="19AA1F86" w14:textId="489EE74D" w:rsidR="006D7954" w:rsidRDefault="006D7954" w:rsidP="006D7954">
            <w:pPr>
              <w:pStyle w:val="BodyText"/>
            </w:pPr>
            <w:r>
              <w:t>K1875-G-086</w:t>
            </w:r>
          </w:p>
        </w:tc>
        <w:tc>
          <w:tcPr>
            <w:tcW w:w="1620" w:type="dxa"/>
          </w:tcPr>
          <w:p w14:paraId="2E880D1B" w14:textId="07D8A6DF" w:rsidR="006D7954" w:rsidRDefault="006D7954" w:rsidP="006D7954">
            <w:pPr>
              <w:pStyle w:val="BodyText"/>
            </w:pPr>
            <w:r>
              <w:t>1.875</w:t>
            </w:r>
          </w:p>
        </w:tc>
        <w:tc>
          <w:tcPr>
            <w:tcW w:w="1530" w:type="dxa"/>
          </w:tcPr>
          <w:p w14:paraId="346B8BD7" w14:textId="032F0B59" w:rsidR="006D7954" w:rsidRDefault="006D7954" w:rsidP="006D7954">
            <w:pPr>
              <w:pStyle w:val="BodyText"/>
            </w:pPr>
            <w:r>
              <w:t>0.656</w:t>
            </w:r>
          </w:p>
        </w:tc>
        <w:tc>
          <w:tcPr>
            <w:tcW w:w="1170" w:type="dxa"/>
          </w:tcPr>
          <w:p w14:paraId="1CE09871" w14:textId="5037A01A" w:rsidR="006D7954" w:rsidRDefault="006D7954" w:rsidP="006D7954">
            <w:pPr>
              <w:pStyle w:val="BodyText"/>
            </w:pPr>
            <w:r>
              <w:t>0.086</w:t>
            </w:r>
          </w:p>
        </w:tc>
        <w:tc>
          <w:tcPr>
            <w:tcW w:w="1046" w:type="dxa"/>
          </w:tcPr>
          <w:p w14:paraId="6F44D8A7" w14:textId="26DC09CE" w:rsidR="006D7954" w:rsidRDefault="006D7954" w:rsidP="006D7954">
            <w:pPr>
              <w:pStyle w:val="BodyText"/>
            </w:pPr>
            <w:r>
              <w:t>0.043</w:t>
            </w:r>
          </w:p>
        </w:tc>
        <w:tc>
          <w:tcPr>
            <w:tcW w:w="1204" w:type="dxa"/>
          </w:tcPr>
          <w:p w14:paraId="3F3861F3" w14:textId="7F9624E6" w:rsidR="006D7954" w:rsidRDefault="006D7954" w:rsidP="006D7954">
            <w:pPr>
              <w:pStyle w:val="BodyText"/>
            </w:pPr>
            <w:r>
              <w:t>1319</w:t>
            </w:r>
          </w:p>
        </w:tc>
      </w:tr>
      <w:tr w:rsidR="006D7954" w14:paraId="0DC3BD01" w14:textId="77777777" w:rsidTr="006A0B13">
        <w:tc>
          <w:tcPr>
            <w:tcW w:w="1800" w:type="dxa"/>
          </w:tcPr>
          <w:p w14:paraId="6C130309" w14:textId="1EAE37E6" w:rsidR="006D7954" w:rsidRDefault="006D7954" w:rsidP="006D7954">
            <w:pPr>
              <w:pStyle w:val="BodyText"/>
            </w:pPr>
            <w:r w:rsidRPr="006D7954">
              <w:t>K1750-J-057</w:t>
            </w:r>
          </w:p>
        </w:tc>
        <w:tc>
          <w:tcPr>
            <w:tcW w:w="1620" w:type="dxa"/>
          </w:tcPr>
          <w:p w14:paraId="30686994" w14:textId="10C10128" w:rsidR="006D7954" w:rsidRDefault="006D7954" w:rsidP="006D7954">
            <w:pPr>
              <w:pStyle w:val="BodyText"/>
            </w:pPr>
            <w:r>
              <w:t>1.750</w:t>
            </w:r>
          </w:p>
        </w:tc>
        <w:tc>
          <w:tcPr>
            <w:tcW w:w="1530" w:type="dxa"/>
          </w:tcPr>
          <w:p w14:paraId="30A72F9A" w14:textId="6D1CE889" w:rsidR="006D7954" w:rsidRDefault="006D7954" w:rsidP="006D7954">
            <w:pPr>
              <w:pStyle w:val="BodyText"/>
            </w:pPr>
            <w:r>
              <w:t>0.88</w:t>
            </w:r>
          </w:p>
        </w:tc>
        <w:tc>
          <w:tcPr>
            <w:tcW w:w="1170" w:type="dxa"/>
          </w:tcPr>
          <w:p w14:paraId="18DA02CF" w14:textId="5B75A0FA" w:rsidR="006D7954" w:rsidRDefault="006D7954" w:rsidP="006D7954">
            <w:pPr>
              <w:pStyle w:val="BodyText"/>
            </w:pPr>
            <w:r>
              <w:t>0.057</w:t>
            </w:r>
          </w:p>
        </w:tc>
        <w:tc>
          <w:tcPr>
            <w:tcW w:w="1046" w:type="dxa"/>
          </w:tcPr>
          <w:p w14:paraId="7EAA8D32" w14:textId="1D53542A" w:rsidR="006D7954" w:rsidRDefault="006D7954" w:rsidP="006D7954">
            <w:pPr>
              <w:pStyle w:val="BodyText"/>
            </w:pPr>
            <w:r>
              <w:t>0.057</w:t>
            </w:r>
          </w:p>
        </w:tc>
        <w:tc>
          <w:tcPr>
            <w:tcW w:w="1204" w:type="dxa"/>
          </w:tcPr>
          <w:p w14:paraId="6FF7BABC" w14:textId="13390397" w:rsidR="006D7954" w:rsidRDefault="00F859CA" w:rsidP="006D7954">
            <w:pPr>
              <w:pStyle w:val="BodyText"/>
            </w:pPr>
            <w:r>
              <w:t xml:space="preserve">  </w:t>
            </w:r>
            <w:r w:rsidR="006D7954">
              <w:t>650</w:t>
            </w:r>
          </w:p>
        </w:tc>
      </w:tr>
    </w:tbl>
    <w:p w14:paraId="15856996" w14:textId="77777777" w:rsidR="006D7954" w:rsidRPr="006D7954" w:rsidRDefault="006D7954" w:rsidP="006D7954">
      <w:pPr>
        <w:pStyle w:val="BodyText"/>
      </w:pPr>
    </w:p>
    <w:p w14:paraId="575A9B7C" w14:textId="1C574295" w:rsidR="00E11FDF" w:rsidRPr="00E11FDF" w:rsidRDefault="00E11FDF" w:rsidP="00E11FDF">
      <w:pPr>
        <w:pStyle w:val="BodyText"/>
      </w:pPr>
      <w:r>
        <w:fldChar w:fldCharType="begin"/>
      </w:r>
      <w:r>
        <w:instrText xml:space="preserve"> REF _Ref164081766 \h </w:instrText>
      </w:r>
      <w:r>
        <w:fldChar w:fldCharType="separate"/>
      </w:r>
      <w:r w:rsidR="00C9563E">
        <w:t xml:space="preserve">Table </w:t>
      </w:r>
      <w:r w:rsidR="00C9563E">
        <w:rPr>
          <w:noProof/>
        </w:rPr>
        <w:t>1</w:t>
      </w:r>
      <w:r w:rsidR="00C9563E">
        <w:noBreakHyphen/>
      </w:r>
      <w:r w:rsidR="00C9563E">
        <w:rPr>
          <w:noProof/>
        </w:rPr>
        <w:t>2</w:t>
      </w:r>
      <w:r>
        <w:fldChar w:fldCharType="end"/>
      </w:r>
      <w:r>
        <w:t xml:space="preserve"> summarizes the nomenclature used in this report for Belleville washer </w:t>
      </w:r>
      <w:r w:rsidR="00227B7E">
        <w:t>units, each consisting of series parallel arrangements</w:t>
      </w:r>
      <w:r>
        <w:t>.</w:t>
      </w:r>
      <w:r w:rsidR="00227B7E">
        <w:t xml:space="preserve"> </w:t>
      </w:r>
      <w:r w:rsidR="00296463">
        <w:t xml:space="preserve">A stack is identified by the number and type of units, for example as illustrated in </w:t>
      </w:r>
      <w:r w:rsidR="000158AA">
        <w:fldChar w:fldCharType="begin"/>
      </w:r>
      <w:r w:rsidR="000158AA">
        <w:instrText xml:space="preserve"> REF _Ref164081766 \h </w:instrText>
      </w:r>
      <w:r w:rsidR="000158AA">
        <w:fldChar w:fldCharType="separate"/>
      </w:r>
      <w:r w:rsidR="00C9563E">
        <w:t xml:space="preserve">Table </w:t>
      </w:r>
      <w:r w:rsidR="00C9563E">
        <w:rPr>
          <w:noProof/>
        </w:rPr>
        <w:t>1</w:t>
      </w:r>
      <w:r w:rsidR="00C9563E">
        <w:noBreakHyphen/>
      </w:r>
      <w:r w:rsidR="00C9563E">
        <w:rPr>
          <w:noProof/>
        </w:rPr>
        <w:t>2</w:t>
      </w:r>
      <w:r w:rsidR="000158AA">
        <w:fldChar w:fldCharType="end"/>
      </w:r>
      <w:r w:rsidR="000158AA">
        <w:t>.</w:t>
      </w:r>
    </w:p>
    <w:p w14:paraId="1FF240AF" w14:textId="35E4E865" w:rsidR="00E11FDF" w:rsidRPr="00E11FDF" w:rsidRDefault="00E11FDF" w:rsidP="00E11FDF">
      <w:pPr>
        <w:pStyle w:val="Caption"/>
      </w:pPr>
      <w:bookmarkStart w:id="76" w:name="_Ref164081766"/>
      <w:bookmarkStart w:id="77" w:name="_Toc168347930"/>
      <w:r>
        <w:t xml:space="preserve">Table </w:t>
      </w:r>
      <w:r>
        <w:fldChar w:fldCharType="begin"/>
      </w:r>
      <w:r>
        <w:instrText xml:space="preserve"> STYLEREF 1 \s </w:instrText>
      </w:r>
      <w:r>
        <w:fldChar w:fldCharType="separate"/>
      </w:r>
      <w:r w:rsidR="00C9563E">
        <w:rPr>
          <w:noProof/>
        </w:rPr>
        <w:t>1</w:t>
      </w:r>
      <w:r>
        <w:rPr>
          <w:noProof/>
        </w:rPr>
        <w:fldChar w:fldCharType="end"/>
      </w:r>
      <w:r>
        <w:noBreakHyphen/>
      </w:r>
      <w:r>
        <w:fldChar w:fldCharType="begin"/>
      </w:r>
      <w:r>
        <w:instrText xml:space="preserve"> SEQ Table \* ARABIC \s 1 </w:instrText>
      </w:r>
      <w:r>
        <w:fldChar w:fldCharType="separate"/>
      </w:r>
      <w:r w:rsidR="00C9563E">
        <w:rPr>
          <w:noProof/>
        </w:rPr>
        <w:t>2</w:t>
      </w:r>
      <w:r>
        <w:rPr>
          <w:noProof/>
        </w:rPr>
        <w:fldChar w:fldCharType="end"/>
      </w:r>
      <w:bookmarkEnd w:id="76"/>
      <w:r>
        <w:br/>
        <w:t xml:space="preserve">Nomenclature used for Belleville washer </w:t>
      </w:r>
      <w:r w:rsidR="00227B7E">
        <w:t>units</w:t>
      </w:r>
      <w:r w:rsidR="00296463">
        <w:t xml:space="preserve"> and stacks</w:t>
      </w:r>
      <w:bookmarkEnd w:id="77"/>
    </w:p>
    <w:tbl>
      <w:tblPr>
        <w:tblStyle w:val="TableGrid"/>
        <w:tblW w:w="0" w:type="auto"/>
        <w:tblLook w:val="04A0" w:firstRow="1" w:lastRow="0" w:firstColumn="1" w:lastColumn="0" w:noHBand="0" w:noVBand="1"/>
      </w:tblPr>
      <w:tblGrid>
        <w:gridCol w:w="535"/>
        <w:gridCol w:w="3060"/>
        <w:gridCol w:w="1800"/>
        <w:gridCol w:w="2970"/>
      </w:tblGrid>
      <w:tr w:rsidR="00296463" w14:paraId="71634977" w14:textId="609CBDEB" w:rsidTr="00296463">
        <w:tc>
          <w:tcPr>
            <w:tcW w:w="5395" w:type="dxa"/>
            <w:gridSpan w:val="3"/>
          </w:tcPr>
          <w:p w14:paraId="5390B457" w14:textId="687660C1" w:rsidR="00296463" w:rsidRDefault="00296463" w:rsidP="00296463">
            <w:pPr>
              <w:pStyle w:val="BodyText"/>
              <w:jc w:val="center"/>
            </w:pPr>
            <w:r>
              <w:t>Units</w:t>
            </w:r>
          </w:p>
        </w:tc>
        <w:tc>
          <w:tcPr>
            <w:tcW w:w="2970" w:type="dxa"/>
          </w:tcPr>
          <w:p w14:paraId="782EB796" w14:textId="44B40030" w:rsidR="00296463" w:rsidRDefault="00296463" w:rsidP="00296463">
            <w:pPr>
              <w:pStyle w:val="BodyText"/>
              <w:jc w:val="center"/>
            </w:pPr>
            <w:r>
              <w:t>Stack</w:t>
            </w:r>
          </w:p>
        </w:tc>
      </w:tr>
      <w:tr w:rsidR="00296463" w14:paraId="7CFE5569" w14:textId="3345DFD1" w:rsidTr="00296463">
        <w:tc>
          <w:tcPr>
            <w:tcW w:w="535" w:type="dxa"/>
          </w:tcPr>
          <w:p w14:paraId="78A4E34E" w14:textId="77777777" w:rsidR="00296463" w:rsidRDefault="00296463" w:rsidP="00B1780C">
            <w:pPr>
              <w:pStyle w:val="BodyText"/>
            </w:pPr>
          </w:p>
        </w:tc>
        <w:tc>
          <w:tcPr>
            <w:tcW w:w="3060" w:type="dxa"/>
          </w:tcPr>
          <w:p w14:paraId="68B1303A" w14:textId="665220DD" w:rsidR="00296463" w:rsidRDefault="00296463" w:rsidP="00B1780C">
            <w:pPr>
              <w:pStyle w:val="BodyText"/>
            </w:pPr>
            <w:r>
              <w:t>Configuration</w:t>
            </w:r>
          </w:p>
        </w:tc>
        <w:tc>
          <w:tcPr>
            <w:tcW w:w="1800" w:type="dxa"/>
          </w:tcPr>
          <w:p w14:paraId="70941BE0" w14:textId="69DEC43D" w:rsidR="00296463" w:rsidRDefault="00296463" w:rsidP="00B1780C">
            <w:pPr>
              <w:pStyle w:val="BodyText"/>
            </w:pPr>
            <w:r>
              <w:t>Nomenclature</w:t>
            </w:r>
          </w:p>
        </w:tc>
        <w:tc>
          <w:tcPr>
            <w:tcW w:w="2970" w:type="dxa"/>
            <w:vMerge w:val="restart"/>
          </w:tcPr>
          <w:p w14:paraId="739F603E" w14:textId="77777777" w:rsidR="00296463" w:rsidRDefault="00296463" w:rsidP="00B1780C">
            <w:pPr>
              <w:pStyle w:val="BodyText"/>
            </w:pPr>
            <w:r w:rsidRPr="00296463">
              <w:rPr>
                <w:noProof/>
              </w:rPr>
              <w:drawing>
                <wp:inline distT="0" distB="0" distL="0" distR="0" wp14:anchorId="1144E886" wp14:editId="1B990538">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6424" cy="749808"/>
                          </a:xfrm>
                          <a:prstGeom prst="rect">
                            <a:avLst/>
                          </a:prstGeom>
                          <a:noFill/>
                          <a:ln>
                            <a:noFill/>
                          </a:ln>
                        </pic:spPr>
                      </pic:pic>
                    </a:graphicData>
                  </a:graphic>
                </wp:inline>
              </w:drawing>
            </w:r>
          </w:p>
          <w:p w14:paraId="1AA8252D" w14:textId="6AA51B57" w:rsidR="00296463" w:rsidRDefault="00296463" w:rsidP="00B1780C">
            <w:pPr>
              <w:pStyle w:val="BodyText"/>
            </w:pPr>
            <w:r>
              <w:t>Example: Stack consisting of 2 units of 2U2D</w:t>
            </w:r>
          </w:p>
        </w:tc>
      </w:tr>
      <w:tr w:rsidR="00296463" w14:paraId="5A9E63D7" w14:textId="3FA6F76E" w:rsidTr="00296463">
        <w:trPr>
          <w:trHeight w:val="720"/>
        </w:trPr>
        <w:tc>
          <w:tcPr>
            <w:tcW w:w="535" w:type="dxa"/>
            <w:vAlign w:val="center"/>
          </w:tcPr>
          <w:p w14:paraId="441F92DB" w14:textId="0757A10A" w:rsidR="00296463" w:rsidRDefault="00296463" w:rsidP="00E11FDF">
            <w:pPr>
              <w:pStyle w:val="BodyText"/>
            </w:pPr>
            <w:r>
              <w:t>1</w:t>
            </w:r>
          </w:p>
        </w:tc>
        <w:tc>
          <w:tcPr>
            <w:tcW w:w="3060" w:type="dxa"/>
            <w:vAlign w:val="center"/>
          </w:tcPr>
          <w:p w14:paraId="0A51C330" w14:textId="3191E478" w:rsidR="00296463" w:rsidRDefault="00296463" w:rsidP="00E11FDF">
            <w:pPr>
              <w:pStyle w:val="BodyText"/>
            </w:pPr>
            <w:r w:rsidRPr="00E11FDF">
              <w:rPr>
                <w:noProof/>
              </w:rPr>
              <w:drawing>
                <wp:inline distT="0" distB="0" distL="0" distR="0" wp14:anchorId="44F6A9E2" wp14:editId="45E01838">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14:paraId="7DB9C3ED" w14:textId="557B9B57" w:rsidR="00296463" w:rsidRDefault="00296463" w:rsidP="00E11FDF">
            <w:pPr>
              <w:pStyle w:val="BodyText"/>
            </w:pPr>
            <w:r>
              <w:t>1U</w:t>
            </w:r>
          </w:p>
        </w:tc>
        <w:tc>
          <w:tcPr>
            <w:tcW w:w="2970" w:type="dxa"/>
            <w:vMerge/>
          </w:tcPr>
          <w:p w14:paraId="036F06C3" w14:textId="77777777" w:rsidR="00296463" w:rsidRDefault="00296463" w:rsidP="00E11FDF">
            <w:pPr>
              <w:pStyle w:val="BodyText"/>
            </w:pPr>
          </w:p>
        </w:tc>
      </w:tr>
      <w:tr w:rsidR="00296463" w14:paraId="11650BD5" w14:textId="55632B79" w:rsidTr="00296463">
        <w:trPr>
          <w:trHeight w:val="720"/>
        </w:trPr>
        <w:tc>
          <w:tcPr>
            <w:tcW w:w="535" w:type="dxa"/>
            <w:vAlign w:val="center"/>
          </w:tcPr>
          <w:p w14:paraId="09691BFB" w14:textId="47C9C131" w:rsidR="00296463" w:rsidRDefault="00296463" w:rsidP="00E11FDF">
            <w:pPr>
              <w:pStyle w:val="BodyText"/>
            </w:pPr>
            <w:r>
              <w:t>2</w:t>
            </w:r>
          </w:p>
        </w:tc>
        <w:tc>
          <w:tcPr>
            <w:tcW w:w="3060" w:type="dxa"/>
            <w:vAlign w:val="center"/>
          </w:tcPr>
          <w:p w14:paraId="20631CBD" w14:textId="32C5C6B6" w:rsidR="00296463" w:rsidRDefault="00296463" w:rsidP="00E11FDF">
            <w:pPr>
              <w:pStyle w:val="BodyText"/>
            </w:pPr>
            <w:r w:rsidRPr="00E11FDF">
              <w:rPr>
                <w:noProof/>
              </w:rPr>
              <w:drawing>
                <wp:inline distT="0" distB="0" distL="0" distR="0" wp14:anchorId="68650B68" wp14:editId="07738614">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14:paraId="15524D1D" w14:textId="05B23027" w:rsidR="00296463" w:rsidRDefault="00296463" w:rsidP="00E11FDF">
            <w:pPr>
              <w:pStyle w:val="BodyText"/>
            </w:pPr>
            <w:r>
              <w:t>1D</w:t>
            </w:r>
          </w:p>
        </w:tc>
        <w:tc>
          <w:tcPr>
            <w:tcW w:w="2970" w:type="dxa"/>
            <w:vMerge/>
          </w:tcPr>
          <w:p w14:paraId="5887A97B" w14:textId="77777777" w:rsidR="00296463" w:rsidRDefault="00296463" w:rsidP="00E11FDF">
            <w:pPr>
              <w:pStyle w:val="BodyText"/>
            </w:pPr>
          </w:p>
        </w:tc>
      </w:tr>
      <w:tr w:rsidR="00296463" w14:paraId="3DDE29BA" w14:textId="677DBC6E" w:rsidTr="00296463">
        <w:trPr>
          <w:trHeight w:val="720"/>
        </w:trPr>
        <w:tc>
          <w:tcPr>
            <w:tcW w:w="535" w:type="dxa"/>
            <w:vAlign w:val="center"/>
          </w:tcPr>
          <w:p w14:paraId="6C83A9FE" w14:textId="2205565C" w:rsidR="00296463" w:rsidRDefault="00296463" w:rsidP="00E11FDF">
            <w:pPr>
              <w:pStyle w:val="BodyText"/>
            </w:pPr>
            <w:r>
              <w:t>3</w:t>
            </w:r>
          </w:p>
        </w:tc>
        <w:tc>
          <w:tcPr>
            <w:tcW w:w="3060" w:type="dxa"/>
            <w:vAlign w:val="center"/>
          </w:tcPr>
          <w:p w14:paraId="121D5748" w14:textId="11872E15" w:rsidR="00296463" w:rsidRDefault="00296463" w:rsidP="00E11FDF">
            <w:pPr>
              <w:pStyle w:val="BodyText"/>
            </w:pPr>
            <w:r w:rsidRPr="00E11FDF">
              <w:rPr>
                <w:noProof/>
              </w:rPr>
              <w:drawing>
                <wp:inline distT="0" distB="0" distL="0" distR="0" wp14:anchorId="09FF8C90" wp14:editId="2BC014E1">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14:paraId="0AAA2F1D" w14:textId="7B053D94" w:rsidR="00296463" w:rsidRDefault="00296463" w:rsidP="00E11FDF">
            <w:pPr>
              <w:pStyle w:val="BodyText"/>
            </w:pPr>
            <w:r>
              <w:t>1U1D</w:t>
            </w:r>
          </w:p>
        </w:tc>
        <w:tc>
          <w:tcPr>
            <w:tcW w:w="2970" w:type="dxa"/>
            <w:vMerge/>
          </w:tcPr>
          <w:p w14:paraId="5DB2C59D" w14:textId="77777777" w:rsidR="00296463" w:rsidRDefault="00296463" w:rsidP="00E11FDF">
            <w:pPr>
              <w:pStyle w:val="BodyText"/>
            </w:pPr>
          </w:p>
        </w:tc>
      </w:tr>
      <w:tr w:rsidR="00296463" w14:paraId="5EDE22E9" w14:textId="2E540954" w:rsidTr="00296463">
        <w:trPr>
          <w:trHeight w:val="720"/>
        </w:trPr>
        <w:tc>
          <w:tcPr>
            <w:tcW w:w="535" w:type="dxa"/>
            <w:vAlign w:val="center"/>
          </w:tcPr>
          <w:p w14:paraId="0EF39545" w14:textId="41CECDEE" w:rsidR="00296463" w:rsidRDefault="00296463" w:rsidP="00E11FDF">
            <w:pPr>
              <w:pStyle w:val="BodyText"/>
            </w:pPr>
            <w:r>
              <w:t>4</w:t>
            </w:r>
          </w:p>
        </w:tc>
        <w:tc>
          <w:tcPr>
            <w:tcW w:w="3060" w:type="dxa"/>
            <w:vAlign w:val="center"/>
          </w:tcPr>
          <w:p w14:paraId="31B24398" w14:textId="2A004912" w:rsidR="00296463" w:rsidRDefault="00296463" w:rsidP="00E11FDF">
            <w:pPr>
              <w:pStyle w:val="BodyText"/>
            </w:pPr>
            <w:r w:rsidRPr="00E11FDF">
              <w:rPr>
                <w:noProof/>
              </w:rPr>
              <w:drawing>
                <wp:inline distT="0" distB="0" distL="0" distR="0" wp14:anchorId="68000E14" wp14:editId="65290D99">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14:paraId="1ED7FBA8" w14:textId="09E1562C" w:rsidR="00296463" w:rsidRDefault="00296463" w:rsidP="00E11FDF">
            <w:pPr>
              <w:pStyle w:val="BodyText"/>
            </w:pPr>
            <w:r>
              <w:t>2U2D</w:t>
            </w:r>
          </w:p>
        </w:tc>
        <w:tc>
          <w:tcPr>
            <w:tcW w:w="2970" w:type="dxa"/>
            <w:vMerge/>
          </w:tcPr>
          <w:p w14:paraId="68F6A791" w14:textId="77777777" w:rsidR="00296463" w:rsidRDefault="00296463" w:rsidP="00E11FDF">
            <w:pPr>
              <w:pStyle w:val="BodyText"/>
            </w:pPr>
          </w:p>
        </w:tc>
      </w:tr>
      <w:tr w:rsidR="00296463" w14:paraId="01D62A7B" w14:textId="59874D86" w:rsidTr="00296463">
        <w:trPr>
          <w:trHeight w:val="720"/>
        </w:trPr>
        <w:tc>
          <w:tcPr>
            <w:tcW w:w="535" w:type="dxa"/>
            <w:vAlign w:val="center"/>
          </w:tcPr>
          <w:p w14:paraId="0AEE3E68" w14:textId="35BEFA61" w:rsidR="00296463" w:rsidRDefault="00296463" w:rsidP="00E11FDF">
            <w:pPr>
              <w:pStyle w:val="BodyText"/>
            </w:pPr>
            <w:r>
              <w:t>5</w:t>
            </w:r>
          </w:p>
        </w:tc>
        <w:tc>
          <w:tcPr>
            <w:tcW w:w="3060" w:type="dxa"/>
            <w:vAlign w:val="center"/>
          </w:tcPr>
          <w:p w14:paraId="70DCD5A0" w14:textId="178A2E24" w:rsidR="00296463" w:rsidRDefault="00296463" w:rsidP="00E11FDF">
            <w:pPr>
              <w:pStyle w:val="BodyText"/>
            </w:pPr>
            <w:r w:rsidRPr="00E11FDF">
              <w:rPr>
                <w:noProof/>
              </w:rPr>
              <w:drawing>
                <wp:inline distT="0" distB="0" distL="0" distR="0" wp14:anchorId="2B18CC3C" wp14:editId="715FD344">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14:paraId="62FC3DA7" w14:textId="733C2FF4" w:rsidR="00296463" w:rsidRDefault="00296463" w:rsidP="00E11FDF">
            <w:pPr>
              <w:pStyle w:val="BodyText"/>
            </w:pPr>
            <w:r>
              <w:t>3U3D</w:t>
            </w:r>
          </w:p>
        </w:tc>
        <w:tc>
          <w:tcPr>
            <w:tcW w:w="2970" w:type="dxa"/>
            <w:vMerge/>
          </w:tcPr>
          <w:p w14:paraId="36B60471" w14:textId="77777777" w:rsidR="00296463" w:rsidRDefault="00296463" w:rsidP="00E11FDF">
            <w:pPr>
              <w:pStyle w:val="BodyText"/>
            </w:pPr>
          </w:p>
        </w:tc>
      </w:tr>
    </w:tbl>
    <w:p w14:paraId="1009E9D1" w14:textId="593F30F1" w:rsidR="007D4CD6" w:rsidRDefault="00EB410E" w:rsidP="007D4CD6">
      <w:pPr>
        <w:pStyle w:val="BodyText"/>
        <w:spacing w:before="180"/>
      </w:pPr>
      <w:del w:id="78" w:author="Kempner,Leon Jr (BPA) - TEL-TPP-3" w:date="2024-06-20T13:40:00Z" w16du:dateUtc="2024-06-20T20:40:00Z">
        <w:r w:rsidDel="006C62F2">
          <w:delText xml:space="preserve">Then </w:delText>
        </w:r>
      </w:del>
      <w:ins w:id="79" w:author="Kempner,Leon Jr (BPA) - TEL-TPP-3" w:date="2024-06-20T13:40:00Z" w16du:dateUtc="2024-06-20T20:40:00Z">
        <w:r w:rsidR="006C62F2">
          <w:t xml:space="preserve">When </w:t>
        </w:r>
      </w:ins>
      <w:r>
        <w:t xml:space="preserve">washers are nested with the cones oriented in the same direction, as for example in the top or bottom half of a 2U2D unit, they act in </w:t>
      </w:r>
      <w:r w:rsidRPr="00EB410E">
        <w:rPr>
          <w:i/>
          <w:iCs/>
        </w:rPr>
        <w:t>parallel</w:t>
      </w:r>
      <w:r>
        <w:t xml:space="preserve"> since when a load is applied, their deformations are the same. When the cone orientation</w:t>
      </w:r>
      <w:r w:rsidR="00CE39DB">
        <w:t>s</w:t>
      </w:r>
      <w:r>
        <w:t xml:space="preserve"> are opposite, as for example with the two washers in a 1U1D unit, they a</w:t>
      </w:r>
      <w:r w:rsidR="00CE39DB">
        <w:t>re</w:t>
      </w:r>
      <w:r>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fldChar w:fldCharType="begin"/>
      </w:r>
      <w:r>
        <w:instrText xml:space="preserve"> REF _Ref164166992 \r \h </w:instrText>
      </w:r>
      <w:r>
        <w:fldChar w:fldCharType="separate"/>
      </w:r>
      <w:r w:rsidR="00C9563E">
        <w:t>3</w:t>
      </w:r>
      <w:r>
        <w:fldChar w:fldCharType="end"/>
      </w:r>
      <w:r>
        <w:t xml:space="preserve">, washers, </w:t>
      </w:r>
      <w:r>
        <w:lastRenderedPageBreak/>
        <w:t>particularly when nested are not linear springs and exhibit hysteresis, so such a calculation of stiffness would only be approximate). The strength (flattening load) of a stack is determined by the weakest parallel combination in the stack.</w:t>
      </w:r>
    </w:p>
    <w:p w14:paraId="4260B52C" w14:textId="6B210B98" w:rsidR="006A0B13" w:rsidRDefault="006A0B13" w:rsidP="007D4CD6">
      <w:pPr>
        <w:pStyle w:val="BodyText"/>
        <w:spacing w:before="180"/>
      </w:pPr>
      <w:r w:rsidRPr="006A0B13">
        <w:rPr>
          <w:noProof/>
        </w:rPr>
        <w:drawing>
          <wp:inline distT="0" distB="0" distL="0" distR="0" wp14:anchorId="2CE00A92" wp14:editId="5044669A">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3525" cy="5283835"/>
                    </a:xfrm>
                    <a:prstGeom prst="rect">
                      <a:avLst/>
                    </a:prstGeom>
                    <a:noFill/>
                    <a:ln>
                      <a:noFill/>
                    </a:ln>
                  </pic:spPr>
                </pic:pic>
              </a:graphicData>
            </a:graphic>
          </wp:inline>
        </w:drawing>
      </w:r>
    </w:p>
    <w:p w14:paraId="789DE9B1" w14:textId="425400D7" w:rsidR="006A0B13" w:rsidRDefault="006A0B13" w:rsidP="006A0B13">
      <w:pPr>
        <w:pStyle w:val="Caption"/>
      </w:pPr>
      <w:bookmarkStart w:id="80" w:name="_Toc168347902"/>
      <w:r w:rsidRPr="005B5DD0">
        <w:t xml:space="preserve">Figure </w:t>
      </w:r>
      <w:r>
        <w:rPr>
          <w:noProof/>
        </w:rPr>
        <w:fldChar w:fldCharType="begin"/>
      </w:r>
      <w:r>
        <w:rPr>
          <w:noProof/>
        </w:rPr>
        <w:instrText xml:space="preserve"> STYLEREF 1 \s </w:instrText>
      </w:r>
      <w:r>
        <w:rPr>
          <w:noProof/>
        </w:rPr>
        <w:fldChar w:fldCharType="separate"/>
      </w:r>
      <w:r w:rsidR="00C9563E">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3</w:t>
      </w:r>
      <w:r>
        <w:rPr>
          <w:noProof/>
        </w:rPr>
        <w:fldChar w:fldCharType="end"/>
      </w:r>
      <w:r>
        <w:br/>
        <w:t xml:space="preserve">Capacitive voltage transformer (CVT) provided by Seattle City Light and used in shake table experiments described in Chapter </w:t>
      </w:r>
      <w:r>
        <w:fldChar w:fldCharType="begin"/>
      </w:r>
      <w:r>
        <w:instrText xml:space="preserve"> REF _Ref166688165 \r \h </w:instrText>
      </w:r>
      <w:r>
        <w:fldChar w:fldCharType="separate"/>
      </w:r>
      <w:r w:rsidR="00C9563E">
        <w:t>4</w:t>
      </w:r>
      <w:r>
        <w:fldChar w:fldCharType="end"/>
      </w:r>
      <w:r>
        <w:t>.</w:t>
      </w:r>
      <w:bookmarkEnd w:id="80"/>
    </w:p>
    <w:p w14:paraId="6E1C032B" w14:textId="20444440" w:rsidR="00B1780C" w:rsidRDefault="00B1780C" w:rsidP="00B1780C">
      <w:pPr>
        <w:pStyle w:val="Heading2"/>
      </w:pPr>
      <w:bookmarkStart w:id="81" w:name="_Toc168346900"/>
      <w:r>
        <w:t>Analysis and design questions</w:t>
      </w:r>
      <w:bookmarkEnd w:id="81"/>
    </w:p>
    <w:p w14:paraId="7416B8E0" w14:textId="4641B4B2" w:rsidR="00B1780C" w:rsidRDefault="00BF0FC9" w:rsidP="00AF5FC1">
      <w:pPr>
        <w:pStyle w:val="BodyText"/>
      </w:pPr>
      <w:r>
        <w:t xml:space="preserve">The findings reported here </w:t>
      </w:r>
      <w:del w:id="82" w:author="Kempner,Leon Jr (BPA) - TEL-TPP-3" w:date="2024-06-20T13:45:00Z" w16du:dateUtc="2024-06-20T20:45:00Z">
        <w:r w:rsidDel="00276926">
          <w:delText xml:space="preserve">must </w:delText>
        </w:r>
      </w:del>
      <w:ins w:id="83" w:author="Kempner,Leon Jr (BPA) - TEL-TPP-3" w:date="2024-06-20T13:45:00Z" w16du:dateUtc="2024-06-20T20:45:00Z">
        <w:r w:rsidR="00276926">
          <w:t xml:space="preserve">will </w:t>
        </w:r>
      </w:ins>
      <w:r>
        <w:t xml:space="preserve">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seismic input (design spectrum)</w:t>
      </w:r>
      <w:r w:rsidR="00AF5FC1">
        <w:t xml:space="preserve"> and (d) </w:t>
      </w:r>
      <w:r w:rsidR="00AF5FC1" w:rsidRPr="00AF5FC1">
        <w:t>performance specifications (max base moment, max terminal displacement etc.)</w:t>
      </w:r>
      <w:r w:rsidR="00AF5FC1">
        <w:t xml:space="preserve">, </w:t>
      </w:r>
      <w:r w:rsidR="00AF5FC1" w:rsidRPr="00AF5FC1">
        <w:t>design a Belleville washer stack so that the system response meets the specifications.</w:t>
      </w:r>
    </w:p>
    <w:p w14:paraId="3985C0E1" w14:textId="5CCD3FBF"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w:t>
      </w:r>
      <w:r>
        <w:lastRenderedPageBreak/>
        <w:t xml:space="preserve">(d) a specific </w:t>
      </w:r>
      <w:r w:rsidRPr="00AF5FC1">
        <w:t>Belleville washer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w:t>
      </w:r>
      <w:r w:rsidRPr="00276926">
        <w:rPr>
          <w:highlight w:val="red"/>
          <w:rPrChange w:id="84" w:author="Kempner,Leon Jr (BPA) - TEL-TPP-3" w:date="2024-06-20T13:46:00Z" w16du:dateUtc="2024-06-20T20:46:00Z">
            <w:rPr/>
          </w:rPrChange>
        </w:rPr>
        <w:t>“rigid”</w:t>
      </w:r>
      <w:r>
        <w:t xml:space="preserve"> structures, in particular a CVT.</w:t>
      </w:r>
    </w:p>
    <w:p w14:paraId="16D23512" w14:textId="098AC91A" w:rsidR="00B1780C" w:rsidRDefault="00B1780C" w:rsidP="00B1780C">
      <w:pPr>
        <w:pStyle w:val="Heading2"/>
      </w:pPr>
      <w:bookmarkStart w:id="85" w:name="_Toc168346901"/>
      <w:r>
        <w:t>Organization of the report</w:t>
      </w:r>
      <w:bookmarkEnd w:id="85"/>
    </w:p>
    <w:p w14:paraId="53B0B3A0" w14:textId="1C89E275"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t>
      </w:r>
      <w:ins w:id="86" w:author="Kempner,Leon Jr (BPA) - TEL-TPP-3" w:date="2024-06-20T14:03:00Z" w16du:dateUtc="2024-06-20T21:03:00Z">
        <w:r w:rsidR="00053D27">
          <w:t xml:space="preserve"> </w:t>
        </w:r>
      </w:ins>
      <w:del w:id="87" w:author="Kempner,Leon Jr (BPA) - TEL-TPP-3" w:date="2024-06-20T14:03:00Z" w16du:dateUtc="2024-06-20T21:03:00Z">
        <w:r w:rsidRPr="008426D6" w:rsidDel="00053D27">
          <w:delText>-</w:delText>
        </w:r>
      </w:del>
      <w:r w:rsidRPr="008426D6">
        <w:t>washer seismic protective system</w:t>
      </w:r>
      <w:r>
        <w:t xml:space="preserve">. The report is therefore structured around an analysis procedure. This procedure is summarized upfront in Chapter </w:t>
      </w:r>
      <w:r>
        <w:fldChar w:fldCharType="begin"/>
      </w:r>
      <w:r>
        <w:instrText xml:space="preserve"> REF _Ref166674583 \r \h </w:instrText>
      </w:r>
      <w:r>
        <w:fldChar w:fldCharType="separate"/>
      </w:r>
      <w:r w:rsidR="00C9563E">
        <w:t>2</w:t>
      </w:r>
      <w:r>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E432A4">
        <w:fldChar w:fldCharType="begin"/>
      </w:r>
      <w:r w:rsidR="00E432A4">
        <w:instrText xml:space="preserve"> REF _Ref164099813 \r \h </w:instrText>
      </w:r>
      <w:r w:rsidR="00E432A4">
        <w:fldChar w:fldCharType="separate"/>
      </w:r>
      <w:r w:rsidR="00C9563E">
        <w:t>3</w:t>
      </w:r>
      <w:r w:rsidR="00E432A4">
        <w:fldChar w:fldCharType="end"/>
      </w:r>
      <w:r>
        <w:t>.</w:t>
      </w:r>
      <w:r w:rsidR="00A11B29">
        <w:t xml:space="preserve"> Shake table experiments to characterized dynamic seismic response of a CVT equipment with Belleville washer stacks, including setup, instrumentation and specific steps for installing the washer stacks, are described in Chapter</w:t>
      </w:r>
      <w:r w:rsidR="00E432A4">
        <w:t xml:space="preserve"> </w:t>
      </w:r>
      <w:r w:rsidR="00E432A4">
        <w:fldChar w:fldCharType="begin"/>
      </w:r>
      <w:r w:rsidR="00E432A4">
        <w:instrText xml:space="preserve"> REF _Ref166675284 \r \h </w:instrText>
      </w:r>
      <w:r w:rsidR="00E432A4">
        <w:fldChar w:fldCharType="separate"/>
      </w:r>
      <w:r w:rsidR="00C9563E">
        <w:t>4</w:t>
      </w:r>
      <w:r w:rsidR="00E432A4">
        <w:fldChar w:fldCharType="end"/>
      </w:r>
      <w:r w:rsidR="00A11B29">
        <w:t>. In Chapter</w:t>
      </w:r>
      <w:r w:rsidR="00E432A4">
        <w:t xml:space="preserve"> </w:t>
      </w:r>
      <w:r w:rsidR="00E432A4">
        <w:fldChar w:fldCharType="begin"/>
      </w:r>
      <w:r w:rsidR="00E432A4">
        <w:instrText xml:space="preserve"> REF _Ref166675300 \r \h </w:instrText>
      </w:r>
      <w:r w:rsidR="00E432A4">
        <w:fldChar w:fldCharType="separate"/>
      </w:r>
      <w:r w:rsidR="00C9563E">
        <w:t>5</w:t>
      </w:r>
      <w:r w:rsidR="00E432A4">
        <w:fldChar w:fldCharType="end"/>
      </w:r>
      <w:r w:rsidR="00A11B29">
        <w:t xml:space="preserve">, a nonlinear dynamic model of the CVT with Belleville washer stacks is developed, and predictions from the model are compared with measurements from shake table experiments. An important note is that all the information needed for this model can be obtained from the washer characterization data from Chapter </w:t>
      </w:r>
      <w:r w:rsidR="00AA471C">
        <w:fldChar w:fldCharType="begin"/>
      </w:r>
      <w:r w:rsidR="00AA471C">
        <w:instrText xml:space="preserve"> REF _Ref164099813 \r \h </w:instrText>
      </w:r>
      <w:r w:rsidR="00AA471C">
        <w:fldChar w:fldCharType="separate"/>
      </w:r>
      <w:r w:rsidR="00C9563E">
        <w:t>3</w:t>
      </w:r>
      <w:r w:rsidR="00AA471C">
        <w:fldChar w:fldCharType="end"/>
      </w:r>
      <w:r w:rsidR="00A11B29">
        <w:t xml:space="preserve">, the type of information that can be readily obtained. In Chapter </w:t>
      </w:r>
      <w:r w:rsidR="00AA471C">
        <w:fldChar w:fldCharType="begin"/>
      </w:r>
      <w:r w:rsidR="00AA471C">
        <w:instrText xml:space="preserve"> REF _Ref166675332 \r \h </w:instrText>
      </w:r>
      <w:r w:rsidR="00AA471C">
        <w:fldChar w:fldCharType="separate"/>
      </w:r>
      <w:r w:rsidR="00C9563E">
        <w:t>6</w:t>
      </w:r>
      <w:r w:rsidR="00AA471C">
        <w:fldChar w:fldCharType="end"/>
      </w:r>
      <w:r w:rsidR="00A11B29">
        <w:t>, a linearized model based on equivalent stiffness and damping is developed that may be more conducive for practical use than the nonlinear model in Chapter</w:t>
      </w:r>
      <w:del w:id="88" w:author="Kempner,Leon Jr (BPA) - TEL-TPP-3" w:date="2024-06-20T14:05:00Z" w16du:dateUtc="2024-06-20T21:05:00Z">
        <w:r w:rsidR="00A11B29" w:rsidDel="00053D27">
          <w:delText>;</w:delText>
        </w:r>
      </w:del>
      <w:r w:rsidR="00AA471C">
        <w:t xml:space="preserve"> </w:t>
      </w:r>
      <w:r w:rsidR="00AA471C">
        <w:fldChar w:fldCharType="begin"/>
      </w:r>
      <w:r w:rsidR="00AA471C">
        <w:instrText xml:space="preserve"> REF _Ref166675345 \r \h </w:instrText>
      </w:r>
      <w:r w:rsidR="00AA471C">
        <w:fldChar w:fldCharType="separate"/>
      </w:r>
      <w:r w:rsidR="00C9563E">
        <w:t>5</w:t>
      </w:r>
      <w:r w:rsidR="00AA471C">
        <w:fldChar w:fldCharType="end"/>
      </w:r>
      <w:ins w:id="89" w:author="Kempner,Leon Jr (BPA) - TEL-TPP-3" w:date="2024-06-20T14:05:00Z" w16du:dateUtc="2024-06-20T21:05:00Z">
        <w:r w:rsidR="00053D27">
          <w:t>;</w:t>
        </w:r>
      </w:ins>
      <w:r w:rsidR="00A11B29">
        <w:t xml:space="preserve"> </w:t>
      </w:r>
      <w:del w:id="90" w:author="Kempner,Leon Jr (BPA) - TEL-TPP-3" w:date="2024-06-20T14:05:00Z" w16du:dateUtc="2024-06-20T21:05:00Z">
        <w:r w:rsidR="00A11B29" w:rsidDel="00053D27">
          <w:delText xml:space="preserve">this </w:delText>
        </w:r>
      </w:del>
      <w:ins w:id="91" w:author="Kempner,Leon Jr (BPA) - TEL-TPP-3" w:date="2024-06-20T14:05:00Z" w16du:dateUtc="2024-06-20T21:05:00Z">
        <w:r w:rsidR="00053D27">
          <w:t xml:space="preserve">the </w:t>
        </w:r>
      </w:ins>
      <w:r w:rsidR="00A11B29">
        <w:t xml:space="preserve">linear model can also be developed simply for the characterization data in Chapter </w:t>
      </w:r>
      <w:r w:rsidR="00AA471C">
        <w:fldChar w:fldCharType="begin"/>
      </w:r>
      <w:r w:rsidR="00AA471C">
        <w:instrText xml:space="preserve"> REF _Ref164099813 \r \h </w:instrText>
      </w:r>
      <w:r w:rsidR="00AA471C">
        <w:fldChar w:fldCharType="separate"/>
      </w:r>
      <w:r w:rsidR="00C9563E">
        <w:t>3</w:t>
      </w:r>
      <w:r w:rsidR="00AA471C">
        <w:fldChar w:fldCharType="end"/>
      </w:r>
      <w:r w:rsidR="00A11B29">
        <w:t xml:space="preserve">. </w:t>
      </w:r>
      <w:r w:rsidR="00B00FE1">
        <w:t>T</w:t>
      </w:r>
      <w:r w:rsidR="00A11B29">
        <w:t xml:space="preserve">he approach taken in this report to analyze substation equipment with Belleville washer seismic protective systems </w:t>
      </w:r>
      <w:r w:rsidR="00B00FE1">
        <w:t>loosely parallels</w:t>
      </w:r>
      <w:r w:rsidR="00A11B29">
        <w:t xml:space="preserve"> that in ASCE 7 for seismically isolated structures; this </w:t>
      </w:r>
      <w:r w:rsidR="00B00FE1">
        <w:t xml:space="preserve">is pointed out in Chapter  </w:t>
      </w:r>
      <w:r w:rsidR="00B00FE1">
        <w:fldChar w:fldCharType="begin"/>
      </w:r>
      <w:r w:rsidR="00B00FE1">
        <w:instrText xml:space="preserve"> REF _Ref166675332 \r \h </w:instrText>
      </w:r>
      <w:r w:rsidR="00B00FE1">
        <w:fldChar w:fldCharType="separate"/>
      </w:r>
      <w:r w:rsidR="00C9563E">
        <w:t>6</w:t>
      </w:r>
      <w:r w:rsidR="00B00FE1">
        <w:fldChar w:fldCharType="end"/>
      </w:r>
      <w:r w:rsidR="00A11B29">
        <w:t xml:space="preserve"> to lend credence to the proposed approach relative to well-established procedures in seismic standards. Finally in Chapter</w:t>
      </w:r>
      <w:r w:rsidR="00AA471C">
        <w:t xml:space="preserve"> </w:t>
      </w:r>
      <w:r w:rsidR="00AA471C">
        <w:fldChar w:fldCharType="begin"/>
      </w:r>
      <w:r w:rsidR="00AA471C">
        <w:instrText xml:space="preserve"> REF _Ref166675381 \r \h </w:instrText>
      </w:r>
      <w:r w:rsidR="00AA471C">
        <w:fldChar w:fldCharType="separate"/>
      </w:r>
      <w:r w:rsidR="00C9563E">
        <w:t>7</w:t>
      </w:r>
      <w:r w:rsidR="00AA471C">
        <w:fldChar w:fldCharType="end"/>
      </w:r>
      <w:r w:rsidR="00A11B29">
        <w:t xml:space="preserve">, a summary is </w:t>
      </w:r>
      <w:r w:rsidR="00AA471C">
        <w:t>provided,</w:t>
      </w:r>
      <w:r w:rsidR="00A11B29">
        <w:t xml:space="preserve"> and some outstanding questions </w:t>
      </w:r>
      <w:ins w:id="92" w:author="Kempner,Leon Jr (BPA) - TEL-TPP-3" w:date="2024-06-20T14:06:00Z" w16du:dateUtc="2024-06-20T21:06:00Z">
        <w:r w:rsidR="00053D27">
          <w:t xml:space="preserve">and proposed research topics </w:t>
        </w:r>
      </w:ins>
      <w:r w:rsidR="00A11B29">
        <w:t>are identified.</w:t>
      </w:r>
    </w:p>
    <w:p w14:paraId="49EB3F0F" w14:textId="77777777" w:rsidR="0096528F" w:rsidRPr="005B5DD0" w:rsidRDefault="0096528F" w:rsidP="00D02977">
      <w:pPr>
        <w:pStyle w:val="BodyText"/>
      </w:pPr>
    </w:p>
    <w:p w14:paraId="60DF02F5" w14:textId="77777777" w:rsidR="00D7150D" w:rsidRPr="005B5DD0" w:rsidRDefault="00D7150D" w:rsidP="009F216C">
      <w:pPr>
        <w:pStyle w:val="BodyText"/>
        <w:sectPr w:rsidR="00D7150D" w:rsidRPr="005B5DD0" w:rsidSect="001C5748">
          <w:headerReference w:type="even" r:id="rId53"/>
          <w:headerReference w:type="default" r:id="rId54"/>
          <w:footerReference w:type="default" r:id="rId55"/>
          <w:type w:val="oddPage"/>
          <w:pgSz w:w="12240" w:h="15840"/>
          <w:pgMar w:top="1440" w:right="1440" w:bottom="1440" w:left="1440" w:header="720" w:footer="720" w:gutter="0"/>
          <w:pgNumType w:start="1" w:chapStyle="1"/>
          <w:cols w:space="720"/>
        </w:sectPr>
      </w:pPr>
    </w:p>
    <w:p w14:paraId="6681490B" w14:textId="277C5016" w:rsidR="006F77A1" w:rsidRPr="00B94FC3" w:rsidRDefault="006F77A1" w:rsidP="006F77A1">
      <w:pPr>
        <w:pStyle w:val="Heading1"/>
      </w:pPr>
      <w:r>
        <w:lastRenderedPageBreak/>
        <w:br/>
      </w:r>
      <w:bookmarkStart w:id="93" w:name="_Ref166674583"/>
      <w:bookmarkStart w:id="94" w:name="_Toc168346902"/>
      <w:r w:rsidR="00A133B3">
        <w:t>Proposed analysis procedure</w:t>
      </w:r>
      <w:bookmarkEnd w:id="93"/>
      <w:bookmarkEnd w:id="94"/>
    </w:p>
    <w:p w14:paraId="5A0CECF4" w14:textId="609423DB" w:rsidR="00D7150D" w:rsidRDefault="00593469" w:rsidP="00D7150D">
      <w:pPr>
        <w:pStyle w:val="BodyText"/>
      </w:pPr>
      <w:r>
        <w:t xml:space="preserve">The main goal of this project is to develop an </w:t>
      </w:r>
      <w:r w:rsidRPr="008426D6">
        <w:t>analysis-based systematic approach for design of a Belleville</w:t>
      </w:r>
      <w:del w:id="95" w:author="Kempner,Leon Jr (BPA) - TEL-TPP-3" w:date="2024-06-20T14:07:00Z" w16du:dateUtc="2024-06-20T21:07:00Z">
        <w:r w:rsidRPr="008426D6" w:rsidDel="00053D27">
          <w:delText>-</w:delText>
        </w:r>
      </w:del>
      <w:ins w:id="96" w:author="Kempner,Leon Jr (BPA) - TEL-TPP-3" w:date="2024-06-20T14:07:00Z" w16du:dateUtc="2024-06-20T21:07:00Z">
        <w:r w:rsidR="00053D27">
          <w:t xml:space="preserve"> </w:t>
        </w:r>
      </w:ins>
      <w:r w:rsidRPr="008426D6">
        <w:t>washer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14:paraId="43F8D865" w14:textId="0603E8CB" w:rsidR="00F1601C" w:rsidRPr="00F1601C" w:rsidRDefault="00F1601C" w:rsidP="00F1601C">
      <w:pPr>
        <w:pStyle w:val="BodyText"/>
      </w:pPr>
      <w:r w:rsidRPr="00F1601C">
        <w:t>Given (a) an equipment, (b) its support structure, (c) seismic input (ground motion record), (d) Belleville washer configuration</w:t>
      </w:r>
      <w:ins w:id="97" w:author="Kempner,Leon Jr (BPA) - TEL-TPP-3" w:date="2024-06-20T14:08:00Z" w16du:dateUtc="2024-06-20T21:08:00Z">
        <w:r w:rsidR="00053D27">
          <w:t>:</w:t>
        </w:r>
      </w:ins>
    </w:p>
    <w:p w14:paraId="3C926240" w14:textId="7CC72660" w:rsidR="00F1601C" w:rsidRPr="00F1601C" w:rsidRDefault="00F1601C" w:rsidP="00F1601C">
      <w:pPr>
        <w:pStyle w:val="BodyText"/>
        <w:numPr>
          <w:ilvl w:val="0"/>
          <w:numId w:val="40"/>
        </w:numPr>
        <w:tabs>
          <w:tab w:val="clear" w:pos="720"/>
          <w:tab w:val="num" w:pos="360"/>
        </w:tabs>
        <w:ind w:left="360"/>
      </w:pPr>
      <w:r w:rsidRPr="00F1601C">
        <w:t>Determine the force-displacement response of the stack</w:t>
      </w:r>
      <w:r>
        <w:t>.</w:t>
      </w:r>
    </w:p>
    <w:p w14:paraId="56CFF6A2" w14:textId="1315405C" w:rsidR="00F1601C" w:rsidRPr="00F1601C" w:rsidRDefault="00F1601C" w:rsidP="00F1601C">
      <w:pPr>
        <w:pStyle w:val="BodyText"/>
        <w:numPr>
          <w:ilvl w:val="1"/>
          <w:numId w:val="40"/>
        </w:numPr>
        <w:tabs>
          <w:tab w:val="clear" w:pos="1440"/>
          <w:tab w:val="num" w:pos="1080"/>
        </w:tabs>
        <w:ind w:left="1080"/>
      </w:pPr>
      <w:r w:rsidRPr="00F1601C">
        <w:t>In this project, we have done this by testing the stack in a material test machine</w:t>
      </w:r>
      <w:r>
        <w:t xml:space="preserve"> (see Chapter </w:t>
      </w:r>
      <w:r>
        <w:fldChar w:fldCharType="begin"/>
      </w:r>
      <w:r>
        <w:instrText xml:space="preserve"> REF _Ref164099813 \r \h </w:instrText>
      </w:r>
      <w:r>
        <w:fldChar w:fldCharType="separate"/>
      </w:r>
      <w:r w:rsidR="00C9563E">
        <w:t>3</w:t>
      </w:r>
      <w:r>
        <w:fldChar w:fldCharType="end"/>
      </w:r>
      <w:r>
        <w:t>).</w:t>
      </w:r>
    </w:p>
    <w:p w14:paraId="03358656" w14:textId="7F183D36" w:rsidR="00F1601C" w:rsidRPr="00F1601C" w:rsidRDefault="00F1601C" w:rsidP="00F1601C">
      <w:pPr>
        <w:pStyle w:val="BodyText"/>
        <w:numPr>
          <w:ilvl w:val="1"/>
          <w:numId w:val="40"/>
        </w:numPr>
        <w:tabs>
          <w:tab w:val="clear" w:pos="1440"/>
          <w:tab w:val="num" w:pos="1080"/>
        </w:tabs>
        <w:ind w:left="1080"/>
      </w:pPr>
      <w:r w:rsidRPr="00F1601C">
        <w:t>This is a hysteretic behavior</w:t>
      </w:r>
      <w:r>
        <w:t>.</w:t>
      </w:r>
    </w:p>
    <w:p w14:paraId="376F50C8" w14:textId="4F61C700" w:rsidR="00F1601C" w:rsidRPr="00F1601C" w:rsidRDefault="00F1601C" w:rsidP="00F1601C">
      <w:pPr>
        <w:pStyle w:val="BodyText"/>
        <w:numPr>
          <w:ilvl w:val="0"/>
          <w:numId w:val="40"/>
        </w:numPr>
        <w:tabs>
          <w:tab w:val="clear" w:pos="720"/>
          <w:tab w:val="num" w:pos="360"/>
        </w:tabs>
        <w:ind w:left="360"/>
      </w:pPr>
      <w:r w:rsidRPr="00F1601C">
        <w:t>Compute the moment-rotation behavior of the assembly of washer stacks</w:t>
      </w:r>
      <w:r>
        <w:t xml:space="preserve"> (see Chapter </w:t>
      </w:r>
      <w:r>
        <w:fldChar w:fldCharType="begin"/>
      </w:r>
      <w:r>
        <w:instrText xml:space="preserve"> REF _Ref166675773 \r \h </w:instrText>
      </w:r>
      <w:r>
        <w:fldChar w:fldCharType="separate"/>
      </w:r>
      <w:r w:rsidR="00C9563E">
        <w:t>5</w:t>
      </w:r>
      <w:r>
        <w:fldChar w:fldCharType="end"/>
      </w:r>
      <w:r>
        <w:t>).</w:t>
      </w:r>
    </w:p>
    <w:p w14:paraId="447AE3B2" w14:textId="200DDB9A" w:rsidR="00F1601C" w:rsidRPr="00F1601C" w:rsidRDefault="00F1601C" w:rsidP="00F1601C">
      <w:pPr>
        <w:pStyle w:val="BodyText"/>
        <w:numPr>
          <w:ilvl w:val="1"/>
          <w:numId w:val="40"/>
        </w:numPr>
        <w:tabs>
          <w:tab w:val="clear" w:pos="1440"/>
          <w:tab w:val="num" w:pos="1080"/>
        </w:tabs>
        <w:ind w:left="1080"/>
      </w:pPr>
      <w:r w:rsidRPr="00F1601C">
        <w:t>This can be done, for example, in an Excel spreadsheet</w:t>
      </w:r>
      <w:r>
        <w:t>.</w:t>
      </w:r>
    </w:p>
    <w:p w14:paraId="397E08BE" w14:textId="54BB1265" w:rsidR="00F1601C" w:rsidRPr="00F1601C" w:rsidRDefault="00F1601C" w:rsidP="00F1601C">
      <w:pPr>
        <w:pStyle w:val="BodyText"/>
        <w:numPr>
          <w:ilvl w:val="1"/>
          <w:numId w:val="40"/>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fldChar w:fldCharType="begin"/>
      </w:r>
      <w:r>
        <w:instrText xml:space="preserve"> REF _Ref166675757 \r \h </w:instrText>
      </w:r>
      <w:r>
        <w:fldChar w:fldCharType="separate"/>
      </w:r>
      <w:r w:rsidR="00C9563E">
        <w:t>4</w:t>
      </w:r>
      <w:r>
        <w:fldChar w:fldCharType="end"/>
      </w:r>
      <w:r>
        <w:t>).</w:t>
      </w:r>
    </w:p>
    <w:p w14:paraId="33223C23" w14:textId="4DC3A16C" w:rsidR="00F1601C" w:rsidRPr="00F1601C" w:rsidRDefault="00F1601C" w:rsidP="00F1601C">
      <w:pPr>
        <w:pStyle w:val="BodyText"/>
        <w:numPr>
          <w:ilvl w:val="0"/>
          <w:numId w:val="40"/>
        </w:numPr>
        <w:tabs>
          <w:tab w:val="clear" w:pos="720"/>
          <w:tab w:val="num" w:pos="360"/>
        </w:tabs>
        <w:ind w:left="360"/>
      </w:pPr>
      <w:r w:rsidRPr="00F1601C">
        <w:t xml:space="preserve">Model </w:t>
      </w:r>
      <w:del w:id="98" w:author="Kempner,Leon Jr (BPA) - TEL-TPP-3" w:date="2024-06-20T14:09:00Z" w16du:dateUtc="2024-06-20T21:09:00Z">
        <w:r w:rsidRPr="00F1601C" w:rsidDel="00053D27">
          <w:delText xml:space="preserve">this </w:delText>
        </w:r>
      </w:del>
      <w:ins w:id="99" w:author="Kempner,Leon Jr (BPA) - TEL-TPP-3" w:date="2024-06-20T14:09:00Z" w16du:dateUtc="2024-06-20T21:09:00Z">
        <w:r w:rsidR="00053D27" w:rsidRPr="00F1601C">
          <w:t>th</w:t>
        </w:r>
        <w:r w:rsidR="00053D27">
          <w:t>e</w:t>
        </w:r>
        <w:r w:rsidR="00053D27" w:rsidRPr="00F1601C">
          <w:t xml:space="preserve"> </w:t>
        </w:r>
      </w:ins>
      <w:r w:rsidRPr="00F1601C">
        <w:t>moment-rotation behavior – two possible approaches</w:t>
      </w:r>
      <w:r>
        <w:t>.</w:t>
      </w:r>
    </w:p>
    <w:p w14:paraId="4369DFC2" w14:textId="2FF83D63" w:rsidR="00F1601C" w:rsidRPr="00F1601C" w:rsidRDefault="00F1601C" w:rsidP="00F1601C">
      <w:pPr>
        <w:pStyle w:val="BodyText"/>
        <w:numPr>
          <w:ilvl w:val="1"/>
          <w:numId w:val="40"/>
        </w:numPr>
        <w:tabs>
          <w:tab w:val="clear" w:pos="1440"/>
          <w:tab w:val="num" w:pos="1080"/>
        </w:tabs>
        <w:ind w:left="1080"/>
      </w:pPr>
      <w:r w:rsidRPr="00F1601C">
        <w:t>Fit a hysteresis model</w:t>
      </w:r>
      <w:r>
        <w:t xml:space="preserve"> (Chapter </w:t>
      </w:r>
      <w:r>
        <w:fldChar w:fldCharType="begin"/>
      </w:r>
      <w:r>
        <w:instrText xml:space="preserve"> REF _Ref166675773 \r \h </w:instrText>
      </w:r>
      <w:r>
        <w:fldChar w:fldCharType="separate"/>
      </w:r>
      <w:r w:rsidR="00C9563E">
        <w:t>5</w:t>
      </w:r>
      <w:r>
        <w:fldChar w:fldCharType="end"/>
      </w:r>
      <w:r>
        <w:t>).</w:t>
      </w:r>
    </w:p>
    <w:p w14:paraId="4FB9F589" w14:textId="7E599437" w:rsidR="00F1601C" w:rsidRPr="00F1601C" w:rsidRDefault="00F1601C" w:rsidP="00F1601C">
      <w:pPr>
        <w:pStyle w:val="BodyText"/>
        <w:numPr>
          <w:ilvl w:val="1"/>
          <w:numId w:val="40"/>
        </w:numPr>
        <w:tabs>
          <w:tab w:val="clear" w:pos="1440"/>
          <w:tab w:val="num" w:pos="1080"/>
        </w:tabs>
        <w:ind w:left="1080"/>
      </w:pPr>
      <w:r w:rsidRPr="00F1601C">
        <w:t>Compute an “equivalent” stiffness and damping</w:t>
      </w:r>
      <w:r>
        <w:t xml:space="preserve"> (Chapter </w:t>
      </w:r>
      <w:r>
        <w:fldChar w:fldCharType="begin"/>
      </w:r>
      <w:r>
        <w:instrText xml:space="preserve"> REF _Ref166675826 \r \h </w:instrText>
      </w:r>
      <w:r>
        <w:fldChar w:fldCharType="separate"/>
      </w:r>
      <w:r w:rsidR="00C9563E">
        <w:t>6</w:t>
      </w:r>
      <w:r>
        <w:fldChar w:fldCharType="end"/>
      </w:r>
      <w:r>
        <w:t>).</w:t>
      </w:r>
    </w:p>
    <w:p w14:paraId="2C0D5D5D" w14:textId="77777777" w:rsidR="00F1601C" w:rsidRPr="00F1601C" w:rsidRDefault="00F1601C" w:rsidP="00F1601C">
      <w:pPr>
        <w:pStyle w:val="BodyText"/>
        <w:numPr>
          <w:ilvl w:val="1"/>
          <w:numId w:val="40"/>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14:paraId="17C39566" w14:textId="42418106" w:rsidR="00F1601C" w:rsidRPr="00F1601C" w:rsidRDefault="00F1601C" w:rsidP="00F1601C">
      <w:pPr>
        <w:pStyle w:val="BodyText"/>
        <w:numPr>
          <w:ilvl w:val="0"/>
          <w:numId w:val="40"/>
        </w:numPr>
        <w:tabs>
          <w:tab w:val="clear" w:pos="720"/>
          <w:tab w:val="num" w:pos="360"/>
        </w:tabs>
        <w:ind w:left="360"/>
      </w:pPr>
      <w:r w:rsidRPr="00F1601C">
        <w:t>Compute the system response – three approaches are possible</w:t>
      </w:r>
      <w:r>
        <w:t>.</w:t>
      </w:r>
    </w:p>
    <w:p w14:paraId="45473103" w14:textId="5D4D8329" w:rsidR="00F1601C" w:rsidRPr="00F1601C" w:rsidRDefault="00F1601C" w:rsidP="00F1601C">
      <w:pPr>
        <w:pStyle w:val="BodyText"/>
        <w:numPr>
          <w:ilvl w:val="1"/>
          <w:numId w:val="40"/>
        </w:numPr>
        <w:tabs>
          <w:tab w:val="clear" w:pos="1440"/>
          <w:tab w:val="num" w:pos="1080"/>
        </w:tabs>
        <w:ind w:left="1080"/>
      </w:pPr>
      <w:r w:rsidRPr="00F1601C">
        <w:t>Nonlinear time-history analysis with the hysteresis model for the washer arrangement</w:t>
      </w:r>
      <w:r>
        <w:t xml:space="preserve"> (Chapter </w:t>
      </w:r>
      <w:r>
        <w:fldChar w:fldCharType="begin"/>
      </w:r>
      <w:r>
        <w:instrText xml:space="preserve"> REF _Ref166675773 \r \h </w:instrText>
      </w:r>
      <w:r>
        <w:fldChar w:fldCharType="separate"/>
      </w:r>
      <w:r w:rsidR="00C9563E">
        <w:t>5</w:t>
      </w:r>
      <w:r>
        <w:fldChar w:fldCharType="end"/>
      </w:r>
      <w:r>
        <w:t>).</w:t>
      </w:r>
    </w:p>
    <w:p w14:paraId="57301A74" w14:textId="7A027CC3" w:rsidR="00F1601C" w:rsidRPr="00F1601C" w:rsidRDefault="00F1601C" w:rsidP="00F1601C">
      <w:pPr>
        <w:pStyle w:val="BodyText"/>
        <w:numPr>
          <w:ilvl w:val="1"/>
          <w:numId w:val="40"/>
        </w:numPr>
        <w:tabs>
          <w:tab w:val="clear" w:pos="1440"/>
          <w:tab w:val="num" w:pos="1080"/>
        </w:tabs>
        <w:ind w:left="1080"/>
      </w:pPr>
      <w:r w:rsidRPr="00F1601C">
        <w:t>Linear time history analysis with the equivalent stiffness and damping</w:t>
      </w:r>
      <w:r>
        <w:t>.</w:t>
      </w:r>
    </w:p>
    <w:p w14:paraId="6B73B03A" w14:textId="197D0706" w:rsidR="00F1601C" w:rsidRPr="00F1601C" w:rsidRDefault="00F1601C" w:rsidP="00F1601C">
      <w:pPr>
        <w:pStyle w:val="BodyText"/>
        <w:numPr>
          <w:ilvl w:val="1"/>
          <w:numId w:val="40"/>
        </w:numPr>
        <w:tabs>
          <w:tab w:val="clear" w:pos="1440"/>
          <w:tab w:val="num" w:pos="1080"/>
        </w:tabs>
        <w:ind w:left="1080"/>
      </w:pPr>
      <w:r w:rsidRPr="00F1601C">
        <w:t xml:space="preserve">Response spectrum analysis with the equivalent stiffness and damping </w:t>
      </w:r>
      <w:r>
        <w:t>(</w:t>
      </w:r>
      <w:del w:id="100" w:author="Kempner,Leon Jr (BPA) - TEL-TPP-3" w:date="2024-06-20T14:10:00Z" w16du:dateUtc="2024-06-20T21:10:00Z">
        <w:r w:rsidDel="00053D27">
          <w:delText>(</w:delText>
        </w:r>
      </w:del>
      <w:r>
        <w:t xml:space="preserve">Chapter </w:t>
      </w:r>
      <w:r>
        <w:fldChar w:fldCharType="begin"/>
      </w:r>
      <w:r>
        <w:instrText xml:space="preserve"> REF _Ref166675826 \r \h </w:instrText>
      </w:r>
      <w:r>
        <w:fldChar w:fldCharType="separate"/>
      </w:r>
      <w:r w:rsidR="00C9563E">
        <w:t>6</w:t>
      </w:r>
      <w:r>
        <w:fldChar w:fldCharType="end"/>
      </w:r>
      <w:r>
        <w:t>). T</w:t>
      </w:r>
      <w:r w:rsidRPr="00F1601C">
        <w:t>his together with the equivalent stiffness and damping resemble ASCE 7 process for base isolation</w:t>
      </w:r>
      <w:r w:rsidR="00476DCD">
        <w:t xml:space="preserve"> (Chapter </w:t>
      </w:r>
      <w:r w:rsidR="00B87B48">
        <w:fldChar w:fldCharType="begin"/>
      </w:r>
      <w:r w:rsidR="00B87B48">
        <w:instrText xml:space="preserve"> REF _Ref166675936 \r \h </w:instrText>
      </w:r>
      <w:r w:rsidR="00053D27">
        <w:instrText xml:space="preserve"> \* MERGEFORMAT </w:instrText>
      </w:r>
      <w:r w:rsidR="00B87B48">
        <w:fldChar w:fldCharType="separate"/>
      </w:r>
      <w:r w:rsidR="00C9563E">
        <w:rPr>
          <w:b/>
          <w:bCs/>
        </w:rPr>
        <w:t xml:space="preserve">Error! Reference </w:t>
      </w:r>
      <w:r w:rsidR="00C9563E" w:rsidRPr="00053D27">
        <w:rPr>
          <w:b/>
          <w:bCs/>
          <w:highlight w:val="red"/>
          <w:rPrChange w:id="101" w:author="Kempner,Leon Jr (BPA) - TEL-TPP-3" w:date="2024-06-20T14:10:00Z" w16du:dateUtc="2024-06-20T21:10:00Z">
            <w:rPr>
              <w:b/>
              <w:bCs/>
            </w:rPr>
          </w:rPrChange>
        </w:rPr>
        <w:t>source not found.</w:t>
      </w:r>
      <w:r w:rsidR="00B87B48">
        <w:fldChar w:fldCharType="end"/>
      </w:r>
      <w:r w:rsidR="00476DCD">
        <w:t>).</w:t>
      </w:r>
    </w:p>
    <w:p w14:paraId="503C83FA" w14:textId="78A12868" w:rsidR="00F1601C" w:rsidRPr="00F1601C" w:rsidRDefault="00F1601C" w:rsidP="00F1601C">
      <w:pPr>
        <w:pStyle w:val="BodyText"/>
        <w:numPr>
          <w:ilvl w:val="1"/>
          <w:numId w:val="40"/>
        </w:numPr>
        <w:tabs>
          <w:tab w:val="clear" w:pos="1440"/>
          <w:tab w:val="num" w:pos="1080"/>
        </w:tabs>
        <w:ind w:left="1080"/>
      </w:pPr>
      <w:r w:rsidRPr="00F1601C">
        <w:t>In the project, it has been verified that the three approaches produce close responses</w:t>
      </w:r>
      <w:ins w:id="102" w:author="Kempner,Leon Jr (BPA) - TEL-TPP-3" w:date="2024-06-20T14:11:00Z" w16du:dateUtc="2024-06-20T21:11:00Z">
        <w:r w:rsidR="0048020A">
          <w:t>.</w:t>
        </w:r>
      </w:ins>
    </w:p>
    <w:p w14:paraId="2452D51F" w14:textId="77777777" w:rsidR="00593469" w:rsidRPr="005B5DD0" w:rsidRDefault="00593469" w:rsidP="00D7150D">
      <w:pPr>
        <w:pStyle w:val="BodyText"/>
      </w:pPr>
    </w:p>
    <w:p w14:paraId="3CEB2030" w14:textId="77777777" w:rsidR="002B402A" w:rsidRPr="005B5DD0" w:rsidRDefault="002B402A" w:rsidP="00D7150D">
      <w:pPr>
        <w:pStyle w:val="BodyText"/>
        <w:sectPr w:rsidR="002B402A" w:rsidRPr="005B5DD0" w:rsidSect="001C5748">
          <w:type w:val="oddPage"/>
          <w:pgSz w:w="12240" w:h="15840"/>
          <w:pgMar w:top="1440" w:right="1440" w:bottom="1440" w:left="1440" w:header="720" w:footer="720" w:gutter="0"/>
          <w:pgNumType w:start="1" w:chapStyle="1"/>
          <w:cols w:space="720"/>
        </w:sectPr>
      </w:pPr>
    </w:p>
    <w:p w14:paraId="233E9939" w14:textId="6A6F1091" w:rsidR="00761B59" w:rsidRPr="00B94FC3" w:rsidRDefault="00761B59" w:rsidP="00B94FC3">
      <w:pPr>
        <w:pStyle w:val="Heading1"/>
      </w:pPr>
      <w:r>
        <w:lastRenderedPageBreak/>
        <w:br/>
      </w:r>
      <w:bookmarkStart w:id="103" w:name="_Ref164099813"/>
      <w:bookmarkStart w:id="104" w:name="_Ref164166992"/>
      <w:bookmarkStart w:id="105" w:name="_Toc168346903"/>
      <w:r w:rsidR="00A133B3">
        <w:t xml:space="preserve">Cyclic </w:t>
      </w:r>
      <w:r w:rsidR="005E0251">
        <w:t>force-displacement behavior</w:t>
      </w:r>
      <w:r w:rsidR="00A133B3">
        <w:t xml:space="preserve"> of washer stacks</w:t>
      </w:r>
      <w:bookmarkEnd w:id="103"/>
      <w:bookmarkEnd w:id="104"/>
      <w:bookmarkEnd w:id="105"/>
    </w:p>
    <w:p w14:paraId="232BC2F9" w14:textId="5BAEBB59" w:rsidR="0096528F" w:rsidRDefault="00F54E38" w:rsidP="0096528F">
      <w:pPr>
        <w:pStyle w:val="BodyText"/>
      </w:pPr>
      <w:r>
        <w:t xml:space="preserve">This chapter is on the measurement of force-displacement behavior of Belleville washer stacks. As will be seen in Chapters </w:t>
      </w:r>
      <w:r>
        <w:fldChar w:fldCharType="begin"/>
      </w:r>
      <w:r>
        <w:instrText xml:space="preserve"> REF _Ref166675300 \r \h </w:instrText>
      </w:r>
      <w:r>
        <w:fldChar w:fldCharType="separate"/>
      </w:r>
      <w:r w:rsidR="00C9563E">
        <w:t>5</w:t>
      </w:r>
      <w:r>
        <w:fldChar w:fldCharType="end"/>
      </w:r>
      <w:r>
        <w:t xml:space="preserve"> and </w:t>
      </w:r>
      <w:r>
        <w:fldChar w:fldCharType="begin"/>
      </w:r>
      <w:r>
        <w:instrText xml:space="preserve"> REF _Ref166675332 \r \h </w:instrText>
      </w:r>
      <w:r>
        <w:fldChar w:fldCharType="separate"/>
      </w:r>
      <w:r w:rsidR="00C9563E">
        <w:t>6</w:t>
      </w:r>
      <w:r>
        <w:fldChar w:fldCharType="end"/>
      </w:r>
      <w:r>
        <w:t xml:space="preserve">, this is the primary information required to predict the seismic response of </w:t>
      </w:r>
      <w:r w:rsidRPr="0048020A">
        <w:rPr>
          <w:highlight w:val="red"/>
          <w:rPrChange w:id="106" w:author="Kempner,Leon Jr (BPA) - TEL-TPP-3" w:date="2024-06-20T14:11:00Z" w16du:dateUtc="2024-06-20T21:11:00Z">
            <w:rPr/>
          </w:rPrChange>
        </w:rPr>
        <w:t>rigid</w:t>
      </w:r>
      <w:r>
        <w:t xml:space="preserve"> equipment (</w:t>
      </w:r>
      <w:del w:id="107" w:author="Kempner,Leon Jr (BPA) - TEL-TPP-3" w:date="2024-06-20T14:12:00Z" w16du:dateUtc="2024-06-20T21:12:00Z">
        <w:r w:rsidDel="0048020A">
          <w:delText xml:space="preserve">besides </w:delText>
        </w:r>
      </w:del>
      <w:r>
        <w:t>mass, moment of inertia of the equipment itself and support structure stiffness).</w:t>
      </w:r>
    </w:p>
    <w:p w14:paraId="22DB6CD8" w14:textId="071A5412" w:rsidR="00F54E38" w:rsidRDefault="00F54E38" w:rsidP="0096528F">
      <w:pPr>
        <w:pStyle w:val="BodyText"/>
      </w:pPr>
      <w:r>
        <w:t>The force displacement response of a washer stack is obtained here by appl</w:t>
      </w:r>
      <w:r w:rsidR="000B0A7C">
        <w:t>ying</w:t>
      </w:r>
      <w:r>
        <w:t xml:space="preserve"> cyclic compressive loading to the stack in a material</w:t>
      </w:r>
      <w:del w:id="108" w:author="Kempner,Leon Jr (BPA) - TEL-TPP-3" w:date="2024-06-20T14:12:00Z" w16du:dateUtc="2024-06-20T21:12:00Z">
        <w:r w:rsidDel="0048020A">
          <w:delText>s</w:delText>
        </w:r>
      </w:del>
      <w:r>
        <w:t xml:space="preserve"> testing machine. At first, this was done by simply compressing </w:t>
      </w:r>
      <w:r w:rsidR="004D40C9">
        <w:t xml:space="preserve">the stack between loading plates as shown in </w:t>
      </w:r>
      <w:r>
        <w:fldChar w:fldCharType="begin"/>
      </w:r>
      <w:r>
        <w:instrText xml:space="preserve"> REF _Ref166753659 </w:instrText>
      </w:r>
      <w:r>
        <w:fldChar w:fldCharType="separate"/>
      </w:r>
      <w:r w:rsidR="00C9563E" w:rsidRPr="005B5DD0">
        <w:t xml:space="preserve">Figure </w:t>
      </w:r>
      <w:r w:rsidR="00C9563E">
        <w:rPr>
          <w:noProof/>
        </w:rPr>
        <w:t>3</w:t>
      </w:r>
      <w:r w:rsidR="00C9563E" w:rsidRPr="005B5DD0">
        <w:noBreakHyphen/>
      </w:r>
      <w:r w:rsidR="00C9563E">
        <w:rPr>
          <w:noProof/>
        </w:rPr>
        <w:t>1</w:t>
      </w:r>
      <w:r>
        <w:rPr>
          <w:noProof/>
        </w:rPr>
        <w:fldChar w:fldCharType="end"/>
      </w:r>
      <w:r w:rsidR="004D40C9">
        <w:t xml:space="preserve">(a). The resulting force-displacement curves of </w:t>
      </w:r>
      <w:r>
        <w:fldChar w:fldCharType="begin"/>
      </w:r>
      <w:r>
        <w:instrText xml:space="preserve"> REF _Ref166753659 </w:instrText>
      </w:r>
      <w:r>
        <w:fldChar w:fldCharType="separate"/>
      </w:r>
      <w:r w:rsidR="00C9563E" w:rsidRPr="005B5DD0">
        <w:t xml:space="preserve">Figure </w:t>
      </w:r>
      <w:r w:rsidR="00C9563E">
        <w:rPr>
          <w:noProof/>
        </w:rPr>
        <w:t>3</w:t>
      </w:r>
      <w:r w:rsidR="00C9563E" w:rsidRPr="005B5DD0">
        <w:noBreakHyphen/>
      </w:r>
      <w:r w:rsidR="00C9563E">
        <w:rPr>
          <w:noProof/>
        </w:rPr>
        <w:t>1</w:t>
      </w:r>
      <w:r>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fldChar w:fldCharType="begin"/>
      </w:r>
      <w:r>
        <w:instrText xml:space="preserve"> REF _Ref166675284 \r </w:instrText>
      </w:r>
      <w:r>
        <w:fldChar w:fldCharType="separate"/>
      </w:r>
      <w:r w:rsidR="00C9563E">
        <w:t>4</w:t>
      </w:r>
      <w:r>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fldChar w:fldCharType="begin"/>
      </w:r>
      <w:r>
        <w:instrText xml:space="preserve"> REF _Ref166755337 </w:instrText>
      </w:r>
      <w:r>
        <w:fldChar w:fldCharType="separate"/>
      </w:r>
      <w:r w:rsidR="00C9563E" w:rsidRPr="005B5DD0">
        <w:t xml:space="preserve">Figure </w:t>
      </w:r>
      <w:r w:rsidR="00C9563E">
        <w:rPr>
          <w:noProof/>
        </w:rPr>
        <w:t>3</w:t>
      </w:r>
      <w:r w:rsidR="00C9563E" w:rsidRPr="005B5DD0">
        <w:noBreakHyphen/>
      </w:r>
      <w:r w:rsidR="00C9563E">
        <w:rPr>
          <w:noProof/>
        </w:rPr>
        <w:t>2</w:t>
      </w:r>
      <w:r>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fldChar w:fldCharType="begin"/>
      </w:r>
      <w:r>
        <w:instrText xml:space="preserve"> REF _Ref166755337 </w:instrText>
      </w:r>
      <w:r>
        <w:fldChar w:fldCharType="separate"/>
      </w:r>
      <w:r w:rsidR="00C9563E" w:rsidRPr="005B5DD0">
        <w:t xml:space="preserve">Figure </w:t>
      </w:r>
      <w:r w:rsidR="00C9563E">
        <w:rPr>
          <w:noProof/>
        </w:rPr>
        <w:t>3</w:t>
      </w:r>
      <w:r w:rsidR="00C9563E" w:rsidRPr="005B5DD0">
        <w:noBreakHyphen/>
      </w:r>
      <w:r w:rsidR="00C9563E">
        <w:rPr>
          <w:noProof/>
        </w:rPr>
        <w:t>2</w:t>
      </w:r>
      <w:r>
        <w:rPr>
          <w:noProof/>
        </w:rPr>
        <w:fldChar w:fldCharType="end"/>
      </w:r>
      <w:r w:rsidR="000B0A7C">
        <w:t xml:space="preserve">(b), does not have any </w:t>
      </w:r>
      <w:r w:rsidR="00D66CB4">
        <w:t>unexpected changes in slope. Indeed</w:t>
      </w:r>
      <w:ins w:id="109" w:author="Kempner,Leon Jr (BPA) - TEL-TPP-3" w:date="2024-06-20T14:13:00Z" w16du:dateUtc="2024-06-20T21:13:00Z">
        <w:r w:rsidR="0048020A">
          <w:t>,</w:t>
        </w:r>
      </w:ins>
      <w:r w:rsidR="00D66CB4">
        <w:t xml:space="preserve"> the in situ measurements from the shake table tests follow these curves closely as seen in </w:t>
      </w:r>
      <w:r>
        <w:fldChar w:fldCharType="begin"/>
      </w:r>
      <w:r>
        <w:instrText xml:space="preserve"> REF _Ref166756091 </w:instrText>
      </w:r>
      <w:r>
        <w:fldChar w:fldCharType="separate"/>
      </w:r>
      <w:r w:rsidR="00C9563E" w:rsidRPr="005B5DD0">
        <w:t xml:space="preserve">Figure </w:t>
      </w:r>
      <w:r w:rsidR="00C9563E">
        <w:rPr>
          <w:noProof/>
        </w:rPr>
        <w:t>3</w:t>
      </w:r>
      <w:r w:rsidR="00C9563E" w:rsidRPr="005B5DD0">
        <w:noBreakHyphen/>
      </w:r>
      <w:r w:rsidR="00C9563E">
        <w:rPr>
          <w:noProof/>
        </w:rPr>
        <w:t>3</w:t>
      </w:r>
      <w:r>
        <w:rPr>
          <w:noProof/>
        </w:rPr>
        <w:fldChar w:fldCharType="end"/>
      </w:r>
      <w:r w:rsidR="00D66CB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B91B32" w14:paraId="2C9230AA" w14:textId="77777777" w:rsidTr="00B91B32">
        <w:tc>
          <w:tcPr>
            <w:tcW w:w="4464" w:type="dxa"/>
            <w:vAlign w:val="bottom"/>
          </w:tcPr>
          <w:p w14:paraId="0DF9C359" w14:textId="6EB31CEB" w:rsidR="00B91B32" w:rsidRDefault="000B0A7C" w:rsidP="00B91B32">
            <w:pPr>
              <w:pStyle w:val="BodyText"/>
              <w:spacing w:after="0"/>
            </w:pPr>
            <w:r>
              <w:t xml:space="preserve"> </w:t>
            </w:r>
            <w:r w:rsidR="00B91B32" w:rsidRPr="00B91B32">
              <w:rPr>
                <w:noProof/>
              </w:rPr>
              <w:drawing>
                <wp:inline distT="0" distB="0" distL="0" distR="0" wp14:anchorId="228CBC31" wp14:editId="0C1C72B4">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14:paraId="41C7E468" w14:textId="2553082C" w:rsidR="00B91B32" w:rsidRDefault="00B91B32" w:rsidP="00B91B32">
            <w:pPr>
              <w:pStyle w:val="BodyText"/>
              <w:spacing w:after="0"/>
            </w:pPr>
            <w:r w:rsidRPr="00B91B32">
              <w:rPr>
                <w:noProof/>
              </w:rPr>
              <w:drawing>
                <wp:inline distT="0" distB="0" distL="0" distR="0" wp14:anchorId="7D6D4FB4" wp14:editId="6597B6C8">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14:paraId="677E8267" w14:textId="77777777" w:rsidTr="00B91B32">
        <w:tc>
          <w:tcPr>
            <w:tcW w:w="4464" w:type="dxa"/>
          </w:tcPr>
          <w:p w14:paraId="7F61BD26" w14:textId="09D79B9E" w:rsidR="00B91B32" w:rsidRDefault="00B91B32" w:rsidP="00B91B32">
            <w:pPr>
              <w:pStyle w:val="Caption"/>
            </w:pPr>
            <w:r>
              <w:t>(a) Washer stack compressed directly between loading plates</w:t>
            </w:r>
          </w:p>
        </w:tc>
        <w:tc>
          <w:tcPr>
            <w:tcW w:w="4896" w:type="dxa"/>
          </w:tcPr>
          <w:p w14:paraId="63A26160" w14:textId="058E3125" w:rsidR="00B91B32" w:rsidRDefault="00B91B32" w:rsidP="00B91B32">
            <w:pPr>
              <w:pStyle w:val="Caption"/>
            </w:pPr>
            <w:r>
              <w:t>(b) Measured force-displacement hysteresis</w:t>
            </w:r>
          </w:p>
        </w:tc>
      </w:tr>
    </w:tbl>
    <w:p w14:paraId="5FB578F4" w14:textId="0042EE4D" w:rsidR="00B91B32" w:rsidRDefault="00B91B32" w:rsidP="00B91B32">
      <w:pPr>
        <w:pStyle w:val="Caption"/>
      </w:pPr>
      <w:bookmarkStart w:id="110" w:name="_Ref166753659"/>
      <w:bookmarkStart w:id="111" w:name="_Toc168347903"/>
      <w:r w:rsidRPr="005B5DD0">
        <w:t xml:space="preserve">Figure </w:t>
      </w:r>
      <w:r>
        <w:rPr>
          <w:noProof/>
        </w:rPr>
        <w:fldChar w:fldCharType="begin"/>
      </w:r>
      <w:r>
        <w:rPr>
          <w:noProof/>
        </w:rPr>
        <w:instrText xml:space="preserve"> STYLEREF 1 \s </w:instrText>
      </w:r>
      <w:r>
        <w:rPr>
          <w:noProof/>
        </w:rPr>
        <w:fldChar w:fldCharType="separate"/>
      </w:r>
      <w:r w:rsidR="00C9563E">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w:t>
      </w:r>
      <w:r>
        <w:rPr>
          <w:noProof/>
        </w:rPr>
        <w:fldChar w:fldCharType="end"/>
      </w:r>
      <w:bookmarkEnd w:id="110"/>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839"/>
      </w:tblGrid>
      <w:tr w:rsidR="00F54E38" w14:paraId="2D8B92E5" w14:textId="77777777" w:rsidTr="000E5C58">
        <w:tc>
          <w:tcPr>
            <w:tcW w:w="4464" w:type="dxa"/>
            <w:vAlign w:val="bottom"/>
          </w:tcPr>
          <w:p w14:paraId="64E5FBE1" w14:textId="65980399" w:rsidR="00F54E38" w:rsidRDefault="00F54E38" w:rsidP="000E5C58">
            <w:pPr>
              <w:pStyle w:val="BodyText"/>
              <w:spacing w:after="0"/>
            </w:pPr>
            <w:r w:rsidRPr="00F54E38">
              <w:rPr>
                <w:noProof/>
              </w:rPr>
              <w:lastRenderedPageBreak/>
              <w:drawing>
                <wp:inline distT="0" distB="0" distL="0" distR="0" wp14:anchorId="1B61B433" wp14:editId="0E4ADBC7">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14:paraId="65FCC7D8" w14:textId="5C104CE3" w:rsidR="00F54E38" w:rsidRDefault="00F54E38" w:rsidP="000E5C58">
            <w:pPr>
              <w:pStyle w:val="BodyText"/>
              <w:spacing w:after="0"/>
            </w:pPr>
            <w:r w:rsidRPr="00F54E38">
              <w:rPr>
                <w:noProof/>
              </w:rPr>
              <w:drawing>
                <wp:inline distT="0" distB="0" distL="0" distR="0" wp14:anchorId="786296EC" wp14:editId="7944E29A">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14:paraId="549AAE51" w14:textId="77777777" w:rsidTr="000E5C58">
        <w:tc>
          <w:tcPr>
            <w:tcW w:w="4464" w:type="dxa"/>
          </w:tcPr>
          <w:p w14:paraId="5E8F2478" w14:textId="55CA8E76" w:rsidR="00F54E38" w:rsidRDefault="00F54E38" w:rsidP="00D66CB4">
            <w:pPr>
              <w:pStyle w:val="Caption"/>
              <w:spacing w:after="0"/>
            </w:pPr>
            <w:r>
              <w:t>(a) Washer stack compressed through a loading frame</w:t>
            </w:r>
            <w:r w:rsidR="000B0A7C">
              <w:t xml:space="preserve"> with guiding rod</w:t>
            </w:r>
          </w:p>
        </w:tc>
        <w:tc>
          <w:tcPr>
            <w:tcW w:w="4896" w:type="dxa"/>
          </w:tcPr>
          <w:p w14:paraId="34770229" w14:textId="77777777" w:rsidR="00F54E38" w:rsidRDefault="00F54E38" w:rsidP="00D66CB4">
            <w:pPr>
              <w:pStyle w:val="Caption"/>
              <w:spacing w:after="0"/>
            </w:pPr>
            <w:r>
              <w:t>(b) Measured force-displacement hysteresis</w:t>
            </w:r>
          </w:p>
        </w:tc>
      </w:tr>
    </w:tbl>
    <w:p w14:paraId="4D1E47F2" w14:textId="52A83B42" w:rsidR="00F54E38" w:rsidRDefault="00F54E38" w:rsidP="00F54E38">
      <w:pPr>
        <w:pStyle w:val="Caption"/>
      </w:pPr>
      <w:bookmarkStart w:id="112" w:name="_Ref166755337"/>
      <w:bookmarkStart w:id="113" w:name="_Toc168347904"/>
      <w:r w:rsidRPr="005B5DD0">
        <w:t xml:space="preserve">Figure </w:t>
      </w:r>
      <w:r>
        <w:rPr>
          <w:noProof/>
        </w:rPr>
        <w:fldChar w:fldCharType="begin"/>
      </w:r>
      <w:r>
        <w:rPr>
          <w:noProof/>
        </w:rPr>
        <w:instrText xml:space="preserve"> STYLEREF 1 \s </w:instrText>
      </w:r>
      <w:r>
        <w:rPr>
          <w:noProof/>
        </w:rPr>
        <w:fldChar w:fldCharType="separate"/>
      </w:r>
      <w:r w:rsidR="00C9563E">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2</w:t>
      </w:r>
      <w:r>
        <w:rPr>
          <w:noProof/>
        </w:rPr>
        <w:fldChar w:fldCharType="end"/>
      </w:r>
      <w:bookmarkEnd w:id="112"/>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5"/>
        <w:gridCol w:w="4635"/>
      </w:tblGrid>
      <w:tr w:rsidR="00D66CB4" w14:paraId="72DC224B" w14:textId="77777777" w:rsidTr="000E5C58">
        <w:tc>
          <w:tcPr>
            <w:tcW w:w="4464" w:type="dxa"/>
            <w:vAlign w:val="bottom"/>
          </w:tcPr>
          <w:p w14:paraId="71302DCC" w14:textId="623391E2" w:rsidR="00D66CB4" w:rsidRDefault="00D66CB4" w:rsidP="000E5C58">
            <w:pPr>
              <w:pStyle w:val="BodyText"/>
              <w:spacing w:after="0"/>
            </w:pPr>
            <w:r w:rsidRPr="00D66CB4">
              <w:rPr>
                <w:noProof/>
              </w:rPr>
              <w:drawing>
                <wp:inline distT="0" distB="0" distL="0" distR="0" wp14:anchorId="3F83AE9B" wp14:editId="2B268A28">
                  <wp:extent cx="2935224" cy="2203704"/>
                  <wp:effectExtent l="0" t="0" r="0" b="6350"/>
                  <wp:docPr id="4" name="Picture 3">
                    <a:extLst xmlns:a="http://schemas.openxmlformats.org/drawingml/2006/main">
                      <a:ext uri="{FF2B5EF4-FFF2-40B4-BE49-F238E27FC236}">
                        <a16:creationId xmlns:a16="http://schemas.microsoft.com/office/drawing/2014/main"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11F7B-706C-FD70-1111-67110C7CF0E6}"/>
                              </a:ext>
                            </a:extLst>
                          </pic:cNvPr>
                          <pic:cNvPicPr>
                            <a:picLocks noChangeAspect="1"/>
                          </pic:cNvPicPr>
                        </pic:nvPicPr>
                        <pic:blipFill>
                          <a:blip r:embed="rId60"/>
                          <a:stretch>
                            <a:fillRect/>
                          </a:stretch>
                        </pic:blipFill>
                        <pic:spPr>
                          <a:xfrm>
                            <a:off x="0" y="0"/>
                            <a:ext cx="2935224" cy="2203704"/>
                          </a:xfrm>
                          <a:prstGeom prst="rect">
                            <a:avLst/>
                          </a:prstGeom>
                        </pic:spPr>
                      </pic:pic>
                    </a:graphicData>
                  </a:graphic>
                </wp:inline>
              </w:drawing>
            </w:r>
          </w:p>
        </w:tc>
        <w:tc>
          <w:tcPr>
            <w:tcW w:w="4896" w:type="dxa"/>
          </w:tcPr>
          <w:p w14:paraId="6059DF65" w14:textId="05062785" w:rsidR="00D66CB4" w:rsidRDefault="00D66CB4" w:rsidP="000E5C58">
            <w:pPr>
              <w:pStyle w:val="BodyText"/>
              <w:spacing w:after="0"/>
            </w:pPr>
            <w:r w:rsidRPr="00D66CB4">
              <w:rPr>
                <w:noProof/>
              </w:rPr>
              <w:drawing>
                <wp:inline distT="0" distB="0" distL="0" distR="0" wp14:anchorId="5826BF01" wp14:editId="008EDBCE">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14:paraId="6B8A9715" w14:textId="77777777" w:rsidTr="000E5C58">
        <w:tc>
          <w:tcPr>
            <w:tcW w:w="4464" w:type="dxa"/>
          </w:tcPr>
          <w:p w14:paraId="021C9A13" w14:textId="4D797FF5" w:rsidR="00D66CB4" w:rsidRDefault="00D66CB4" w:rsidP="00D66CB4">
            <w:pPr>
              <w:pStyle w:val="Caption"/>
              <w:spacing w:after="0"/>
            </w:pPr>
            <w:r>
              <w:t xml:space="preserve">(a) </w:t>
            </w:r>
            <w:r w:rsidR="00C82729">
              <w:t xml:space="preserve">2 units of </w:t>
            </w:r>
            <w:r>
              <w:t>2U2D K1875-G-086</w:t>
            </w:r>
          </w:p>
        </w:tc>
        <w:tc>
          <w:tcPr>
            <w:tcW w:w="4896" w:type="dxa"/>
          </w:tcPr>
          <w:p w14:paraId="1E4F8413" w14:textId="1E571D9D" w:rsidR="00D66CB4" w:rsidRDefault="00D66CB4" w:rsidP="00D66CB4">
            <w:pPr>
              <w:pStyle w:val="Caption"/>
              <w:spacing w:after="0"/>
            </w:pPr>
            <w:r>
              <w:t xml:space="preserve">(b) </w:t>
            </w:r>
            <w:r w:rsidR="00C82729">
              <w:t xml:space="preserve">3 units of </w:t>
            </w:r>
            <w:r>
              <w:t xml:space="preserve">3U3D </w:t>
            </w:r>
            <w:r w:rsidR="00C82729">
              <w:t>K1875-G-086</w:t>
            </w:r>
          </w:p>
        </w:tc>
      </w:tr>
    </w:tbl>
    <w:p w14:paraId="3ED2EABA" w14:textId="635C648F" w:rsidR="00D66CB4" w:rsidRDefault="00D66CB4" w:rsidP="00D66CB4">
      <w:pPr>
        <w:pStyle w:val="Caption"/>
      </w:pPr>
      <w:bookmarkStart w:id="114" w:name="_Ref166756091"/>
      <w:bookmarkStart w:id="115" w:name="_Toc168347905"/>
      <w:r w:rsidRPr="005B5DD0">
        <w:t xml:space="preserve">Figure </w:t>
      </w:r>
      <w:r>
        <w:rPr>
          <w:noProof/>
        </w:rPr>
        <w:fldChar w:fldCharType="begin"/>
      </w:r>
      <w:r>
        <w:rPr>
          <w:noProof/>
        </w:rPr>
        <w:instrText xml:space="preserve"> STYLEREF 1 \s </w:instrText>
      </w:r>
      <w:r>
        <w:rPr>
          <w:noProof/>
        </w:rPr>
        <w:fldChar w:fldCharType="separate"/>
      </w:r>
      <w:r w:rsidR="00C9563E">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3</w:t>
      </w:r>
      <w:r>
        <w:rPr>
          <w:noProof/>
        </w:rPr>
        <w:fldChar w:fldCharType="end"/>
      </w:r>
      <w:bookmarkEnd w:id="114"/>
      <w:r>
        <w:br/>
        <w:t>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bookmarkEnd w:id="115"/>
    </w:p>
    <w:p w14:paraId="1CF64D03" w14:textId="4DBCAD88" w:rsidR="00C82729" w:rsidRPr="00C82729" w:rsidRDefault="00000000" w:rsidP="00C82729">
      <w:pPr>
        <w:pStyle w:val="BodyText"/>
      </w:pPr>
      <w:r>
        <w:fldChar w:fldCharType="begin"/>
      </w:r>
      <w:r>
        <w:instrText xml:space="preserve"> REF _Ref166758255 </w:instrText>
      </w:r>
      <w:r>
        <w:fldChar w:fldCharType="separate"/>
      </w:r>
      <w:r w:rsidR="00C9563E" w:rsidRPr="005B5DD0">
        <w:t xml:space="preserve">Figure </w:t>
      </w:r>
      <w:r w:rsidR="00C9563E">
        <w:rPr>
          <w:noProof/>
        </w:rPr>
        <w:t>3</w:t>
      </w:r>
      <w:r w:rsidR="00C9563E" w:rsidRPr="005B5DD0">
        <w:noBreakHyphen/>
      </w:r>
      <w:r w:rsidR="00C9563E">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instrText xml:space="preserve"> REF _Ref166156968 </w:instrText>
      </w:r>
      <w:r>
        <w:fldChar w:fldCharType="separate"/>
      </w:r>
      <w:r w:rsidR="00C9563E" w:rsidRPr="005B5DD0">
        <w:t xml:space="preserve">Figure </w:t>
      </w:r>
      <w:r w:rsidR="00C9563E">
        <w:rPr>
          <w:noProof/>
        </w:rPr>
        <w:t>1</w:t>
      </w:r>
      <w:r w:rsidR="00C9563E" w:rsidRPr="005B5DD0">
        <w:noBreakHyphen/>
      </w:r>
      <w:r w:rsidR="00C9563E">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C82729" w14:paraId="7001E499" w14:textId="77777777" w:rsidTr="000E5C58">
        <w:tc>
          <w:tcPr>
            <w:tcW w:w="4464" w:type="dxa"/>
            <w:vAlign w:val="bottom"/>
          </w:tcPr>
          <w:p w14:paraId="0806BDAB" w14:textId="3E381940" w:rsidR="00C82729" w:rsidRDefault="00C82729" w:rsidP="000E5C58">
            <w:pPr>
              <w:pStyle w:val="BodyText"/>
              <w:spacing w:after="0"/>
            </w:pPr>
            <w:r>
              <w:rPr>
                <w:noProof/>
              </w:rPr>
              <w:lastRenderedPageBreak/>
              <w:drawing>
                <wp:inline distT="0" distB="0" distL="0" distR="0" wp14:anchorId="092D6FC4" wp14:editId="7DBCB60D">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c>
          <w:tcPr>
            <w:tcW w:w="4896" w:type="dxa"/>
          </w:tcPr>
          <w:p w14:paraId="05A6EDEA" w14:textId="26A6806C" w:rsidR="00C82729" w:rsidRDefault="00C82729" w:rsidP="000E5C58">
            <w:pPr>
              <w:pStyle w:val="BodyText"/>
              <w:spacing w:after="0"/>
            </w:pPr>
            <w:r>
              <w:rPr>
                <w:noProof/>
              </w:rPr>
              <w:drawing>
                <wp:inline distT="0" distB="0" distL="0" distR="0" wp14:anchorId="5C996422" wp14:editId="278D95E8">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r>
      <w:tr w:rsidR="00C82729" w14:paraId="11C81229" w14:textId="77777777" w:rsidTr="000E5C58">
        <w:tc>
          <w:tcPr>
            <w:tcW w:w="4464" w:type="dxa"/>
          </w:tcPr>
          <w:p w14:paraId="13ABC370" w14:textId="39AA2B12" w:rsidR="00C82729" w:rsidRDefault="00C82729" w:rsidP="000E5C58">
            <w:pPr>
              <w:pStyle w:val="Caption"/>
              <w:spacing w:after="0"/>
            </w:pPr>
            <w:r>
              <w:t>(a) 2 units of 2U2D K1750-J-057</w:t>
            </w:r>
          </w:p>
        </w:tc>
        <w:tc>
          <w:tcPr>
            <w:tcW w:w="4896" w:type="dxa"/>
          </w:tcPr>
          <w:p w14:paraId="3F754AEC" w14:textId="3CA4913F" w:rsidR="00C82729" w:rsidRDefault="00C82729" w:rsidP="000E5C58">
            <w:pPr>
              <w:pStyle w:val="Caption"/>
              <w:spacing w:after="0"/>
            </w:pPr>
            <w:r>
              <w:t>(b) 2 units of 3U3D K1750-J-057</w:t>
            </w:r>
          </w:p>
        </w:tc>
      </w:tr>
    </w:tbl>
    <w:p w14:paraId="436D5AE1" w14:textId="28E40E58" w:rsidR="00C82729" w:rsidRDefault="00C82729" w:rsidP="00C82729">
      <w:pPr>
        <w:pStyle w:val="Caption"/>
      </w:pPr>
      <w:bookmarkStart w:id="116" w:name="_Ref166758255"/>
      <w:bookmarkStart w:id="117" w:name="_Toc168347906"/>
      <w:r w:rsidRPr="005B5DD0">
        <w:t xml:space="preserve">Figure </w:t>
      </w:r>
      <w:r>
        <w:rPr>
          <w:noProof/>
        </w:rPr>
        <w:fldChar w:fldCharType="begin"/>
      </w:r>
      <w:r>
        <w:rPr>
          <w:noProof/>
        </w:rPr>
        <w:instrText xml:space="preserve"> STYLEREF 1 \s </w:instrText>
      </w:r>
      <w:r>
        <w:rPr>
          <w:noProof/>
        </w:rPr>
        <w:fldChar w:fldCharType="separate"/>
      </w:r>
      <w:r w:rsidR="00C9563E">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4</w:t>
      </w:r>
      <w:r>
        <w:rPr>
          <w:noProof/>
        </w:rPr>
        <w:fldChar w:fldCharType="end"/>
      </w:r>
      <w:bookmarkEnd w:id="116"/>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fldChar w:fldCharType="begin"/>
      </w:r>
      <w:r>
        <w:instrText xml:space="preserve"> REF _Ref166156968 </w:instrText>
      </w:r>
      <w:r>
        <w:fldChar w:fldCharType="separate"/>
      </w:r>
      <w:r w:rsidR="00C9563E" w:rsidRPr="005B5DD0">
        <w:t xml:space="preserve">Figure </w:t>
      </w:r>
      <w:r w:rsidR="00C9563E">
        <w:rPr>
          <w:noProof/>
        </w:rPr>
        <w:t>1</w:t>
      </w:r>
      <w:r w:rsidR="00C9563E" w:rsidRPr="005B5DD0">
        <w:noBreakHyphen/>
      </w:r>
      <w:r w:rsidR="00C9563E">
        <w:rPr>
          <w:noProof/>
        </w:rPr>
        <w:t>2</w:t>
      </w:r>
      <w:r>
        <w:rPr>
          <w:noProof/>
        </w:rPr>
        <w:fldChar w:fldCharType="end"/>
      </w:r>
      <w:r>
        <w:t>)</w:t>
      </w:r>
      <w:bookmarkEnd w:id="117"/>
    </w:p>
    <w:p w14:paraId="60E38B1E" w14:textId="77777777" w:rsidR="002B402A" w:rsidRPr="005B5DD0" w:rsidRDefault="002B402A" w:rsidP="00D7150D">
      <w:pPr>
        <w:pStyle w:val="BodyText"/>
      </w:pPr>
    </w:p>
    <w:p w14:paraId="145CF4BD"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4D25AD48" w14:textId="2CED720A" w:rsidR="00761B59" w:rsidRDefault="00761B59" w:rsidP="00B94FC3">
      <w:pPr>
        <w:pStyle w:val="Heading1"/>
      </w:pPr>
      <w:r>
        <w:lastRenderedPageBreak/>
        <w:br/>
      </w:r>
      <w:bookmarkStart w:id="118" w:name="_Ref166675284"/>
      <w:bookmarkStart w:id="119" w:name="_Ref166675757"/>
      <w:bookmarkStart w:id="120" w:name="_Ref166687996"/>
      <w:bookmarkStart w:id="121" w:name="_Ref166688165"/>
      <w:bookmarkStart w:id="122" w:name="_Toc168346904"/>
      <w:r w:rsidR="00A133B3">
        <w:t>Shake table experiments</w:t>
      </w:r>
      <w:bookmarkEnd w:id="118"/>
      <w:bookmarkEnd w:id="119"/>
      <w:bookmarkEnd w:id="120"/>
      <w:bookmarkEnd w:id="121"/>
      <w:bookmarkEnd w:id="122"/>
    </w:p>
    <w:p w14:paraId="76AC0844" w14:textId="2102E291" w:rsidR="00C82729" w:rsidRDefault="00DC00FE" w:rsidP="00C82729">
      <w:pPr>
        <w:pStyle w:val="BodyText"/>
      </w:pPr>
      <w:r>
        <w:t xml:space="preserve">In this chapter, shake table experiments on the CVT equipped with Belleville washer stacks are described. The experimental setup, instrumentation, and washer installation process are detailed. The primary purpose of these experiments is to obtain measurements in support of the analysis procedure outlined in Chapter </w:t>
      </w:r>
      <w:r>
        <w:fldChar w:fldCharType="begin"/>
      </w:r>
      <w:r>
        <w:instrText xml:space="preserve"> REF _Ref166674583 \r </w:instrText>
      </w:r>
      <w:r>
        <w:fldChar w:fldCharType="separate"/>
      </w:r>
      <w:r w:rsidR="00C9563E">
        <w:t>2</w:t>
      </w:r>
      <w:r>
        <w:fldChar w:fldCharType="end"/>
      </w:r>
      <w:r>
        <w:t xml:space="preserve">. Consequently, special instruments were used to measure the washer response in situ. Instrumentation was also designed with redundancy in mind, so that </w:t>
      </w:r>
      <w:r w:rsidR="003B0927">
        <w:t xml:space="preserve">the same quantity is measured by multiple means and can be cross-checked. Some other checks such as sums of forces </w:t>
      </w:r>
      <w:del w:id="123" w:author="Kempner,Leon Jr (BPA) - TEL-TPP-3" w:date="2024-06-20T14:17:00Z" w16du:dateUtc="2024-06-20T21:17:00Z">
        <w:r w:rsidR="003B0927" w:rsidDel="0048020A">
          <w:delText xml:space="preserve">are </w:delText>
        </w:r>
      </w:del>
      <w:ins w:id="124" w:author="Kempner,Leon Jr (BPA) - TEL-TPP-3" w:date="2024-06-20T14:17:00Z" w16du:dateUtc="2024-06-20T21:17:00Z">
        <w:r w:rsidR="0048020A">
          <w:t xml:space="preserve">and </w:t>
        </w:r>
      </w:ins>
      <w:r w:rsidR="003B0927">
        <w:t>moments are perform to confirm the integrity of the measurements.</w:t>
      </w:r>
    </w:p>
    <w:p w14:paraId="72EB4F82" w14:textId="2C3B36A4" w:rsidR="00A133B3" w:rsidRDefault="00A133B3" w:rsidP="00A133B3">
      <w:pPr>
        <w:pStyle w:val="Heading2"/>
      </w:pPr>
      <w:bookmarkStart w:id="125" w:name="_Toc168346905"/>
      <w:r>
        <w:t>Test setup</w:t>
      </w:r>
      <w:bookmarkEnd w:id="125"/>
    </w:p>
    <w:p w14:paraId="0E66DEEC" w14:textId="61EA9548" w:rsidR="00C92C87" w:rsidRPr="00C92C87" w:rsidRDefault="00C92C87" w:rsidP="00C92C87">
      <w:pPr>
        <w:pStyle w:val="BodyText"/>
      </w:pPr>
      <w:r>
        <w:fldChar w:fldCharType="begin"/>
      </w:r>
      <w:r>
        <w:instrText xml:space="preserve"> REF _Ref166759413 \h </w:instrText>
      </w:r>
      <w:r>
        <w:fldChar w:fldCharType="separate"/>
      </w:r>
      <w:r w:rsidR="00C9563E" w:rsidRPr="005B5DD0">
        <w:t xml:space="preserve">Figure </w:t>
      </w:r>
      <w:r w:rsidR="00C9563E">
        <w:rPr>
          <w:noProof/>
        </w:rPr>
        <w:t>4</w:t>
      </w:r>
      <w:r w:rsidR="00C9563E" w:rsidRPr="005B5DD0">
        <w:noBreakHyphen/>
      </w:r>
      <w:r w:rsidR="00C9563E">
        <w:rPr>
          <w:noProof/>
        </w:rPr>
        <w:t>1</w:t>
      </w:r>
      <w:r>
        <w:fldChar w:fldCharType="end"/>
      </w:r>
      <w:r>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rsidR="00696D7F">
        <w:fldChar w:fldCharType="begin"/>
      </w:r>
      <w:r w:rsidR="00696D7F">
        <w:instrText xml:space="preserve"> REF _Ref166759413 \h </w:instrText>
      </w:r>
      <w:r w:rsidR="00696D7F">
        <w:fldChar w:fldCharType="separate"/>
      </w:r>
      <w:r w:rsidR="00C9563E" w:rsidRPr="005B5DD0">
        <w:t xml:space="preserve">Figure </w:t>
      </w:r>
      <w:r w:rsidR="00C9563E">
        <w:rPr>
          <w:noProof/>
        </w:rPr>
        <w:t>4</w:t>
      </w:r>
      <w:r w:rsidR="00C9563E" w:rsidRPr="005B5DD0">
        <w:noBreakHyphen/>
      </w:r>
      <w:r w:rsidR="00C9563E">
        <w:rPr>
          <w:noProof/>
        </w:rPr>
        <w:t>1</w:t>
      </w:r>
      <w:r w:rsidR="00696D7F">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direction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 </w:t>
      </w:r>
      <w:r w:rsidR="00696D7F" w:rsidRPr="00696D7F">
        <w:rPr>
          <w:i/>
          <w:iCs/>
        </w:rPr>
        <w:t>Y</w:t>
      </w:r>
      <w:r w:rsidR="00696D7F">
        <w:t xml:space="preserve"> frequency direction </w:t>
      </w:r>
      <w:ins w:id="126" w:author="Kempner,Leon Jr (BPA) - TEL-TPP-3" w:date="2024-06-20T14:27:00Z" w16du:dateUtc="2024-06-20T21:27:00Z">
        <w:r w:rsidR="00D17B19">
          <w:t xml:space="preserve">different </w:t>
        </w:r>
      </w:ins>
      <w:r w:rsidR="00696D7F">
        <w:t xml:space="preserve">than in the </w:t>
      </w:r>
      <w:r w:rsidR="00696D7F">
        <w:rPr>
          <w:i/>
          <w:iCs/>
        </w:rPr>
        <w:t>X</w:t>
      </w:r>
      <w:r w:rsidR="00696D7F">
        <w:t xml:space="preserve"> direction). </w:t>
      </w:r>
      <w:r w:rsidR="00696D7F" w:rsidRPr="00696D7F">
        <w:t>The</w:t>
      </w:r>
      <w:r w:rsidR="00696D7F">
        <w:t xml:space="preserve"> Belleville washer stacks are installed between the CVT base and the spool, details of which are elaborated below.</w:t>
      </w:r>
    </w:p>
    <w:p w14:paraId="31F394C2" w14:textId="687C8689" w:rsidR="001B5E45" w:rsidRDefault="00C92C87" w:rsidP="001B5E45">
      <w:pPr>
        <w:pStyle w:val="BodyText"/>
      </w:pPr>
      <w:r>
        <w:rPr>
          <w:noProof/>
        </w:rPr>
        <w:drawing>
          <wp:inline distT="0" distB="0" distL="0" distR="0" wp14:anchorId="03B89B45" wp14:editId="3D775F3E">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5272" cy="2286000"/>
                    </a:xfrm>
                    <a:prstGeom prst="rect">
                      <a:avLst/>
                    </a:prstGeom>
                    <a:noFill/>
                  </pic:spPr>
                </pic:pic>
              </a:graphicData>
            </a:graphic>
          </wp:inline>
        </w:drawing>
      </w:r>
    </w:p>
    <w:p w14:paraId="72A488FE" w14:textId="1AA75EB7" w:rsidR="00A70196" w:rsidRDefault="00A70196" w:rsidP="00A70196">
      <w:pPr>
        <w:pStyle w:val="Caption"/>
      </w:pPr>
      <w:bookmarkStart w:id="127" w:name="_Ref166759413"/>
      <w:bookmarkStart w:id="128" w:name="_Ref166759407"/>
      <w:bookmarkStart w:id="129" w:name="_Toc168347907"/>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w:t>
      </w:r>
      <w:r>
        <w:rPr>
          <w:noProof/>
        </w:rPr>
        <w:fldChar w:fldCharType="end"/>
      </w:r>
      <w:bookmarkEnd w:id="127"/>
      <w:r>
        <w:br/>
        <w:t>CVT mounted on shake table</w:t>
      </w:r>
      <w:bookmarkEnd w:id="128"/>
      <w:bookmarkEnd w:id="129"/>
    </w:p>
    <w:p w14:paraId="39758CF5" w14:textId="4EF67631" w:rsidR="0096528F" w:rsidRPr="005B5DD0" w:rsidRDefault="00A133B3" w:rsidP="00761B59">
      <w:pPr>
        <w:pStyle w:val="Heading2"/>
      </w:pPr>
      <w:bookmarkStart w:id="130" w:name="_Toc168346906"/>
      <w:r>
        <w:t>Instrumentation</w:t>
      </w:r>
      <w:bookmarkEnd w:id="130"/>
    </w:p>
    <w:p w14:paraId="2E69E0E9" w14:textId="60363EE9" w:rsidR="000350F1" w:rsidRDefault="00F67806" w:rsidP="0096528F">
      <w:pPr>
        <w:pStyle w:val="BodyText"/>
      </w:pPr>
      <w:r>
        <w:t xml:space="preserve">An overview of response quantities measured and corresponding instrumentation is provided in </w:t>
      </w:r>
      <w:r>
        <w:fldChar w:fldCharType="begin"/>
      </w:r>
      <w:r>
        <w:instrText xml:space="preserve"> REF _Ref166770910 \h </w:instrText>
      </w:r>
      <w:r>
        <w:fldChar w:fldCharType="separate"/>
      </w:r>
      <w:r w:rsidR="00C9563E" w:rsidRPr="005B5DD0">
        <w:t xml:space="preserve">Figure </w:t>
      </w:r>
      <w:r w:rsidR="00C9563E">
        <w:rPr>
          <w:noProof/>
        </w:rPr>
        <w:t>4</w:t>
      </w:r>
      <w:r w:rsidR="00C9563E" w:rsidRPr="005B5DD0">
        <w:noBreakHyphen/>
      </w:r>
      <w:r w:rsidR="00C9563E">
        <w:rPr>
          <w:noProof/>
        </w:rPr>
        <w:t>2</w:t>
      </w:r>
      <w:r>
        <w:fldChar w:fldCharType="end"/>
      </w:r>
      <w:r>
        <w:t xml:space="preserve">. </w:t>
      </w:r>
      <w:r w:rsidR="00FE32D2">
        <w:fldChar w:fldCharType="begin"/>
      </w:r>
      <w:r w:rsidR="00FE32D2">
        <w:instrText xml:space="preserve"> REF _Ref166837256 \h </w:instrText>
      </w:r>
      <w:r w:rsidR="00FE32D2">
        <w:fldChar w:fldCharType="separate"/>
      </w:r>
      <w:r w:rsidR="00C9563E">
        <w:t xml:space="preserve">Table </w:t>
      </w:r>
      <w:r w:rsidR="00C9563E">
        <w:rPr>
          <w:noProof/>
        </w:rPr>
        <w:t>4</w:t>
      </w:r>
      <w:r w:rsidR="00C9563E">
        <w:noBreakHyphen/>
      </w:r>
      <w:r w:rsidR="00C9563E">
        <w:rPr>
          <w:noProof/>
        </w:rPr>
        <w:t>1</w:t>
      </w:r>
      <w:r w:rsidR="00FE32D2">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quantities as well as the process used to derive them are summarized in </w:t>
      </w:r>
      <w:r w:rsidR="00FE32D2">
        <w:fldChar w:fldCharType="begin"/>
      </w:r>
      <w:r w:rsidR="00FE32D2">
        <w:instrText xml:space="preserve"> REF _Ref167453230 \h </w:instrText>
      </w:r>
      <w:r w:rsidR="00FE32D2">
        <w:fldChar w:fldCharType="separate"/>
      </w:r>
      <w:r w:rsidR="00C9563E">
        <w:t xml:space="preserve">Table </w:t>
      </w:r>
      <w:r w:rsidR="00C9563E">
        <w:rPr>
          <w:noProof/>
        </w:rPr>
        <w:t>4</w:t>
      </w:r>
      <w:r w:rsidR="00C9563E">
        <w:noBreakHyphen/>
      </w:r>
      <w:r w:rsidR="00C9563E">
        <w:rPr>
          <w:noProof/>
        </w:rPr>
        <w:t>2</w:t>
      </w:r>
      <w:r w:rsidR="00FE32D2">
        <w:fldChar w:fldCharType="end"/>
      </w:r>
      <w:r w:rsidR="00FE32D2">
        <w:t xml:space="preserve">. A specialized instrument in </w:t>
      </w:r>
      <w:r w:rsidR="00FE32D2">
        <w:fldChar w:fldCharType="begin"/>
      </w:r>
      <w:r w:rsidR="00FE32D2">
        <w:instrText xml:space="preserve"> REF _Ref166837256 \h </w:instrText>
      </w:r>
      <w:r w:rsidR="00FE32D2">
        <w:fldChar w:fldCharType="separate"/>
      </w:r>
      <w:r w:rsidR="00C9563E">
        <w:t xml:space="preserve">Table </w:t>
      </w:r>
      <w:r w:rsidR="00C9563E">
        <w:rPr>
          <w:noProof/>
        </w:rPr>
        <w:t>4</w:t>
      </w:r>
      <w:r w:rsidR="00C9563E">
        <w:noBreakHyphen/>
      </w:r>
      <w:r w:rsidR="00C9563E">
        <w:rPr>
          <w:noProof/>
        </w:rPr>
        <w:t>1</w:t>
      </w:r>
      <w:r w:rsidR="00FE32D2">
        <w:fldChar w:fldCharType="end"/>
      </w:r>
      <w:r w:rsidR="00FE32D2">
        <w:t>, designed in this project to measure the force in a washer stack in situ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6D399D" w14:paraId="4EF491E0" w14:textId="77777777" w:rsidTr="006D399D">
        <w:tc>
          <w:tcPr>
            <w:tcW w:w="4464" w:type="dxa"/>
            <w:vAlign w:val="bottom"/>
          </w:tcPr>
          <w:p w14:paraId="3B21B3B7" w14:textId="5456EDFB" w:rsidR="006D399D" w:rsidRDefault="006D399D" w:rsidP="006D399D">
            <w:pPr>
              <w:pStyle w:val="BodyText"/>
              <w:spacing w:after="0"/>
            </w:pPr>
            <w:r>
              <w:rPr>
                <w:noProof/>
              </w:rPr>
              <w:lastRenderedPageBreak/>
              <w:drawing>
                <wp:inline distT="0" distB="0" distL="0" distR="0" wp14:anchorId="25F486F6" wp14:editId="098AE694">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14:paraId="16F84ED2" w14:textId="076C3404" w:rsidR="006D399D" w:rsidRDefault="0077449F" w:rsidP="006D399D">
            <w:pPr>
              <w:pStyle w:val="BodyText"/>
              <w:spacing w:after="0"/>
            </w:pPr>
            <w:r>
              <w:rPr>
                <w:noProof/>
              </w:rPr>
              <w:drawing>
                <wp:inline distT="0" distB="0" distL="0" distR="0" wp14:anchorId="5D141F9E" wp14:editId="680DEA01">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1216" cy="2075688"/>
                          </a:xfrm>
                          <a:prstGeom prst="rect">
                            <a:avLst/>
                          </a:prstGeom>
                          <a:noFill/>
                        </pic:spPr>
                      </pic:pic>
                    </a:graphicData>
                  </a:graphic>
                </wp:inline>
              </w:drawing>
            </w:r>
          </w:p>
        </w:tc>
      </w:tr>
      <w:tr w:rsidR="006D399D" w14:paraId="4FF84006" w14:textId="77777777" w:rsidTr="000E5C58">
        <w:tc>
          <w:tcPr>
            <w:tcW w:w="4464" w:type="dxa"/>
          </w:tcPr>
          <w:p w14:paraId="178D1213" w14:textId="3ADA8432" w:rsidR="006D399D" w:rsidRDefault="006D399D" w:rsidP="000E5C58">
            <w:pPr>
              <w:pStyle w:val="Caption"/>
              <w:spacing w:after="0"/>
            </w:pPr>
            <w:r>
              <w:t>(a) Summary of instruments</w:t>
            </w:r>
          </w:p>
        </w:tc>
        <w:tc>
          <w:tcPr>
            <w:tcW w:w="4896" w:type="dxa"/>
          </w:tcPr>
          <w:p w14:paraId="19FB1242" w14:textId="07A08738" w:rsidR="006D399D" w:rsidRDefault="006D399D" w:rsidP="000E5C58">
            <w:pPr>
              <w:pStyle w:val="Caption"/>
              <w:spacing w:after="0"/>
            </w:pPr>
            <w:r>
              <w:t>(b) Closeup of yellow box in (a)</w:t>
            </w:r>
          </w:p>
        </w:tc>
      </w:tr>
    </w:tbl>
    <w:p w14:paraId="01BCFC0D" w14:textId="11D6747B" w:rsidR="006D399D" w:rsidRDefault="006D399D" w:rsidP="006D399D">
      <w:pPr>
        <w:pStyle w:val="Caption"/>
      </w:pPr>
      <w:bookmarkStart w:id="131" w:name="_Ref166770910"/>
      <w:bookmarkStart w:id="132" w:name="_Toc168347908"/>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2</w:t>
      </w:r>
      <w:r>
        <w:rPr>
          <w:noProof/>
        </w:rPr>
        <w:fldChar w:fldCharType="end"/>
      </w:r>
      <w:bookmarkEnd w:id="131"/>
      <w:r>
        <w:br/>
        <w:t>Instrumentation deta</w:t>
      </w:r>
      <w:r w:rsidR="002D1072">
        <w:t>i</w:t>
      </w:r>
      <w:r>
        <w:t>ls</w:t>
      </w:r>
      <w:bookmarkEnd w:id="132"/>
    </w:p>
    <w:p w14:paraId="2889B9CD" w14:textId="1813A1A5" w:rsidR="006D399D" w:rsidRDefault="00B65834" w:rsidP="00B65834">
      <w:pPr>
        <w:pStyle w:val="Caption"/>
      </w:pPr>
      <w:bookmarkStart w:id="133" w:name="_Ref166837256"/>
      <w:bookmarkStart w:id="134" w:name="_Toc168347931"/>
      <w:r>
        <w:t xml:space="preserve">Table </w:t>
      </w:r>
      <w:r>
        <w:fldChar w:fldCharType="begin"/>
      </w:r>
      <w:r>
        <w:instrText xml:space="preserve"> STYLEREF 1 \s </w:instrText>
      </w:r>
      <w:r>
        <w:fldChar w:fldCharType="separate"/>
      </w:r>
      <w:r w:rsidR="00C9563E">
        <w:rPr>
          <w:noProof/>
        </w:rPr>
        <w:t>4</w:t>
      </w:r>
      <w:r>
        <w:rPr>
          <w:noProof/>
        </w:rPr>
        <w:fldChar w:fldCharType="end"/>
      </w:r>
      <w:r>
        <w:noBreakHyphen/>
      </w:r>
      <w:r>
        <w:fldChar w:fldCharType="begin"/>
      </w:r>
      <w:r>
        <w:instrText xml:space="preserve"> SEQ Table \* ARABIC \s 1 </w:instrText>
      </w:r>
      <w:r>
        <w:fldChar w:fldCharType="separate"/>
      </w:r>
      <w:r w:rsidR="00C9563E">
        <w:rPr>
          <w:noProof/>
        </w:rPr>
        <w:t>1</w:t>
      </w:r>
      <w:r>
        <w:rPr>
          <w:noProof/>
        </w:rPr>
        <w:fldChar w:fldCharType="end"/>
      </w:r>
      <w:bookmarkEnd w:id="133"/>
      <w:r>
        <w:br/>
        <w:t>Summary of measured response quantities and corresponding instruments</w:t>
      </w:r>
      <w:bookmarkEnd w:id="134"/>
    </w:p>
    <w:tbl>
      <w:tblPr>
        <w:tblStyle w:val="TableGrid"/>
        <w:tblW w:w="0" w:type="auto"/>
        <w:tblLook w:val="04A0" w:firstRow="1" w:lastRow="0" w:firstColumn="1" w:lastColumn="0" w:noHBand="0" w:noVBand="1"/>
      </w:tblPr>
      <w:tblGrid>
        <w:gridCol w:w="456"/>
        <w:gridCol w:w="4045"/>
        <w:gridCol w:w="4849"/>
      </w:tblGrid>
      <w:tr w:rsidR="00204610" w14:paraId="36295A3F" w14:textId="77777777" w:rsidTr="004E7384">
        <w:tc>
          <w:tcPr>
            <w:tcW w:w="456" w:type="dxa"/>
          </w:tcPr>
          <w:p w14:paraId="101463BA" w14:textId="77777777" w:rsidR="00204610" w:rsidRPr="00A312A2" w:rsidRDefault="00204610" w:rsidP="00B65834">
            <w:pPr>
              <w:pStyle w:val="BodyText"/>
              <w:spacing w:after="0"/>
              <w:rPr>
                <w:b/>
                <w:bCs/>
              </w:rPr>
            </w:pPr>
          </w:p>
        </w:tc>
        <w:tc>
          <w:tcPr>
            <w:tcW w:w="4045" w:type="dxa"/>
          </w:tcPr>
          <w:p w14:paraId="4C9C7BF1" w14:textId="480F5A9F" w:rsidR="00204610" w:rsidRPr="00A312A2" w:rsidRDefault="00204610" w:rsidP="00B65834">
            <w:pPr>
              <w:pStyle w:val="BodyText"/>
              <w:spacing w:after="0"/>
              <w:rPr>
                <w:b/>
                <w:bCs/>
              </w:rPr>
            </w:pPr>
            <w:r w:rsidRPr="00A312A2">
              <w:rPr>
                <w:b/>
                <w:bCs/>
              </w:rPr>
              <w:t>Response quantity</w:t>
            </w:r>
          </w:p>
        </w:tc>
        <w:tc>
          <w:tcPr>
            <w:tcW w:w="4849" w:type="dxa"/>
          </w:tcPr>
          <w:p w14:paraId="2A4BB9F3" w14:textId="296CB1F6" w:rsidR="00204610" w:rsidRPr="00A312A2" w:rsidRDefault="00204610" w:rsidP="00B65834">
            <w:pPr>
              <w:pStyle w:val="BodyText"/>
              <w:spacing w:after="0"/>
              <w:rPr>
                <w:b/>
                <w:bCs/>
              </w:rPr>
            </w:pPr>
            <w:r w:rsidRPr="00A312A2">
              <w:rPr>
                <w:b/>
                <w:bCs/>
              </w:rPr>
              <w:t>Instrument</w:t>
            </w:r>
          </w:p>
        </w:tc>
      </w:tr>
      <w:tr w:rsidR="00204610" w14:paraId="3884F5B9" w14:textId="77777777" w:rsidTr="004E7384">
        <w:tc>
          <w:tcPr>
            <w:tcW w:w="456" w:type="dxa"/>
          </w:tcPr>
          <w:p w14:paraId="076F0EC7" w14:textId="4CA784C9" w:rsidR="00204610" w:rsidRDefault="00204610" w:rsidP="00204610">
            <w:pPr>
              <w:pStyle w:val="BodyText"/>
              <w:spacing w:after="0"/>
              <w:jc w:val="right"/>
            </w:pPr>
            <w:r>
              <w:t>1</w:t>
            </w:r>
          </w:p>
        </w:tc>
        <w:tc>
          <w:tcPr>
            <w:tcW w:w="4045" w:type="dxa"/>
          </w:tcPr>
          <w:p w14:paraId="6B77FADA" w14:textId="79428180"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14:paraId="74DF6079" w14:textId="0FCE98AB" w:rsidR="00204610" w:rsidRDefault="00204610" w:rsidP="00B65834">
            <w:pPr>
              <w:pStyle w:val="BodyText"/>
              <w:spacing w:after="0"/>
            </w:pPr>
            <w:r>
              <w:t>String potentiometers attached to frames outside the shake table, so these measure absolute displacements</w:t>
            </w:r>
          </w:p>
        </w:tc>
      </w:tr>
      <w:tr w:rsidR="00204610" w14:paraId="590BB6A2" w14:textId="77777777" w:rsidTr="004E7384">
        <w:tc>
          <w:tcPr>
            <w:tcW w:w="456" w:type="dxa"/>
          </w:tcPr>
          <w:p w14:paraId="103B96B9" w14:textId="519DDE3F" w:rsidR="00204610" w:rsidRDefault="00204610" w:rsidP="00204610">
            <w:pPr>
              <w:pStyle w:val="BodyText"/>
              <w:spacing w:after="0"/>
              <w:jc w:val="right"/>
            </w:pPr>
            <w:r>
              <w:t>2</w:t>
            </w:r>
          </w:p>
        </w:tc>
        <w:tc>
          <w:tcPr>
            <w:tcW w:w="4045" w:type="dxa"/>
          </w:tcPr>
          <w:p w14:paraId="5FD3861C" w14:textId="4A96A4C3"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14:paraId="50CCBA16" w14:textId="6CDA68AE" w:rsidR="00204610" w:rsidRDefault="00204610" w:rsidP="00B65834">
            <w:pPr>
              <w:pStyle w:val="BodyText"/>
              <w:spacing w:after="0"/>
            </w:pPr>
            <w:r>
              <w:t>One 3D accelerometer</w:t>
            </w:r>
          </w:p>
        </w:tc>
      </w:tr>
      <w:tr w:rsidR="00204610" w14:paraId="06D03785" w14:textId="77777777" w:rsidTr="004E7384">
        <w:tc>
          <w:tcPr>
            <w:tcW w:w="456" w:type="dxa"/>
          </w:tcPr>
          <w:p w14:paraId="1FF4C6C8" w14:textId="3063FED0" w:rsidR="00204610" w:rsidRPr="00204610" w:rsidRDefault="00204610" w:rsidP="00204610">
            <w:pPr>
              <w:pStyle w:val="BodyText"/>
              <w:spacing w:after="0"/>
              <w:jc w:val="right"/>
            </w:pPr>
            <w:r>
              <w:t>3</w:t>
            </w:r>
          </w:p>
        </w:tc>
        <w:tc>
          <w:tcPr>
            <w:tcW w:w="4045" w:type="dxa"/>
          </w:tcPr>
          <w:p w14:paraId="316A3A1F" w14:textId="5911EE6E"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14:paraId="534485DC" w14:textId="6D9FF1F2" w:rsidR="00204610" w:rsidRDefault="00204610" w:rsidP="00B65834">
            <w:pPr>
              <w:pStyle w:val="BodyText"/>
              <w:spacing w:after="0"/>
            </w:pPr>
            <w:r>
              <w:t>Two 1D accelerometers</w:t>
            </w:r>
          </w:p>
        </w:tc>
      </w:tr>
      <w:tr w:rsidR="00204610" w14:paraId="6FB209B9" w14:textId="77777777" w:rsidTr="004E7384">
        <w:tc>
          <w:tcPr>
            <w:tcW w:w="456" w:type="dxa"/>
          </w:tcPr>
          <w:p w14:paraId="5A043328" w14:textId="073348EF" w:rsidR="00204610" w:rsidRPr="00204610" w:rsidRDefault="00204610" w:rsidP="00204610">
            <w:pPr>
              <w:pStyle w:val="BodyText"/>
              <w:spacing w:after="0"/>
              <w:jc w:val="right"/>
            </w:pPr>
            <w:r>
              <w:t>4</w:t>
            </w:r>
          </w:p>
        </w:tc>
        <w:tc>
          <w:tcPr>
            <w:tcW w:w="4045" w:type="dxa"/>
          </w:tcPr>
          <w:p w14:paraId="7CEEA0AF" w14:textId="3A9BF3B5" w:rsidR="00204610" w:rsidRDefault="00204610" w:rsidP="00B65834">
            <w:pPr>
              <w:pStyle w:val="BodyText"/>
              <w:spacing w:after="0"/>
            </w:pPr>
            <w:r w:rsidRPr="000E0D85">
              <w:rPr>
                <w:i/>
                <w:iCs/>
              </w:rPr>
              <w:t>Z</w:t>
            </w:r>
            <w:r>
              <w:t xml:space="preserve"> accelerations at N,</w:t>
            </w:r>
            <w:ins w:id="135" w:author="Kempner,Leon Jr (BPA) - TEL-TPP-3" w:date="2024-06-20T14:32:00Z" w16du:dateUtc="2024-06-20T21:32:00Z">
              <w:r w:rsidR="00D17B19">
                <w:t xml:space="preserve"> </w:t>
              </w:r>
            </w:ins>
            <w:r>
              <w:t>S,</w:t>
            </w:r>
            <w:ins w:id="136" w:author="Kempner,Leon Jr (BPA) - TEL-TPP-3" w:date="2024-06-20T14:32:00Z" w16du:dateUtc="2024-06-20T21:32:00Z">
              <w:r w:rsidR="00D17B19">
                <w:t xml:space="preserve"> </w:t>
              </w:r>
            </w:ins>
            <w:r>
              <w:t>E,W locations on CVT box</w:t>
            </w:r>
          </w:p>
        </w:tc>
        <w:tc>
          <w:tcPr>
            <w:tcW w:w="4849" w:type="dxa"/>
          </w:tcPr>
          <w:p w14:paraId="699762B1" w14:textId="708FB338" w:rsidR="00204610" w:rsidRDefault="00204610" w:rsidP="00B65834">
            <w:pPr>
              <w:pStyle w:val="BodyText"/>
              <w:spacing w:after="0"/>
            </w:pPr>
            <w:r>
              <w:t>Four 1D accelerometers</w:t>
            </w:r>
          </w:p>
        </w:tc>
      </w:tr>
      <w:tr w:rsidR="00204610" w14:paraId="19C62839" w14:textId="77777777" w:rsidTr="004E7384">
        <w:tc>
          <w:tcPr>
            <w:tcW w:w="456" w:type="dxa"/>
          </w:tcPr>
          <w:p w14:paraId="1135CE57" w14:textId="5581A45B" w:rsidR="00204610" w:rsidRDefault="00204610" w:rsidP="00204610">
            <w:pPr>
              <w:pStyle w:val="BodyText"/>
              <w:spacing w:after="0"/>
              <w:jc w:val="right"/>
            </w:pPr>
            <w:r>
              <w:t>5</w:t>
            </w:r>
          </w:p>
        </w:tc>
        <w:tc>
          <w:tcPr>
            <w:tcW w:w="4045" w:type="dxa"/>
          </w:tcPr>
          <w:p w14:paraId="1C2BEDDA" w14:textId="52AA50C7" w:rsidR="00204610" w:rsidRDefault="0076550B" w:rsidP="00B65834">
            <w:pPr>
              <w:pStyle w:val="BodyText"/>
              <w:spacing w:after="0"/>
            </w:pPr>
            <w:r>
              <w:t>Insulator base moment</w:t>
            </w:r>
          </w:p>
        </w:tc>
        <w:tc>
          <w:tcPr>
            <w:tcW w:w="4849" w:type="dxa"/>
          </w:tcPr>
          <w:p w14:paraId="5C50908C" w14:textId="1E9BBCCA" w:rsidR="00204610" w:rsidRDefault="00204610" w:rsidP="00B65834">
            <w:pPr>
              <w:pStyle w:val="BodyText"/>
              <w:spacing w:after="0"/>
            </w:pPr>
            <w:r>
              <w:t>Strain gages</w:t>
            </w:r>
            <w:r w:rsidR="0076550B">
              <w:t xml:space="preserve"> at N,</w:t>
            </w:r>
            <w:ins w:id="137" w:author="Kempner,Leon Jr (BPA) - TEL-TPP-3" w:date="2024-06-20T14:32:00Z" w16du:dateUtc="2024-06-20T21:32:00Z">
              <w:r w:rsidR="00D17B19">
                <w:t xml:space="preserve"> </w:t>
              </w:r>
            </w:ins>
            <w:r w:rsidR="0076550B">
              <w:t>S,</w:t>
            </w:r>
            <w:ins w:id="138" w:author="Kempner,Leon Jr (BPA) - TEL-TPP-3" w:date="2024-06-20T14:32:00Z" w16du:dateUtc="2024-06-20T21:32:00Z">
              <w:r w:rsidR="00D17B19">
                <w:t xml:space="preserve"> </w:t>
              </w:r>
            </w:ins>
            <w:r w:rsidR="0076550B">
              <w:t>E,W locations at insulator base</w:t>
            </w:r>
            <w:r>
              <w:t>, calibrated to measure base moment</w:t>
            </w:r>
          </w:p>
        </w:tc>
      </w:tr>
      <w:tr w:rsidR="00204610" w14:paraId="624384A0" w14:textId="77777777" w:rsidTr="004E7384">
        <w:tc>
          <w:tcPr>
            <w:tcW w:w="456" w:type="dxa"/>
          </w:tcPr>
          <w:p w14:paraId="376434EB" w14:textId="698B255A" w:rsidR="00204610" w:rsidRDefault="00204610" w:rsidP="00204610">
            <w:pPr>
              <w:pStyle w:val="BodyText"/>
              <w:spacing w:after="0"/>
              <w:jc w:val="right"/>
            </w:pPr>
            <w:r>
              <w:t>6</w:t>
            </w:r>
          </w:p>
        </w:tc>
        <w:tc>
          <w:tcPr>
            <w:tcW w:w="4045" w:type="dxa"/>
          </w:tcPr>
          <w:p w14:paraId="6201D29E" w14:textId="5839AB0F" w:rsidR="00204610" w:rsidRDefault="00204610" w:rsidP="00B65834">
            <w:pPr>
              <w:pStyle w:val="BodyText"/>
              <w:spacing w:after="0"/>
            </w:pPr>
            <w:r>
              <w:t>Displacements at 4 locations of the base of the CVT relative to the spool plate</w:t>
            </w:r>
          </w:p>
        </w:tc>
        <w:tc>
          <w:tcPr>
            <w:tcW w:w="4849" w:type="dxa"/>
          </w:tcPr>
          <w:p w14:paraId="7AF9F546" w14:textId="1E0931E6" w:rsidR="00204610" w:rsidRDefault="00204610" w:rsidP="00B65834">
            <w:pPr>
              <w:pStyle w:val="BodyText"/>
              <w:spacing w:after="0"/>
            </w:pPr>
            <w:r>
              <w:t>Four linear potentiometers</w:t>
            </w:r>
          </w:p>
        </w:tc>
      </w:tr>
      <w:tr w:rsidR="00204610" w14:paraId="27A6067F" w14:textId="77777777" w:rsidTr="004E7384">
        <w:tc>
          <w:tcPr>
            <w:tcW w:w="456" w:type="dxa"/>
          </w:tcPr>
          <w:p w14:paraId="5FE8C3E5" w14:textId="1A24D5EC" w:rsidR="00204610" w:rsidRDefault="00204610" w:rsidP="00204610">
            <w:pPr>
              <w:pStyle w:val="BodyText"/>
              <w:spacing w:after="0"/>
              <w:jc w:val="right"/>
            </w:pPr>
            <w:r>
              <w:t>7</w:t>
            </w:r>
          </w:p>
        </w:tc>
        <w:tc>
          <w:tcPr>
            <w:tcW w:w="4045" w:type="dxa"/>
          </w:tcPr>
          <w:p w14:paraId="4539AE72" w14:textId="1A4EE660" w:rsidR="00204610" w:rsidRDefault="00204610" w:rsidP="00B65834">
            <w:pPr>
              <w:pStyle w:val="BodyText"/>
              <w:spacing w:after="0"/>
            </w:pPr>
            <w:r>
              <w:t>Tension forces in rods going through the four washer stacks</w:t>
            </w:r>
          </w:p>
        </w:tc>
        <w:tc>
          <w:tcPr>
            <w:tcW w:w="4849" w:type="dxa"/>
          </w:tcPr>
          <w:p w14:paraId="50E621A8" w14:textId="1FB6C481" w:rsidR="00204610" w:rsidRDefault="00204610" w:rsidP="00B65834">
            <w:pPr>
              <w:pStyle w:val="BodyText"/>
              <w:spacing w:after="0"/>
            </w:pPr>
            <w:r>
              <w:t>Four specially designed instruments called “load washer alternates” LWAs (see below)</w:t>
            </w:r>
          </w:p>
        </w:tc>
      </w:tr>
      <w:tr w:rsidR="00204610" w14:paraId="407C9897" w14:textId="77777777" w:rsidTr="004E7384">
        <w:tc>
          <w:tcPr>
            <w:tcW w:w="456" w:type="dxa"/>
          </w:tcPr>
          <w:p w14:paraId="1FC62D82" w14:textId="122F8B9D" w:rsidR="00204610" w:rsidRDefault="00204610" w:rsidP="00204610">
            <w:pPr>
              <w:pStyle w:val="BodyText"/>
              <w:spacing w:after="0"/>
              <w:jc w:val="right"/>
            </w:pPr>
            <w:r>
              <w:t>8</w:t>
            </w:r>
          </w:p>
        </w:tc>
        <w:tc>
          <w:tcPr>
            <w:tcW w:w="4045" w:type="dxa"/>
          </w:tcPr>
          <w:p w14:paraId="6FD0B60A" w14:textId="55B3AEAD" w:rsidR="00204610" w:rsidRDefault="00204610" w:rsidP="00B65834">
            <w:pPr>
              <w:pStyle w:val="BodyText"/>
              <w:spacing w:after="0"/>
            </w:pPr>
            <w:r>
              <w:t>Two bending moment components in the spool</w:t>
            </w:r>
            <w:r w:rsidR="00FE32D2">
              <w:t xml:space="preserve"> (</w:t>
            </w:r>
            <w:r w:rsidR="00FE32D2" w:rsidRPr="00FE32D2">
              <w:rPr>
                <w:i/>
                <w:iCs/>
              </w:rPr>
              <w:t>M</w:t>
            </w:r>
            <w:r w:rsidR="00FE32D2" w:rsidRPr="00FE32D2">
              <w:rPr>
                <w:vertAlign w:val="subscript"/>
              </w:rPr>
              <w:t>spool</w:t>
            </w:r>
            <w:r w:rsidR="00FE32D2">
              <w:t>)</w:t>
            </w:r>
          </w:p>
        </w:tc>
        <w:tc>
          <w:tcPr>
            <w:tcW w:w="4849" w:type="dxa"/>
          </w:tcPr>
          <w:p w14:paraId="34E496DE" w14:textId="3D954728"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14:paraId="262182F9" w14:textId="77777777" w:rsidTr="004E7384">
        <w:tc>
          <w:tcPr>
            <w:tcW w:w="456" w:type="dxa"/>
          </w:tcPr>
          <w:p w14:paraId="48C178F3" w14:textId="6EAA4D37" w:rsidR="00204610" w:rsidRDefault="00204610" w:rsidP="00204610">
            <w:pPr>
              <w:pStyle w:val="BodyText"/>
              <w:spacing w:after="0"/>
              <w:jc w:val="right"/>
            </w:pPr>
            <w:r>
              <w:t>9</w:t>
            </w:r>
          </w:p>
        </w:tc>
        <w:tc>
          <w:tcPr>
            <w:tcW w:w="4045" w:type="dxa"/>
          </w:tcPr>
          <w:p w14:paraId="4149D227" w14:textId="5501B56F" w:rsidR="00204610" w:rsidRDefault="00204610" w:rsidP="00B65834">
            <w:pPr>
              <w:pStyle w:val="BodyText"/>
              <w:spacing w:after="0"/>
            </w:pPr>
            <w:r>
              <w:t>Shake table accelerations</w:t>
            </w:r>
          </w:p>
        </w:tc>
        <w:tc>
          <w:tcPr>
            <w:tcW w:w="4849" w:type="dxa"/>
          </w:tcPr>
          <w:p w14:paraId="480FEDC5" w14:textId="15275855" w:rsidR="00204610" w:rsidRDefault="00204610" w:rsidP="00B65834">
            <w:pPr>
              <w:pStyle w:val="BodyText"/>
              <w:spacing w:after="0"/>
            </w:pPr>
            <w:r>
              <w:t>Accelerometers</w:t>
            </w:r>
          </w:p>
        </w:tc>
      </w:tr>
      <w:tr w:rsidR="00204610" w14:paraId="10094ED3" w14:textId="77777777" w:rsidTr="004E7384">
        <w:tc>
          <w:tcPr>
            <w:tcW w:w="456" w:type="dxa"/>
          </w:tcPr>
          <w:p w14:paraId="5AB7CEDA" w14:textId="357B3453" w:rsidR="00204610" w:rsidRDefault="00204610" w:rsidP="00204610">
            <w:pPr>
              <w:pStyle w:val="BodyText"/>
              <w:spacing w:after="0"/>
              <w:jc w:val="right"/>
            </w:pPr>
            <w:r>
              <w:t>10</w:t>
            </w:r>
          </w:p>
        </w:tc>
        <w:tc>
          <w:tcPr>
            <w:tcW w:w="4045" w:type="dxa"/>
          </w:tcPr>
          <w:p w14:paraId="58876406" w14:textId="7BC7FE73" w:rsidR="00204610" w:rsidRDefault="00204610" w:rsidP="00B65834">
            <w:pPr>
              <w:pStyle w:val="BodyText"/>
              <w:spacing w:after="0"/>
            </w:pPr>
            <w:r>
              <w:t>Shake table displacements</w:t>
            </w:r>
          </w:p>
        </w:tc>
        <w:tc>
          <w:tcPr>
            <w:tcW w:w="4849" w:type="dxa"/>
          </w:tcPr>
          <w:p w14:paraId="5D152A6C" w14:textId="01631FC9" w:rsidR="00204610" w:rsidRDefault="00204610" w:rsidP="00B65834">
            <w:pPr>
              <w:pStyle w:val="BodyText"/>
              <w:spacing w:after="0"/>
            </w:pPr>
            <w:r>
              <w:t>String potentiometers</w:t>
            </w:r>
          </w:p>
        </w:tc>
      </w:tr>
    </w:tbl>
    <w:p w14:paraId="4E551C85" w14:textId="77777777" w:rsidR="0076550B" w:rsidRDefault="0076550B" w:rsidP="0076550B">
      <w:pPr>
        <w:pStyle w:val="BodyText"/>
      </w:pPr>
    </w:p>
    <w:p w14:paraId="27A480F2" w14:textId="009AD478" w:rsidR="00CD1C26" w:rsidRPr="00CD1C26" w:rsidRDefault="004E7384" w:rsidP="00CD1C26">
      <w:pPr>
        <w:pStyle w:val="Caption"/>
      </w:pPr>
      <w:bookmarkStart w:id="139" w:name="_Ref167453230"/>
      <w:bookmarkStart w:id="140" w:name="_Toc168347932"/>
      <w:r>
        <w:lastRenderedPageBreak/>
        <w:t xml:space="preserve">Table </w:t>
      </w:r>
      <w:r>
        <w:fldChar w:fldCharType="begin"/>
      </w:r>
      <w:r>
        <w:instrText xml:space="preserve"> STYLEREF 1 \s </w:instrText>
      </w:r>
      <w:r>
        <w:fldChar w:fldCharType="separate"/>
      </w:r>
      <w:r w:rsidR="00C9563E">
        <w:rPr>
          <w:noProof/>
        </w:rPr>
        <w:t>4</w:t>
      </w:r>
      <w:r>
        <w:rPr>
          <w:noProof/>
        </w:rPr>
        <w:fldChar w:fldCharType="end"/>
      </w:r>
      <w:r>
        <w:noBreakHyphen/>
      </w:r>
      <w:r>
        <w:fldChar w:fldCharType="begin"/>
      </w:r>
      <w:r>
        <w:instrText xml:space="preserve"> SEQ Table \* ARABIC \s 1 </w:instrText>
      </w:r>
      <w:r>
        <w:fldChar w:fldCharType="separate"/>
      </w:r>
      <w:r w:rsidR="00C9563E">
        <w:rPr>
          <w:noProof/>
        </w:rPr>
        <w:t>2</w:t>
      </w:r>
      <w:r>
        <w:rPr>
          <w:noProof/>
        </w:rPr>
        <w:fldChar w:fldCharType="end"/>
      </w:r>
      <w:bookmarkEnd w:id="139"/>
      <w:r>
        <w:br/>
        <w:t>Response quantities derived indirectly from measurements</w:t>
      </w:r>
      <w:bookmarkEnd w:id="140"/>
    </w:p>
    <w:tbl>
      <w:tblPr>
        <w:tblStyle w:val="TableGrid"/>
        <w:tblW w:w="0" w:type="auto"/>
        <w:tblLook w:val="04A0" w:firstRow="1" w:lastRow="0" w:firstColumn="1" w:lastColumn="0" w:noHBand="0" w:noVBand="1"/>
      </w:tblPr>
      <w:tblGrid>
        <w:gridCol w:w="418"/>
        <w:gridCol w:w="2851"/>
        <w:gridCol w:w="1136"/>
        <w:gridCol w:w="4945"/>
      </w:tblGrid>
      <w:tr w:rsidR="00CD1C26" w14:paraId="48FF3E72" w14:textId="77777777" w:rsidTr="00CD7650">
        <w:tc>
          <w:tcPr>
            <w:tcW w:w="418" w:type="dxa"/>
          </w:tcPr>
          <w:p w14:paraId="7AE7446C" w14:textId="77777777" w:rsidR="00CD1C26" w:rsidRDefault="00CD1C26" w:rsidP="004E7384">
            <w:pPr>
              <w:pStyle w:val="BodyText"/>
              <w:spacing w:after="0"/>
            </w:pPr>
          </w:p>
        </w:tc>
        <w:tc>
          <w:tcPr>
            <w:tcW w:w="2851" w:type="dxa"/>
          </w:tcPr>
          <w:p w14:paraId="037B4121" w14:textId="3E952633" w:rsidR="00CD1C26" w:rsidRPr="00CD1C26" w:rsidRDefault="00CD1C26" w:rsidP="004E7384">
            <w:pPr>
              <w:pStyle w:val="BodyText"/>
              <w:spacing w:after="0"/>
              <w:rPr>
                <w:b/>
                <w:bCs/>
              </w:rPr>
            </w:pPr>
            <w:r w:rsidRPr="00CD1C26">
              <w:rPr>
                <w:b/>
                <w:bCs/>
              </w:rPr>
              <w:t>Derived response quantity</w:t>
            </w:r>
          </w:p>
        </w:tc>
        <w:tc>
          <w:tcPr>
            <w:tcW w:w="1136" w:type="dxa"/>
          </w:tcPr>
          <w:p w14:paraId="2C93FFD3" w14:textId="229C10D1" w:rsidR="00CD1C26" w:rsidRPr="00CD1C26" w:rsidRDefault="00CD1C26" w:rsidP="004E7384">
            <w:pPr>
              <w:pStyle w:val="BodyText"/>
              <w:spacing w:after="0"/>
              <w:rPr>
                <w:b/>
                <w:bCs/>
              </w:rPr>
            </w:pPr>
            <w:r>
              <w:rPr>
                <w:b/>
                <w:bCs/>
              </w:rPr>
              <w:t>Symbol*</w:t>
            </w:r>
          </w:p>
        </w:tc>
        <w:tc>
          <w:tcPr>
            <w:tcW w:w="4945" w:type="dxa"/>
          </w:tcPr>
          <w:p w14:paraId="2A7E43E4" w14:textId="6F7D14CD" w:rsidR="00CD1C26" w:rsidRPr="00CD1C26" w:rsidRDefault="00CD1C26" w:rsidP="004E7384">
            <w:pPr>
              <w:pStyle w:val="BodyText"/>
              <w:spacing w:after="0"/>
              <w:rPr>
                <w:b/>
                <w:bCs/>
              </w:rPr>
            </w:pPr>
            <w:r w:rsidRPr="00CD1C26">
              <w:rPr>
                <w:b/>
                <w:bCs/>
              </w:rPr>
              <w:t>Method of computation</w:t>
            </w:r>
          </w:p>
        </w:tc>
      </w:tr>
      <w:tr w:rsidR="00CD1C26" w14:paraId="4E766EDD" w14:textId="77777777" w:rsidTr="00CD7650">
        <w:tc>
          <w:tcPr>
            <w:tcW w:w="418" w:type="dxa"/>
          </w:tcPr>
          <w:p w14:paraId="3FCB1045" w14:textId="0D012B87" w:rsidR="00CD1C26" w:rsidRDefault="00CD1C26" w:rsidP="004E7384">
            <w:pPr>
              <w:pStyle w:val="BodyText"/>
              <w:spacing w:after="0"/>
              <w:jc w:val="right"/>
            </w:pPr>
            <w:r>
              <w:t>i</w:t>
            </w:r>
          </w:p>
        </w:tc>
        <w:tc>
          <w:tcPr>
            <w:tcW w:w="2851" w:type="dxa"/>
          </w:tcPr>
          <w:p w14:paraId="030B733C" w14:textId="32793E08" w:rsidR="00CD1C26" w:rsidRDefault="00CD1C26" w:rsidP="004E7384">
            <w:pPr>
              <w:pStyle w:val="BodyText"/>
              <w:spacing w:after="0"/>
            </w:pPr>
            <w:r>
              <w:t>Rigid-body translational and rotational acceleration of CVT at center of mass</w:t>
            </w:r>
          </w:p>
        </w:tc>
        <w:tc>
          <w:tcPr>
            <w:tcW w:w="1136" w:type="dxa"/>
          </w:tcPr>
          <w:p w14:paraId="1534E8FD" w14:textId="4C271C90" w:rsidR="00CD1C26" w:rsidRPr="00CD1C26" w:rsidRDefault="00000000"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14:paraId="695073C6" w14:textId="560C4CD0" w:rsidR="00CD1C26" w:rsidRDefault="00CD1C26" w:rsidP="004E7384">
            <w:pPr>
              <w:pStyle w:val="BodyText"/>
              <w:spacing w:after="0"/>
            </w:pPr>
            <w:r>
              <w:t xml:space="preserve">Linear fit to acceleration components rows 2—4 in </w:t>
            </w:r>
            <w:r>
              <w:fldChar w:fldCharType="begin"/>
            </w:r>
            <w:r>
              <w:instrText xml:space="preserve"> REF _Ref166837256 \h  \* MERGEFORMAT </w:instrText>
            </w:r>
            <w:r>
              <w:fldChar w:fldCharType="separate"/>
            </w:r>
            <w:r w:rsidR="00C9563E">
              <w:t xml:space="preserve">Table </w:t>
            </w:r>
            <w:r w:rsidR="00C9563E">
              <w:rPr>
                <w:noProof/>
              </w:rPr>
              <w:t>4</w:t>
            </w:r>
            <w:r w:rsidR="00C9563E">
              <w:rPr>
                <w:noProof/>
              </w:rPr>
              <w:noBreakHyphen/>
              <w:t>1</w:t>
            </w:r>
            <w:r>
              <w:fldChar w:fldCharType="end"/>
            </w:r>
            <w:r w:rsidR="0088273D">
              <w:t>. A good fit here demonstrates the CVT can be idealized as a rigid body.</w:t>
            </w:r>
          </w:p>
        </w:tc>
      </w:tr>
      <w:tr w:rsidR="00CD1C26" w14:paraId="67E92C23" w14:textId="77777777" w:rsidTr="00CD7650">
        <w:tc>
          <w:tcPr>
            <w:tcW w:w="418" w:type="dxa"/>
          </w:tcPr>
          <w:p w14:paraId="530A4C53" w14:textId="549AEB2A" w:rsidR="00CD1C26" w:rsidRDefault="00CD1C26" w:rsidP="004E7384">
            <w:pPr>
              <w:pStyle w:val="BodyText"/>
              <w:spacing w:after="0"/>
              <w:jc w:val="right"/>
            </w:pPr>
            <w:r>
              <w:t>ii</w:t>
            </w:r>
          </w:p>
        </w:tc>
        <w:tc>
          <w:tcPr>
            <w:tcW w:w="2851" w:type="dxa"/>
          </w:tcPr>
          <w:p w14:paraId="3087EF66" w14:textId="6C3BF3F1" w:rsidR="00CD1C26" w:rsidRDefault="00CD1C26" w:rsidP="004E7384">
            <w:pPr>
              <w:pStyle w:val="BodyText"/>
              <w:spacing w:after="0"/>
            </w:pPr>
            <w:r>
              <w:t>Total rotation of CVT</w:t>
            </w:r>
          </w:p>
        </w:tc>
        <w:tc>
          <w:tcPr>
            <w:tcW w:w="1136" w:type="dxa"/>
          </w:tcPr>
          <w:p w14:paraId="4D9ED8A3" w14:textId="1C08B006"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14:paraId="69F7F119" w14:textId="18B87FE9" w:rsidR="00CD1C26" w:rsidRDefault="00CD1C26" w:rsidP="004E7384">
            <w:pPr>
              <w:pStyle w:val="BodyText"/>
              <w:spacing w:after="0"/>
            </w:pPr>
            <w:r>
              <w:t xml:space="preserve">Linear fit to CVT displacements (row 1) and shake table displacements (row 10) in </w:t>
            </w:r>
            <w:r>
              <w:fldChar w:fldCharType="begin"/>
            </w:r>
            <w:r>
              <w:instrText xml:space="preserve"> REF _Ref166837256 \h  \* MERGEFORMAT </w:instrText>
            </w:r>
            <w:r>
              <w:fldChar w:fldCharType="separate"/>
            </w:r>
            <w:r w:rsidR="00C9563E">
              <w:t xml:space="preserve">Table </w:t>
            </w:r>
            <w:r w:rsidR="00C9563E">
              <w:rPr>
                <w:noProof/>
              </w:rPr>
              <w:t>4</w:t>
            </w:r>
            <w:r w:rsidR="00C9563E">
              <w:rPr>
                <w:noProof/>
              </w:rPr>
              <w:noBreakHyphen/>
              <w:t>1</w:t>
            </w:r>
            <w:r>
              <w:fldChar w:fldCharType="end"/>
            </w:r>
          </w:p>
        </w:tc>
      </w:tr>
      <w:tr w:rsidR="00CD1C26" w14:paraId="669D5A09" w14:textId="77777777" w:rsidTr="00CD7650">
        <w:tc>
          <w:tcPr>
            <w:tcW w:w="418" w:type="dxa"/>
          </w:tcPr>
          <w:p w14:paraId="38B72CED" w14:textId="752A050F" w:rsidR="00CD1C26" w:rsidRDefault="00CD1C26" w:rsidP="004E7384">
            <w:pPr>
              <w:pStyle w:val="BodyText"/>
              <w:spacing w:after="0"/>
              <w:jc w:val="right"/>
            </w:pPr>
            <w:r>
              <w:t>iii</w:t>
            </w:r>
          </w:p>
        </w:tc>
        <w:tc>
          <w:tcPr>
            <w:tcW w:w="2851" w:type="dxa"/>
          </w:tcPr>
          <w:p w14:paraId="774F35AB" w14:textId="4D1EFC05" w:rsidR="00CD1C26" w:rsidRDefault="00CD1C26" w:rsidP="004E7384">
            <w:pPr>
              <w:pStyle w:val="BodyText"/>
              <w:spacing w:after="0"/>
            </w:pPr>
            <w:r>
              <w:t>Rotation of CVT relative to spool plate</w:t>
            </w:r>
          </w:p>
        </w:tc>
        <w:tc>
          <w:tcPr>
            <w:tcW w:w="1136" w:type="dxa"/>
          </w:tcPr>
          <w:p w14:paraId="5F420E88" w14:textId="018DFE49" w:rsidR="00CD1C26" w:rsidRPr="00095F71" w:rsidRDefault="00000000"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14:paraId="34CAE419" w14:textId="51531FA5" w:rsidR="00CD1C26" w:rsidRDefault="00CD1C26" w:rsidP="004E7384">
            <w:pPr>
              <w:pStyle w:val="BodyText"/>
              <w:spacing w:after="0"/>
            </w:pPr>
            <w:r>
              <w:t xml:space="preserve">Linear fit to displacements in row 6 of </w:t>
            </w:r>
            <w:r>
              <w:fldChar w:fldCharType="begin"/>
            </w:r>
            <w:r>
              <w:instrText xml:space="preserve"> REF _Ref166837256 \h  \* MERGEFORMAT </w:instrText>
            </w:r>
            <w:r>
              <w:fldChar w:fldCharType="separate"/>
            </w:r>
            <w:r w:rsidR="00C9563E">
              <w:t xml:space="preserve">Table </w:t>
            </w:r>
            <w:r w:rsidR="00C9563E">
              <w:rPr>
                <w:noProof/>
              </w:rPr>
              <w:t>4</w:t>
            </w:r>
            <w:r w:rsidR="00C9563E">
              <w:rPr>
                <w:noProof/>
              </w:rPr>
              <w:noBreakHyphen/>
              <w:t>1</w:t>
            </w:r>
            <w:r>
              <w:fldChar w:fldCharType="end"/>
            </w:r>
          </w:p>
        </w:tc>
      </w:tr>
      <w:tr w:rsidR="00CD1C26" w14:paraId="6BBDC91C" w14:textId="77777777" w:rsidTr="00CD7650">
        <w:tc>
          <w:tcPr>
            <w:tcW w:w="418" w:type="dxa"/>
          </w:tcPr>
          <w:p w14:paraId="3D74452D" w14:textId="3F3627EB" w:rsidR="00CD1C26" w:rsidRDefault="00CD1C26" w:rsidP="004E7384">
            <w:pPr>
              <w:pStyle w:val="BodyText"/>
              <w:spacing w:after="0"/>
              <w:jc w:val="right"/>
            </w:pPr>
            <w:r>
              <w:t>iv</w:t>
            </w:r>
          </w:p>
        </w:tc>
        <w:tc>
          <w:tcPr>
            <w:tcW w:w="2851" w:type="dxa"/>
          </w:tcPr>
          <w:p w14:paraId="3D940BFF" w14:textId="66434328" w:rsidR="00CD1C26" w:rsidRDefault="00CD1C26" w:rsidP="004E7384">
            <w:pPr>
              <w:pStyle w:val="BodyText"/>
              <w:spacing w:after="0"/>
            </w:pPr>
            <w:r>
              <w:t>Restoring moment generated by washer stacks (and spool plate)</w:t>
            </w:r>
          </w:p>
        </w:tc>
        <w:tc>
          <w:tcPr>
            <w:tcW w:w="1136" w:type="dxa"/>
          </w:tcPr>
          <w:p w14:paraId="69C105A8" w14:textId="3660ACA9" w:rsidR="00CD1C26" w:rsidRPr="00095F71" w:rsidRDefault="00000000"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14:paraId="739D11B9" w14:textId="23E4CBD3" w:rsidR="00CD1C26" w:rsidRDefault="00CD1C26" w:rsidP="004E7384">
            <w:pPr>
              <w:pStyle w:val="BodyText"/>
              <w:spacing w:after="0"/>
            </w:pPr>
            <w:r>
              <w:t xml:space="preserve">Twice the moment computed from the four LWAs (row 7 of </w:t>
            </w:r>
            <w:r>
              <w:fldChar w:fldCharType="begin"/>
            </w:r>
            <w:r>
              <w:instrText xml:space="preserve"> REF _Ref166837256 \h  \* MERGEFORMAT </w:instrText>
            </w:r>
            <w:r>
              <w:fldChar w:fldCharType="separate"/>
            </w:r>
            <w:r w:rsidR="00C9563E">
              <w:t xml:space="preserve">Table </w:t>
            </w:r>
            <w:r w:rsidR="00C9563E">
              <w:rPr>
                <w:noProof/>
              </w:rPr>
              <w:t>4</w:t>
            </w:r>
            <w:r w:rsidR="00C9563E">
              <w:rPr>
                <w:noProof/>
              </w:rPr>
              <w:noBreakHyphen/>
              <w:t>1</w:t>
            </w:r>
            <w:r>
              <w:fldChar w:fldCharType="end"/>
            </w:r>
            <w:r>
              <w:t xml:space="preserve">, see </w:t>
            </w:r>
            <w:r w:rsidR="00B50ABB">
              <w:fldChar w:fldCharType="begin"/>
            </w:r>
            <w:r w:rsidR="00B50ABB">
              <w:instrText xml:space="preserve"> REF _Ref167453419 \h </w:instrText>
            </w:r>
            <w:r w:rsidR="00B50ABB">
              <w:fldChar w:fldCharType="separate"/>
            </w:r>
            <w:r w:rsidR="00C9563E" w:rsidRPr="005B5DD0">
              <w:t xml:space="preserve">Figure </w:t>
            </w:r>
            <w:r w:rsidR="00C9563E">
              <w:rPr>
                <w:noProof/>
              </w:rPr>
              <w:t>4</w:t>
            </w:r>
            <w:r w:rsidR="00C9563E" w:rsidRPr="005B5DD0">
              <w:noBreakHyphen/>
            </w:r>
            <w:r w:rsidR="00C9563E">
              <w:rPr>
                <w:noProof/>
              </w:rPr>
              <w:t>3</w:t>
            </w:r>
            <w:r w:rsidR="00B50ABB">
              <w:fldChar w:fldCharType="end"/>
            </w:r>
            <w:r w:rsidR="00B50ABB">
              <w:t xml:space="preserve"> </w:t>
            </w:r>
            <w:r>
              <w:t>for details)</w:t>
            </w:r>
          </w:p>
        </w:tc>
      </w:tr>
      <w:tr w:rsidR="00CD1C26" w14:paraId="17E42451" w14:textId="77777777" w:rsidTr="00CD7650">
        <w:tc>
          <w:tcPr>
            <w:tcW w:w="418" w:type="dxa"/>
          </w:tcPr>
          <w:p w14:paraId="69F23FA5" w14:textId="1E5D5B9F" w:rsidR="00CD1C26" w:rsidRDefault="00B50ABB" w:rsidP="004E7384">
            <w:pPr>
              <w:pStyle w:val="BodyText"/>
              <w:spacing w:after="0"/>
              <w:jc w:val="right"/>
            </w:pPr>
            <w:r>
              <w:t>v</w:t>
            </w:r>
          </w:p>
        </w:tc>
        <w:tc>
          <w:tcPr>
            <w:tcW w:w="2851" w:type="dxa"/>
          </w:tcPr>
          <w:p w14:paraId="6AD92E61" w14:textId="308E9B8D" w:rsidR="00CD1C26" w:rsidRDefault="00CD1C26" w:rsidP="004E7384">
            <w:pPr>
              <w:pStyle w:val="BodyText"/>
              <w:spacing w:after="0"/>
            </w:pPr>
            <w:r>
              <w:t>Deflection of spool plate</w:t>
            </w:r>
          </w:p>
        </w:tc>
        <w:tc>
          <w:tcPr>
            <w:tcW w:w="1136" w:type="dxa"/>
          </w:tcPr>
          <w:p w14:paraId="622E8B86" w14:textId="3B4CE1C2" w:rsidR="00CD1C26" w:rsidRDefault="00CD7650" w:rsidP="004E7384">
            <w:pPr>
              <w:pStyle w:val="BodyText"/>
              <w:spacing w:after="0"/>
            </w:pPr>
            <w:r>
              <w:t>-</w:t>
            </w:r>
          </w:p>
        </w:tc>
        <w:tc>
          <w:tcPr>
            <w:tcW w:w="4945" w:type="dxa"/>
          </w:tcPr>
          <w:p w14:paraId="28D53F25" w14:textId="2D02DEEA" w:rsidR="00CD1C26" w:rsidRDefault="00CD1C26" w:rsidP="004E7384">
            <w:pPr>
              <w:pStyle w:val="BodyText"/>
              <w:spacing w:after="0"/>
            </w:pPr>
            <w:r>
              <w:t>Difference of rows ii and iii above</w:t>
            </w:r>
          </w:p>
        </w:tc>
      </w:tr>
    </w:tbl>
    <w:p w14:paraId="67A65CC0" w14:textId="10C256D5" w:rsidR="006D399D" w:rsidRPr="00CD1C26" w:rsidRDefault="00CD1C26" w:rsidP="00CD1C26">
      <w:pPr>
        <w:pStyle w:val="FootnoteText"/>
      </w:pPr>
      <w:r w:rsidRPr="00CD1C26">
        <w:t xml:space="preserve">* </w:t>
      </w:r>
      <w:ins w:id="141" w:author="Kempner,Leon Jr (BPA) - TEL-TPP-3" w:date="2024-06-20T14:34:00Z" w16du:dateUtc="2024-06-20T21:34:00Z">
        <w:r w:rsidR="00D17B19">
          <w:t>T</w:t>
        </w:r>
      </w:ins>
      <w:del w:id="142" w:author="Kempner,Leon Jr (BPA) - TEL-TPP-3" w:date="2024-06-20T14:34:00Z" w16du:dateUtc="2024-06-20T21:34:00Z">
        <w:r w:rsidRPr="00CD1C26" w:rsidDel="00D17B19">
          <w:delText>t</w:delText>
        </w:r>
      </w:del>
      <w:r w:rsidRPr="00CD1C26">
        <w:t xml:space="preserve">he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14:paraId="65A8BBC2" w14:textId="77777777" w:rsidR="00CD1C26" w:rsidRDefault="00CD1C26" w:rsidP="0096528F">
      <w:pPr>
        <w:pStyle w:val="BodyText"/>
      </w:pPr>
    </w:p>
    <w:p w14:paraId="2C9E8052" w14:textId="24EC21D2" w:rsidR="00FE32D2" w:rsidRDefault="00FE32D2" w:rsidP="0096528F">
      <w:pPr>
        <w:pStyle w:val="BodyText"/>
      </w:pPr>
      <w:r>
        <w:t xml:space="preserve">the Load Washer Alternate (LWA) shown in </w:t>
      </w:r>
      <w:r>
        <w:fldChar w:fldCharType="begin"/>
      </w:r>
      <w:r>
        <w:instrText xml:space="preserve"> REF _Ref167453419 \h </w:instrText>
      </w:r>
      <w:r>
        <w:fldChar w:fldCharType="separate"/>
      </w:r>
      <w:r w:rsidR="00C9563E" w:rsidRPr="005B5DD0">
        <w:t xml:space="preserve">Figure </w:t>
      </w:r>
      <w:r w:rsidR="00C9563E">
        <w:rPr>
          <w:noProof/>
        </w:rPr>
        <w:t>4</w:t>
      </w:r>
      <w:r w:rsidR="00C9563E" w:rsidRPr="005B5DD0">
        <w:noBreakHyphen/>
      </w:r>
      <w:r w:rsidR="00C9563E">
        <w:rPr>
          <w:noProof/>
        </w:rPr>
        <w:t>3</w:t>
      </w:r>
      <w:r>
        <w:fldChar w:fldCharType="end"/>
      </w:r>
      <w:r>
        <w:t xml:space="preserve">. </w:t>
      </w:r>
      <w:r w:rsidR="00AB71A8">
        <w:t xml:space="preserve">It consists of a frame made </w:t>
      </w:r>
      <w:del w:id="143" w:author="Kempner,Leon Jr (BPA) - TEL-TPP-3" w:date="2024-06-20T14:35:00Z" w16du:dateUtc="2024-06-20T21:35:00Z">
        <w:r w:rsidR="00AB71A8" w:rsidDel="00D17B19">
          <w:delText xml:space="preserve">of a frame consisting </w:delText>
        </w:r>
      </w:del>
      <w:r w:rsidR="00AB71A8">
        <w:t xml:space="preserve">of two plates and two </w:t>
      </w:r>
      <w:del w:id="144" w:author="Kempner,Leon Jr (BPA) - TEL-TPP-3" w:date="2024-06-20T14:34:00Z" w16du:dateUtc="2024-06-20T21:34:00Z">
        <w:r w:rsidR="00AB71A8" w:rsidDel="00D17B19">
          <w:delText xml:space="preserve"> </w:delText>
        </w:r>
      </w:del>
      <w:r w:rsidR="00AB71A8">
        <w:t>¾-in threaded rods. The guiding rod of the Belleville washer stacks goes through a hole in the top plate</w:t>
      </w:r>
      <w:del w:id="145" w:author="Kempner,Leon Jr (BPA) - TEL-TPP-3" w:date="2024-06-20T14:36:00Z" w16du:dateUtc="2024-06-20T21:36:00Z">
        <w:r w:rsidR="00AB71A8" w:rsidDel="00D17B19">
          <w:delText>,</w:delText>
        </w:r>
      </w:del>
      <w:r w:rsidR="00AB71A8">
        <w:t xml:space="preserve"> and connects to a load cell attached to the bottom plate. When the washer stack right above the top plate is compressed, the guiding rod develops tension that is measured by the load cell. Thus</w:t>
      </w:r>
      <w:ins w:id="146" w:author="Kempner,Leon Jr (BPA) - TEL-TPP-3" w:date="2024-06-20T14:35:00Z" w16du:dateUtc="2024-06-20T21:35:00Z">
        <w:r w:rsidR="00D17B19">
          <w:t>,</w:t>
        </w:r>
      </w:ins>
      <w:r w:rsidR="00AB71A8">
        <w:t xml:space="preserve"> the load cell measures the compression in the Belleville washer stack below the spool </w:t>
      </w:r>
      <w:commentRangeStart w:id="147"/>
      <w:r w:rsidR="00AB71A8">
        <w:t>plate</w:t>
      </w:r>
      <w:commentRangeEnd w:id="147"/>
      <w:r w:rsidR="00D17B19">
        <w:rPr>
          <w:rStyle w:val="CommentReference"/>
          <w:rFonts w:ascii="Arial" w:hAnsi="Arial"/>
        </w:rPr>
        <w:commentReference w:id="147"/>
      </w:r>
      <w:r w:rsidR="00AB71A8">
        <w:t xml:space="preserve">. </w:t>
      </w:r>
    </w:p>
    <w:p w14:paraId="79F4D1DA" w14:textId="001C12D6" w:rsidR="002D1072" w:rsidRDefault="002D1072" w:rsidP="0096528F">
      <w:pPr>
        <w:pStyle w:val="BodyText"/>
      </w:pPr>
      <w:r>
        <w:rPr>
          <w:noProof/>
        </w:rPr>
        <w:drawing>
          <wp:inline distT="0" distB="0" distL="0" distR="0" wp14:anchorId="5CC37D29" wp14:editId="0151E2D3">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1336" cy="2825496"/>
                    </a:xfrm>
                    <a:prstGeom prst="rect">
                      <a:avLst/>
                    </a:prstGeom>
                    <a:noFill/>
                  </pic:spPr>
                </pic:pic>
              </a:graphicData>
            </a:graphic>
          </wp:inline>
        </w:drawing>
      </w:r>
    </w:p>
    <w:p w14:paraId="757828F1" w14:textId="32E132AC" w:rsidR="002D1072" w:rsidRDefault="002D1072" w:rsidP="002D1072">
      <w:pPr>
        <w:pStyle w:val="Caption"/>
      </w:pPr>
      <w:bookmarkStart w:id="148" w:name="_Ref167453419"/>
      <w:bookmarkStart w:id="149" w:name="_Toc168347909"/>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3</w:t>
      </w:r>
      <w:r>
        <w:rPr>
          <w:noProof/>
        </w:rPr>
        <w:fldChar w:fldCharType="end"/>
      </w:r>
      <w:bookmarkEnd w:id="148"/>
      <w:r>
        <w:br/>
        <w:t>Details of Load Washer Alternate (LWA) and preloading process</w:t>
      </w:r>
      <w:bookmarkEnd w:id="149"/>
    </w:p>
    <w:p w14:paraId="54CBC105" w14:textId="3781D9BD" w:rsidR="002D1072" w:rsidRDefault="00FE32D2" w:rsidP="00FE32D2">
      <w:pPr>
        <w:pStyle w:val="Heading2"/>
      </w:pPr>
      <w:bookmarkStart w:id="150" w:name="_Toc168346907"/>
      <w:r>
        <w:lastRenderedPageBreak/>
        <w:t xml:space="preserve">Determination of CVT </w:t>
      </w:r>
      <w:r w:rsidR="00027996">
        <w:t>inertia properties</w:t>
      </w:r>
      <w:bookmarkEnd w:id="150"/>
    </w:p>
    <w:p w14:paraId="2B784EDE" w14:textId="39BCE5D3"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255054">
        <w:fldChar w:fldCharType="begin"/>
      </w:r>
      <w:r w:rsidR="00255054">
        <w:instrText xml:space="preserve"> REF _Ref167720986 \h </w:instrText>
      </w:r>
      <w:r w:rsidR="00255054">
        <w:fldChar w:fldCharType="separate"/>
      </w:r>
      <w:r w:rsidR="00C9563E" w:rsidRPr="005B5DD0">
        <w:t xml:space="preserve">Figure </w:t>
      </w:r>
      <w:r w:rsidR="00C9563E">
        <w:rPr>
          <w:noProof/>
        </w:rPr>
        <w:t>4</w:t>
      </w:r>
      <w:r w:rsidR="00C9563E" w:rsidRPr="005B5DD0">
        <w:noBreakHyphen/>
      </w:r>
      <w:r w:rsidR="00C9563E">
        <w:rPr>
          <w:noProof/>
        </w:rPr>
        <w:t>4</w:t>
      </w:r>
      <w:r w:rsidR="00255054">
        <w:fldChar w:fldCharType="end"/>
      </w:r>
      <w:r w:rsidR="002A1992">
        <w:t>)</w:t>
      </w:r>
      <w:r w:rsidR="008247DB">
        <w:t xml:space="preserve"> using the method outlined in </w:t>
      </w:r>
      <w:r w:rsidR="00D4144C">
        <w:fldChar w:fldCharType="begin"/>
      </w:r>
      <w:r w:rsidR="00D4144C">
        <w:instrText xml:space="preserve"> REF _Ref167960527 \h </w:instrText>
      </w:r>
      <w:r w:rsidR="00D4144C">
        <w:fldChar w:fldCharType="separate"/>
      </w:r>
      <w:r w:rsidR="00C9563E" w:rsidRPr="005B5DD0">
        <w:t xml:space="preserve">Figure </w:t>
      </w:r>
      <w:r w:rsidR="00C9563E">
        <w:rPr>
          <w:noProof/>
        </w:rPr>
        <w:t>4</w:t>
      </w:r>
      <w:r w:rsidR="00C9563E" w:rsidRPr="005B5DD0">
        <w:noBreakHyphen/>
      </w:r>
      <w:r w:rsidR="00C9563E">
        <w:rPr>
          <w:noProof/>
        </w:rPr>
        <w:t>5</w:t>
      </w:r>
      <w:r w:rsidR="00D4144C">
        <w:fldChar w:fldCharType="end"/>
      </w:r>
      <w:r w:rsidR="00D4144C">
        <w:t xml:space="preserve">. A summary of the inertia properties of the CVT is shown in </w:t>
      </w:r>
      <w:ins w:id="151" w:author="Kempner,Leon Jr (BPA) - TEL-TPP-3" w:date="2024-06-20T22:07:00Z" w16du:dateUtc="2024-06-21T05:07:00Z">
        <w:r w:rsidR="00717C83">
          <w:t>Table 4-3</w:t>
        </w:r>
      </w:ins>
      <w:r w:rsidR="00D4144C">
        <w:t>.</w:t>
      </w:r>
    </w:p>
    <w:p w14:paraId="71AC4CD5" w14:textId="24002BC2" w:rsidR="00027996" w:rsidRDefault="00255054" w:rsidP="0096528F">
      <w:pPr>
        <w:pStyle w:val="BodyText"/>
      </w:pPr>
      <w:r>
        <w:rPr>
          <w:noProof/>
        </w:rPr>
        <w:drawing>
          <wp:inline distT="0" distB="0" distL="0" distR="0" wp14:anchorId="6703B252" wp14:editId="6068CC8F">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0854" cy="1026687"/>
                    </a:xfrm>
                    <a:prstGeom prst="rect">
                      <a:avLst/>
                    </a:prstGeom>
                    <a:noFill/>
                  </pic:spPr>
                </pic:pic>
              </a:graphicData>
            </a:graphic>
          </wp:inline>
        </w:drawing>
      </w:r>
    </w:p>
    <w:p w14:paraId="0BA0FB93" w14:textId="2D35E2A1" w:rsidR="000F607D" w:rsidRDefault="000F607D" w:rsidP="000F607D">
      <w:pPr>
        <w:pStyle w:val="Caption"/>
      </w:pPr>
      <w:bookmarkStart w:id="152" w:name="_Ref167720986"/>
      <w:bookmarkStart w:id="153" w:name="_Toc168347910"/>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4</w:t>
      </w:r>
      <w:r>
        <w:rPr>
          <w:noProof/>
        </w:rPr>
        <w:fldChar w:fldCharType="end"/>
      </w:r>
      <w:bookmarkEnd w:id="152"/>
      <w:r>
        <w:br/>
        <w:t>CVT mounted on springs to estimate mass moment of inertia indirectly from measured frequency</w:t>
      </w:r>
      <w:bookmarkEnd w:id="153"/>
    </w:p>
    <w:p w14:paraId="01B1A482" w14:textId="2C64BEFA" w:rsidR="008247DB" w:rsidRDefault="008247DB" w:rsidP="008247DB">
      <w:pPr>
        <w:pStyle w:val="BodyText"/>
      </w:pPr>
      <w:r>
        <w:rPr>
          <w:noProof/>
        </w:rPr>
        <w:drawing>
          <wp:inline distT="0" distB="0" distL="0" distR="0" wp14:anchorId="333D5C84" wp14:editId="541313DC">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14:anchorId="1CF5EEFC" wp14:editId="44123A9B">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9717" cy="2981880"/>
                    </a:xfrm>
                    <a:prstGeom prst="rect">
                      <a:avLst/>
                    </a:prstGeom>
                    <a:noFill/>
                  </pic:spPr>
                </pic:pic>
              </a:graphicData>
            </a:graphic>
          </wp:inline>
        </w:drawing>
      </w:r>
    </w:p>
    <w:p w14:paraId="5656B57B" w14:textId="058A69E4" w:rsidR="008247DB" w:rsidRPr="00210599" w:rsidRDefault="008247DB" w:rsidP="008247DB">
      <w:pPr>
        <w:pStyle w:val="Caption"/>
      </w:pPr>
      <w:bookmarkStart w:id="154" w:name="_Ref167960527"/>
      <w:bookmarkStart w:id="155" w:name="_Toc168347911"/>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5</w:t>
      </w:r>
      <w:r>
        <w:rPr>
          <w:noProof/>
        </w:rPr>
        <w:fldChar w:fldCharType="end"/>
      </w:r>
      <w:bookmarkEnd w:id="154"/>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155"/>
    </w:p>
    <w:p w14:paraId="033FF8FE" w14:textId="601367CD" w:rsidR="008247DB" w:rsidRPr="008247DB" w:rsidRDefault="00D4144C" w:rsidP="00D4144C">
      <w:pPr>
        <w:pStyle w:val="Caption"/>
      </w:pPr>
      <w:bookmarkStart w:id="156" w:name="_Toc168347933"/>
      <w:r>
        <w:t xml:space="preserve">Table </w:t>
      </w:r>
      <w:r>
        <w:fldChar w:fldCharType="begin"/>
      </w:r>
      <w:r>
        <w:instrText xml:space="preserve"> STYLEREF 1 \s </w:instrText>
      </w:r>
      <w:r>
        <w:fldChar w:fldCharType="separate"/>
      </w:r>
      <w:r w:rsidR="00C9563E">
        <w:rPr>
          <w:noProof/>
        </w:rPr>
        <w:t>4</w:t>
      </w:r>
      <w:r>
        <w:rPr>
          <w:noProof/>
        </w:rPr>
        <w:fldChar w:fldCharType="end"/>
      </w:r>
      <w:r>
        <w:noBreakHyphen/>
      </w:r>
      <w:r>
        <w:fldChar w:fldCharType="begin"/>
      </w:r>
      <w:r>
        <w:instrText xml:space="preserve"> SEQ Table \* ARABIC \s 1 </w:instrText>
      </w:r>
      <w:r>
        <w:fldChar w:fldCharType="separate"/>
      </w:r>
      <w:r w:rsidR="00C9563E">
        <w:rPr>
          <w:noProof/>
        </w:rPr>
        <w:t>3</w:t>
      </w:r>
      <w:r>
        <w:rPr>
          <w:noProof/>
        </w:rPr>
        <w:fldChar w:fldCharType="end"/>
      </w:r>
      <w:r>
        <w:br/>
        <w:t>Summary of CVT inertia properties</w:t>
      </w:r>
      <w:bookmarkEnd w:id="156"/>
    </w:p>
    <w:tbl>
      <w:tblPr>
        <w:tblStyle w:val="TableGrid"/>
        <w:tblW w:w="0" w:type="auto"/>
        <w:tblLook w:val="04A0" w:firstRow="1" w:lastRow="0" w:firstColumn="1" w:lastColumn="0" w:noHBand="0" w:noVBand="1"/>
      </w:tblPr>
      <w:tblGrid>
        <w:gridCol w:w="1366"/>
        <w:gridCol w:w="4872"/>
        <w:gridCol w:w="3112"/>
      </w:tblGrid>
      <w:tr w:rsidR="00D4144C" w14:paraId="17CE293B" w14:textId="77777777" w:rsidTr="00D4144C">
        <w:tc>
          <w:tcPr>
            <w:tcW w:w="1368" w:type="dxa"/>
          </w:tcPr>
          <w:p w14:paraId="4763A6F1" w14:textId="7640389B" w:rsidR="00D4144C" w:rsidRPr="00D4144C" w:rsidRDefault="00D4144C" w:rsidP="00D4144C">
            <w:pPr>
              <w:pStyle w:val="BodyText"/>
              <w:spacing w:after="0"/>
              <w:rPr>
                <w:b/>
                <w:bCs/>
              </w:rPr>
            </w:pPr>
            <w:r w:rsidRPr="00D4144C">
              <w:rPr>
                <w:b/>
                <w:bCs/>
              </w:rPr>
              <w:t>Parameter</w:t>
            </w:r>
          </w:p>
        </w:tc>
        <w:tc>
          <w:tcPr>
            <w:tcW w:w="5016" w:type="dxa"/>
          </w:tcPr>
          <w:p w14:paraId="550839DA" w14:textId="4183166F" w:rsidR="00D4144C" w:rsidRPr="00D4144C" w:rsidRDefault="00D4144C" w:rsidP="00D4144C">
            <w:pPr>
              <w:pStyle w:val="BodyText"/>
              <w:spacing w:after="0"/>
              <w:rPr>
                <w:b/>
                <w:bCs/>
              </w:rPr>
            </w:pPr>
            <w:r w:rsidRPr="00D4144C">
              <w:rPr>
                <w:b/>
                <w:bCs/>
              </w:rPr>
              <w:t>Description</w:t>
            </w:r>
          </w:p>
        </w:tc>
        <w:tc>
          <w:tcPr>
            <w:tcW w:w="3192" w:type="dxa"/>
          </w:tcPr>
          <w:p w14:paraId="37A032EB" w14:textId="68714749" w:rsidR="00D4144C" w:rsidRPr="00D4144C" w:rsidRDefault="00D4144C" w:rsidP="00D4144C">
            <w:pPr>
              <w:pStyle w:val="BodyText"/>
              <w:spacing w:after="0"/>
              <w:rPr>
                <w:b/>
                <w:bCs/>
              </w:rPr>
            </w:pPr>
            <w:r w:rsidRPr="00D4144C">
              <w:rPr>
                <w:b/>
                <w:bCs/>
              </w:rPr>
              <w:t>Value</w:t>
            </w:r>
          </w:p>
        </w:tc>
      </w:tr>
      <w:tr w:rsidR="00D4144C" w14:paraId="647B7739" w14:textId="77777777" w:rsidTr="00D4144C">
        <w:tc>
          <w:tcPr>
            <w:tcW w:w="1368" w:type="dxa"/>
          </w:tcPr>
          <w:p w14:paraId="5B107753" w14:textId="0954D8D4" w:rsidR="00D4144C" w:rsidRPr="00D4144C" w:rsidRDefault="00D4144C" w:rsidP="00D4144C">
            <w:pPr>
              <w:pStyle w:val="BodyText"/>
              <w:spacing w:after="0"/>
              <w:rPr>
                <w:i/>
                <w:iCs/>
              </w:rPr>
            </w:pPr>
            <w:r w:rsidRPr="00D4144C">
              <w:rPr>
                <w:i/>
                <w:iCs/>
              </w:rPr>
              <w:t>m</w:t>
            </w:r>
          </w:p>
        </w:tc>
        <w:tc>
          <w:tcPr>
            <w:tcW w:w="5016" w:type="dxa"/>
          </w:tcPr>
          <w:p w14:paraId="21BEA284" w14:textId="2D334655" w:rsidR="00D4144C" w:rsidRDefault="00D4144C" w:rsidP="00D4144C">
            <w:pPr>
              <w:pStyle w:val="BodyText"/>
              <w:spacing w:after="0"/>
            </w:pPr>
            <w:r>
              <w:t>Mass</w:t>
            </w:r>
          </w:p>
        </w:tc>
        <w:tc>
          <w:tcPr>
            <w:tcW w:w="3192" w:type="dxa"/>
          </w:tcPr>
          <w:p w14:paraId="296D62FE" w14:textId="0565DE32" w:rsidR="00D4144C" w:rsidRDefault="00D4144C" w:rsidP="00D4144C">
            <w:pPr>
              <w:pStyle w:val="BodyText"/>
              <w:spacing w:after="0"/>
            </w:pPr>
            <w:r>
              <w:t>940/386.4 lb-s</w:t>
            </w:r>
            <w:r w:rsidRPr="00D4144C">
              <w:rPr>
                <w:vertAlign w:val="superscript"/>
              </w:rPr>
              <w:t>2</w:t>
            </w:r>
            <w:r>
              <w:t>/in</w:t>
            </w:r>
          </w:p>
        </w:tc>
      </w:tr>
      <w:tr w:rsidR="00D4144C" w14:paraId="316501DA" w14:textId="77777777" w:rsidTr="00D4144C">
        <w:tc>
          <w:tcPr>
            <w:tcW w:w="1368" w:type="dxa"/>
          </w:tcPr>
          <w:p w14:paraId="6F99B473" w14:textId="4F883806" w:rsidR="00D4144C" w:rsidRDefault="00D4144C" w:rsidP="00D4144C">
            <w:pPr>
              <w:pStyle w:val="BodyText"/>
              <w:spacing w:after="0"/>
            </w:pPr>
            <w:r w:rsidRPr="00D4144C">
              <w:rPr>
                <w:i/>
                <w:iCs/>
              </w:rPr>
              <w:t>h</w:t>
            </w:r>
            <w:r w:rsidRPr="00D4144C">
              <w:rPr>
                <w:vertAlign w:val="subscript"/>
              </w:rPr>
              <w:t>CG</w:t>
            </w:r>
          </w:p>
        </w:tc>
        <w:tc>
          <w:tcPr>
            <w:tcW w:w="5016" w:type="dxa"/>
          </w:tcPr>
          <w:p w14:paraId="76AC8B72" w14:textId="449335E6" w:rsidR="00D4144C" w:rsidRDefault="00D4144C" w:rsidP="00D4144C">
            <w:pPr>
              <w:pStyle w:val="BodyText"/>
              <w:spacing w:after="0"/>
            </w:pPr>
            <w:r>
              <w:t>Height of center of mass from CVT base</w:t>
            </w:r>
          </w:p>
        </w:tc>
        <w:tc>
          <w:tcPr>
            <w:tcW w:w="3192" w:type="dxa"/>
          </w:tcPr>
          <w:p w14:paraId="546E955D" w14:textId="2352F1A1" w:rsidR="00D4144C" w:rsidRDefault="00D4144C" w:rsidP="00D4144C">
            <w:pPr>
              <w:pStyle w:val="BodyText"/>
              <w:spacing w:after="0"/>
            </w:pPr>
            <w:r>
              <w:t>35-1/16 in</w:t>
            </w:r>
          </w:p>
        </w:tc>
      </w:tr>
      <w:tr w:rsidR="00D4144C" w14:paraId="38E307B6" w14:textId="77777777" w:rsidTr="00D4144C">
        <w:tc>
          <w:tcPr>
            <w:tcW w:w="1368" w:type="dxa"/>
          </w:tcPr>
          <w:p w14:paraId="0B04E5B6" w14:textId="77710EF8" w:rsidR="00D4144C" w:rsidRDefault="00D4144C" w:rsidP="00D4144C">
            <w:pPr>
              <w:pStyle w:val="BodyText"/>
              <w:spacing w:after="0"/>
            </w:pPr>
            <w:r w:rsidRPr="00D4144C">
              <w:rPr>
                <w:i/>
                <w:iCs/>
              </w:rPr>
              <w:t>I</w:t>
            </w:r>
          </w:p>
        </w:tc>
        <w:tc>
          <w:tcPr>
            <w:tcW w:w="5016" w:type="dxa"/>
          </w:tcPr>
          <w:p w14:paraId="55ED1E9A" w14:textId="4B8E7579" w:rsidR="00D4144C" w:rsidRDefault="00D4144C" w:rsidP="00D4144C">
            <w:pPr>
              <w:pStyle w:val="BodyText"/>
              <w:spacing w:after="0"/>
            </w:pPr>
            <w:r>
              <w:t>Mass moment of inertia about center of rotation</w:t>
            </w:r>
          </w:p>
        </w:tc>
        <w:tc>
          <w:tcPr>
            <w:tcW w:w="3192" w:type="dxa"/>
          </w:tcPr>
          <w:p w14:paraId="04BBEF96" w14:textId="37C0E2A6" w:rsidR="00D4144C" w:rsidRDefault="00D4144C" w:rsidP="00D4144C">
            <w:pPr>
              <w:pStyle w:val="BodyText"/>
              <w:spacing w:after="0"/>
            </w:pPr>
            <w:r>
              <w:t>5,500 lb-s</w:t>
            </w:r>
            <w:r w:rsidRPr="00D4144C">
              <w:rPr>
                <w:vertAlign w:val="superscript"/>
              </w:rPr>
              <w:t>2</w:t>
            </w:r>
            <w:r>
              <w:t>-in</w:t>
            </w:r>
          </w:p>
        </w:tc>
      </w:tr>
      <w:tr w:rsidR="00D4144C" w14:paraId="169A7853" w14:textId="77777777" w:rsidTr="00D4144C">
        <w:tc>
          <w:tcPr>
            <w:tcW w:w="1368" w:type="dxa"/>
          </w:tcPr>
          <w:p w14:paraId="78ABB020" w14:textId="1FCCD39A" w:rsidR="00D4144C" w:rsidRDefault="00D4144C" w:rsidP="00D4144C">
            <w:pPr>
              <w:pStyle w:val="BodyText"/>
              <w:spacing w:after="0"/>
            </w:pPr>
            <w:r w:rsidRPr="00D4144C">
              <w:rPr>
                <w:i/>
                <w:iCs/>
              </w:rPr>
              <w:t>I</w:t>
            </w:r>
            <w:r w:rsidRPr="00D4144C">
              <w:rPr>
                <w:vertAlign w:val="subscript"/>
              </w:rPr>
              <w:t>0</w:t>
            </w:r>
          </w:p>
        </w:tc>
        <w:tc>
          <w:tcPr>
            <w:tcW w:w="5016" w:type="dxa"/>
          </w:tcPr>
          <w:p w14:paraId="6D90A1C0" w14:textId="22C31307" w:rsidR="00D4144C" w:rsidRDefault="00D4144C" w:rsidP="00D4144C">
            <w:pPr>
              <w:pStyle w:val="BodyText"/>
              <w:spacing w:after="0"/>
            </w:pPr>
            <w:r>
              <w:t>Mass moment of inertia about center of mass</w:t>
            </w:r>
          </w:p>
        </w:tc>
        <w:tc>
          <w:tcPr>
            <w:tcW w:w="3192" w:type="dxa"/>
          </w:tcPr>
          <w:p w14:paraId="609A32C4" w14:textId="68A53DE3" w:rsidR="00D4144C" w:rsidRDefault="00D4144C" w:rsidP="00D4144C">
            <w:pPr>
              <w:pStyle w:val="BodyText"/>
              <w:spacing w:after="0"/>
            </w:pPr>
            <w:r>
              <w:t>2,</w:t>
            </w:r>
            <w:r w:rsidR="00E70E56">
              <w:t>5</w:t>
            </w:r>
            <w:r>
              <w:t>00 lb-s</w:t>
            </w:r>
            <w:r w:rsidRPr="00D4144C">
              <w:rPr>
                <w:vertAlign w:val="superscript"/>
              </w:rPr>
              <w:t>2</w:t>
            </w:r>
            <w:r>
              <w:t>-in</w:t>
            </w:r>
          </w:p>
        </w:tc>
      </w:tr>
    </w:tbl>
    <w:p w14:paraId="5BD3F974" w14:textId="77777777" w:rsidR="00EC72F8" w:rsidRDefault="00EC72F8" w:rsidP="00EC72F8">
      <w:pPr>
        <w:pStyle w:val="Heading2"/>
      </w:pPr>
      <w:bookmarkStart w:id="157" w:name="_Toc168346908"/>
      <w:r>
        <w:lastRenderedPageBreak/>
        <w:t>Washer stack installation</w:t>
      </w:r>
      <w:bookmarkEnd w:id="157"/>
    </w:p>
    <w:p w14:paraId="61C93C02" w14:textId="3F9DD009" w:rsidR="00B06FB7" w:rsidRDefault="00CA789F" w:rsidP="0096528F">
      <w:pPr>
        <w:pStyle w:val="BodyText"/>
      </w:pPr>
      <w:r>
        <w:t>Special care is exercised in controlling the preload when installing the Belleville washer stacks. The stacks are installed on the spool plate with</w:t>
      </w:r>
      <w:del w:id="158" w:author="Kempner,Leon Jr (BPA) - TEL-TPP-3" w:date="2024-06-20T22:12:00Z" w16du:dateUtc="2024-06-21T05:12:00Z">
        <w:r w:rsidDel="00717C83">
          <w:delText xml:space="preserve"> </w:delText>
        </w:r>
      </w:del>
      <w:r>
        <w:t xml:space="preserve">out the CVT present. The stacks at each corner are preloaded independently by tightening the nut at the top </w:t>
      </w:r>
      <w:r w:rsidR="00210599">
        <w:t>(</w:t>
      </w:r>
      <w:r w:rsidR="00210599">
        <w:fldChar w:fldCharType="begin"/>
      </w:r>
      <w:r w:rsidR="00210599">
        <w:instrText xml:space="preserve"> REF _Ref167453419 \h </w:instrText>
      </w:r>
      <w:r w:rsidR="00210599">
        <w:fldChar w:fldCharType="separate"/>
      </w:r>
      <w:r w:rsidR="00C9563E" w:rsidRPr="005B5DD0">
        <w:t xml:space="preserve">Figure </w:t>
      </w:r>
      <w:r w:rsidR="00C9563E">
        <w:rPr>
          <w:noProof/>
        </w:rPr>
        <w:t>4</w:t>
      </w:r>
      <w:r w:rsidR="00C9563E" w:rsidRPr="005B5DD0">
        <w:noBreakHyphen/>
      </w:r>
      <w:r w:rsidR="00C9563E">
        <w:rPr>
          <w:noProof/>
        </w:rPr>
        <w:t>3</w:t>
      </w:r>
      <w:r w:rsidR="00210599">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fldChar w:fldCharType="begin"/>
      </w:r>
      <w:r>
        <w:instrText xml:space="preserve"> REF _Ref164099813 \r \h </w:instrText>
      </w:r>
      <w:r>
        <w:fldChar w:fldCharType="separate"/>
      </w:r>
      <w:r w:rsidR="00C9563E">
        <w:t>3</w:t>
      </w:r>
      <w:r>
        <w:fldChar w:fldCharType="end"/>
      </w:r>
      <w:r>
        <w:t>. The CVT is then seated on the four top nuts, and fixed in place using four nuts above the CVT base plate.</w:t>
      </w:r>
    </w:p>
    <w:p w14:paraId="080F780F" w14:textId="6F930405" w:rsidR="00A133B3" w:rsidRDefault="00A133B3" w:rsidP="00A133B3">
      <w:pPr>
        <w:pStyle w:val="Heading2"/>
      </w:pPr>
      <w:bookmarkStart w:id="159" w:name="_Toc168346909"/>
      <w:r>
        <w:t xml:space="preserve">Test </w:t>
      </w:r>
      <w:r w:rsidR="005E0251">
        <w:t xml:space="preserve">configurations and </w:t>
      </w:r>
      <w:r>
        <w:t>protocol</w:t>
      </w:r>
      <w:bookmarkEnd w:id="159"/>
    </w:p>
    <w:p w14:paraId="5B7C82E7" w14:textId="2FE51FAE"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w:t>
      </w:r>
      <w:del w:id="160" w:author="Kempner,Leon Jr (BPA) - TEL-TPP-3" w:date="2024-06-20T22:13:00Z" w16du:dateUtc="2024-06-21T05:13:00Z">
        <w:r w:rsidDel="00717C83">
          <w:delText xml:space="preserve"> to</w:delText>
        </w:r>
      </w:del>
      <w:r>
        <w:t xml:space="preserve"> the bending moment load cells in the spool and the strain gages at the insulator base to bending moment. </w:t>
      </w:r>
    </w:p>
    <w:p w14:paraId="0B695F66" w14:textId="0C70B3F6" w:rsidR="006B6A07" w:rsidRDefault="006B6A07" w:rsidP="00A133B3">
      <w:pPr>
        <w:pStyle w:val="BodyText"/>
      </w:pPr>
      <w:r>
        <w:t>The washer configurations shown in</w:t>
      </w:r>
      <w:r w:rsidR="00210599">
        <w:t xml:space="preserve"> </w:t>
      </w:r>
      <w:r w:rsidR="00210599">
        <w:fldChar w:fldCharType="begin"/>
      </w:r>
      <w:r w:rsidR="00210599">
        <w:instrText xml:space="preserve"> REF _Ref167965528 \h </w:instrText>
      </w:r>
      <w:r w:rsidR="00210599">
        <w:fldChar w:fldCharType="separate"/>
      </w:r>
      <w:r w:rsidR="00C9563E">
        <w:t xml:space="preserve">Table </w:t>
      </w:r>
      <w:r w:rsidR="00C9563E">
        <w:rPr>
          <w:noProof/>
        </w:rPr>
        <w:t>4</w:t>
      </w:r>
      <w:r w:rsidR="00C9563E">
        <w:noBreakHyphen/>
      </w:r>
      <w:r w:rsidR="00C9563E">
        <w:rPr>
          <w:noProof/>
        </w:rPr>
        <w:t>4</w:t>
      </w:r>
      <w:r w:rsidR="00210599">
        <w:fldChar w:fldCharType="end"/>
      </w:r>
      <w:r>
        <w:t xml:space="preserve"> were tested. All configurations were double acting – there were washer stacks above and below the spool plate.</w:t>
      </w:r>
    </w:p>
    <w:p w14:paraId="319A4134" w14:textId="71F15A97" w:rsidR="006B6A07" w:rsidRDefault="006B6A07" w:rsidP="006B6A07">
      <w:pPr>
        <w:pStyle w:val="Caption"/>
      </w:pPr>
      <w:bookmarkStart w:id="161" w:name="_Ref167965528"/>
      <w:bookmarkStart w:id="162" w:name="_Toc168347934"/>
      <w:r>
        <w:t xml:space="preserve">Table </w:t>
      </w:r>
      <w:r>
        <w:fldChar w:fldCharType="begin"/>
      </w:r>
      <w:r>
        <w:instrText xml:space="preserve"> STYLEREF 1 \s </w:instrText>
      </w:r>
      <w:r>
        <w:fldChar w:fldCharType="separate"/>
      </w:r>
      <w:r w:rsidR="00C9563E">
        <w:rPr>
          <w:noProof/>
        </w:rPr>
        <w:t>4</w:t>
      </w:r>
      <w:r>
        <w:rPr>
          <w:noProof/>
        </w:rPr>
        <w:fldChar w:fldCharType="end"/>
      </w:r>
      <w:r>
        <w:noBreakHyphen/>
      </w:r>
      <w:r>
        <w:fldChar w:fldCharType="begin"/>
      </w:r>
      <w:r>
        <w:instrText xml:space="preserve"> SEQ Table \* ARABIC \s 1 </w:instrText>
      </w:r>
      <w:r>
        <w:fldChar w:fldCharType="separate"/>
      </w:r>
      <w:r w:rsidR="00C9563E">
        <w:rPr>
          <w:noProof/>
        </w:rPr>
        <w:t>4</w:t>
      </w:r>
      <w:r>
        <w:rPr>
          <w:noProof/>
        </w:rPr>
        <w:fldChar w:fldCharType="end"/>
      </w:r>
      <w:bookmarkEnd w:id="161"/>
      <w:r>
        <w:br/>
        <w:t>Summary of configurations tested</w:t>
      </w:r>
      <w:bookmarkEnd w:id="162"/>
    </w:p>
    <w:tbl>
      <w:tblPr>
        <w:tblStyle w:val="TableGrid"/>
        <w:tblW w:w="0" w:type="auto"/>
        <w:tblLook w:val="04A0" w:firstRow="1" w:lastRow="0" w:firstColumn="1" w:lastColumn="0" w:noHBand="0" w:noVBand="1"/>
      </w:tblPr>
      <w:tblGrid>
        <w:gridCol w:w="1683"/>
        <w:gridCol w:w="2025"/>
        <w:gridCol w:w="2880"/>
      </w:tblGrid>
      <w:tr w:rsidR="006B6A07" w14:paraId="37538D89" w14:textId="77777777" w:rsidTr="006B6A07">
        <w:tc>
          <w:tcPr>
            <w:tcW w:w="1683" w:type="dxa"/>
          </w:tcPr>
          <w:p w14:paraId="0C5029AE" w14:textId="2E68B89C" w:rsidR="006B6A07" w:rsidRPr="006B6A07" w:rsidRDefault="006B6A07" w:rsidP="006B6A07">
            <w:pPr>
              <w:pStyle w:val="BodyText"/>
              <w:spacing w:after="0"/>
              <w:rPr>
                <w:b/>
                <w:bCs/>
              </w:rPr>
            </w:pPr>
            <w:r w:rsidRPr="006B6A07">
              <w:rPr>
                <w:b/>
                <w:bCs/>
              </w:rPr>
              <w:t>Washer type</w:t>
            </w:r>
          </w:p>
        </w:tc>
        <w:tc>
          <w:tcPr>
            <w:tcW w:w="2025" w:type="dxa"/>
          </w:tcPr>
          <w:p w14:paraId="7A5BB187" w14:textId="1879FC4D" w:rsidR="006B6A07" w:rsidRPr="006B6A07" w:rsidRDefault="006B6A07" w:rsidP="006B6A07">
            <w:pPr>
              <w:pStyle w:val="BodyText"/>
              <w:spacing w:after="0"/>
              <w:rPr>
                <w:b/>
                <w:bCs/>
              </w:rPr>
            </w:pPr>
            <w:r w:rsidRPr="006B6A07">
              <w:rPr>
                <w:b/>
                <w:bCs/>
              </w:rPr>
              <w:t>Configuration</w:t>
            </w:r>
          </w:p>
        </w:tc>
        <w:tc>
          <w:tcPr>
            <w:tcW w:w="2880" w:type="dxa"/>
          </w:tcPr>
          <w:p w14:paraId="2AB68686" w14:textId="3DC2D5E3" w:rsidR="006B6A07" w:rsidRPr="006B6A07" w:rsidRDefault="006B6A07" w:rsidP="006B6A07">
            <w:pPr>
              <w:pStyle w:val="BodyText"/>
              <w:spacing w:after="0"/>
              <w:rPr>
                <w:b/>
                <w:bCs/>
              </w:rPr>
            </w:pPr>
            <w:r w:rsidRPr="006B6A07">
              <w:rPr>
                <w:b/>
                <w:bCs/>
              </w:rPr>
              <w:t>Pre-load (% of flattening)</w:t>
            </w:r>
          </w:p>
        </w:tc>
      </w:tr>
      <w:tr w:rsidR="006B6A07" w14:paraId="0D08587C" w14:textId="77777777" w:rsidTr="006B6A07">
        <w:tc>
          <w:tcPr>
            <w:tcW w:w="1683" w:type="dxa"/>
          </w:tcPr>
          <w:p w14:paraId="1B6985DB" w14:textId="7C94F2D2" w:rsidR="006B6A07" w:rsidRDefault="006B6A07" w:rsidP="006B6A07">
            <w:pPr>
              <w:pStyle w:val="BodyText"/>
              <w:spacing w:after="0"/>
            </w:pPr>
            <w:r>
              <w:t>K1875-G-086</w:t>
            </w:r>
          </w:p>
        </w:tc>
        <w:tc>
          <w:tcPr>
            <w:tcW w:w="2025" w:type="dxa"/>
          </w:tcPr>
          <w:p w14:paraId="3A40E82B" w14:textId="1016C221" w:rsidR="006B6A07" w:rsidRDefault="006B6A07" w:rsidP="006B6A07">
            <w:pPr>
              <w:pStyle w:val="BodyText"/>
              <w:spacing w:after="0"/>
            </w:pPr>
            <w:r>
              <w:t xml:space="preserve">2 units of 2U2D </w:t>
            </w:r>
          </w:p>
        </w:tc>
        <w:tc>
          <w:tcPr>
            <w:tcW w:w="2880" w:type="dxa"/>
          </w:tcPr>
          <w:p w14:paraId="671789A4" w14:textId="78810819" w:rsidR="006B6A07" w:rsidRDefault="006B6A07" w:rsidP="006B6A07">
            <w:pPr>
              <w:pStyle w:val="BodyText"/>
              <w:spacing w:after="0"/>
              <w:jc w:val="right"/>
            </w:pPr>
            <w:r>
              <w:t>0 lb (0%)</w:t>
            </w:r>
          </w:p>
        </w:tc>
      </w:tr>
      <w:tr w:rsidR="006B6A07" w14:paraId="4259E481" w14:textId="77777777" w:rsidTr="006B6A07">
        <w:tc>
          <w:tcPr>
            <w:tcW w:w="1683" w:type="dxa"/>
          </w:tcPr>
          <w:p w14:paraId="143742D9" w14:textId="77777777" w:rsidR="006B6A07" w:rsidRDefault="006B6A07" w:rsidP="006B6A07">
            <w:pPr>
              <w:pStyle w:val="BodyText"/>
              <w:spacing w:after="0"/>
            </w:pPr>
          </w:p>
        </w:tc>
        <w:tc>
          <w:tcPr>
            <w:tcW w:w="2025" w:type="dxa"/>
          </w:tcPr>
          <w:p w14:paraId="270C4258" w14:textId="77777777" w:rsidR="006B6A07" w:rsidRDefault="006B6A07" w:rsidP="006B6A07">
            <w:pPr>
              <w:pStyle w:val="BodyText"/>
              <w:spacing w:after="0"/>
            </w:pPr>
          </w:p>
        </w:tc>
        <w:tc>
          <w:tcPr>
            <w:tcW w:w="2880" w:type="dxa"/>
          </w:tcPr>
          <w:p w14:paraId="1C59F6B3" w14:textId="0B9E151D" w:rsidR="006B6A07" w:rsidRDefault="006B6A07" w:rsidP="006B6A07">
            <w:pPr>
              <w:pStyle w:val="BodyText"/>
              <w:spacing w:after="0"/>
              <w:jc w:val="right"/>
            </w:pPr>
            <w:r>
              <w:t>500 lb (25%)</w:t>
            </w:r>
          </w:p>
        </w:tc>
      </w:tr>
      <w:tr w:rsidR="006B6A07" w14:paraId="5F47C303" w14:textId="77777777" w:rsidTr="006B6A07">
        <w:tc>
          <w:tcPr>
            <w:tcW w:w="1683" w:type="dxa"/>
          </w:tcPr>
          <w:p w14:paraId="0D9FFA8A" w14:textId="77777777" w:rsidR="006B6A07" w:rsidRDefault="006B6A07" w:rsidP="006B6A07">
            <w:pPr>
              <w:pStyle w:val="BodyText"/>
              <w:spacing w:after="0"/>
            </w:pPr>
          </w:p>
        </w:tc>
        <w:tc>
          <w:tcPr>
            <w:tcW w:w="2025" w:type="dxa"/>
          </w:tcPr>
          <w:p w14:paraId="4D5B3329" w14:textId="77777777" w:rsidR="006B6A07" w:rsidRDefault="006B6A07" w:rsidP="006B6A07">
            <w:pPr>
              <w:pStyle w:val="BodyText"/>
              <w:spacing w:after="0"/>
            </w:pPr>
          </w:p>
        </w:tc>
        <w:tc>
          <w:tcPr>
            <w:tcW w:w="2880" w:type="dxa"/>
          </w:tcPr>
          <w:p w14:paraId="3EC67A1F" w14:textId="633CC896" w:rsidR="006B6A07" w:rsidRDefault="006B6A07" w:rsidP="006B6A07">
            <w:pPr>
              <w:pStyle w:val="BodyText"/>
              <w:spacing w:after="0"/>
              <w:jc w:val="right"/>
            </w:pPr>
            <w:r>
              <w:t>1,000 lb (50%)</w:t>
            </w:r>
          </w:p>
        </w:tc>
      </w:tr>
      <w:tr w:rsidR="006B6A07" w14:paraId="1139518E" w14:textId="77777777" w:rsidTr="006B6A07">
        <w:tc>
          <w:tcPr>
            <w:tcW w:w="1683" w:type="dxa"/>
          </w:tcPr>
          <w:p w14:paraId="5F113C6E" w14:textId="77777777" w:rsidR="006B6A07" w:rsidRDefault="006B6A07" w:rsidP="006B6A07">
            <w:pPr>
              <w:pStyle w:val="BodyText"/>
              <w:spacing w:after="0"/>
            </w:pPr>
          </w:p>
        </w:tc>
        <w:tc>
          <w:tcPr>
            <w:tcW w:w="2025" w:type="dxa"/>
          </w:tcPr>
          <w:p w14:paraId="334828D8" w14:textId="77939164" w:rsidR="006B6A07" w:rsidRDefault="006B6A07" w:rsidP="006B6A07">
            <w:pPr>
              <w:pStyle w:val="BodyText"/>
              <w:spacing w:after="0"/>
            </w:pPr>
            <w:r>
              <w:t>3 units of 3U3D</w:t>
            </w:r>
          </w:p>
        </w:tc>
        <w:tc>
          <w:tcPr>
            <w:tcW w:w="2880" w:type="dxa"/>
          </w:tcPr>
          <w:p w14:paraId="7253BAFC" w14:textId="34B3C037" w:rsidR="006B6A07" w:rsidRDefault="006B6A07" w:rsidP="006B6A07">
            <w:pPr>
              <w:pStyle w:val="BodyText"/>
              <w:spacing w:after="0"/>
              <w:jc w:val="right"/>
            </w:pPr>
            <w:r>
              <w:t>500 lb (17%)</w:t>
            </w:r>
          </w:p>
        </w:tc>
      </w:tr>
      <w:tr w:rsidR="006B6A07" w14:paraId="3D7AC134" w14:textId="77777777" w:rsidTr="006B6A07">
        <w:tc>
          <w:tcPr>
            <w:tcW w:w="1683" w:type="dxa"/>
          </w:tcPr>
          <w:p w14:paraId="296ABADA" w14:textId="77777777" w:rsidR="006B6A07" w:rsidRDefault="006B6A07" w:rsidP="006B6A07">
            <w:pPr>
              <w:pStyle w:val="BodyText"/>
              <w:spacing w:after="0"/>
            </w:pPr>
          </w:p>
        </w:tc>
        <w:tc>
          <w:tcPr>
            <w:tcW w:w="2025" w:type="dxa"/>
          </w:tcPr>
          <w:p w14:paraId="7E8EFADC" w14:textId="77777777" w:rsidR="006B6A07" w:rsidRDefault="006B6A07" w:rsidP="006B6A07">
            <w:pPr>
              <w:pStyle w:val="BodyText"/>
              <w:spacing w:after="0"/>
            </w:pPr>
          </w:p>
        </w:tc>
        <w:tc>
          <w:tcPr>
            <w:tcW w:w="2880" w:type="dxa"/>
          </w:tcPr>
          <w:p w14:paraId="4E3AB691" w14:textId="4A4C1134" w:rsidR="006B6A07" w:rsidRDefault="006B6A07" w:rsidP="006B6A07">
            <w:pPr>
              <w:pStyle w:val="BodyText"/>
              <w:spacing w:after="0"/>
              <w:jc w:val="right"/>
            </w:pPr>
            <w:r>
              <w:t>1,500 lb (50%)</w:t>
            </w:r>
          </w:p>
        </w:tc>
      </w:tr>
    </w:tbl>
    <w:p w14:paraId="33CCB39C" w14:textId="6DD17803" w:rsidR="006B6A07" w:rsidRDefault="006B6A07" w:rsidP="00210599">
      <w:pPr>
        <w:pStyle w:val="BodyText"/>
        <w:spacing w:before="120" w:after="120"/>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 xml:space="preserve">direction. The 5%-damped test response spectra of the applied motion are shown in </w:t>
      </w:r>
      <w:ins w:id="163" w:author="Kempner,Leon Jr (BPA) - TEL-TPP-3" w:date="2024-06-20T22:14:00Z" w16du:dateUtc="2024-06-21T05:14:00Z">
        <w:r w:rsidR="00717C83">
          <w:t>Figure 4-6</w:t>
        </w:r>
      </w:ins>
      <w:r w:rsidR="00210599">
        <w:t>.</w:t>
      </w:r>
    </w:p>
    <w:p w14:paraId="1406668C" w14:textId="0327994A" w:rsidR="00210599" w:rsidRDefault="00210599" w:rsidP="00A133B3">
      <w:pPr>
        <w:pStyle w:val="BodyText"/>
      </w:pPr>
      <w:r>
        <w:rPr>
          <w:noProof/>
        </w:rPr>
        <w:drawing>
          <wp:inline distT="0" distB="0" distL="0" distR="0" wp14:anchorId="213051F3" wp14:editId="73F10B78">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p w14:paraId="3C3B0DE0" w14:textId="55C8A17A" w:rsidR="00210599" w:rsidRDefault="00210599" w:rsidP="00210599">
      <w:pPr>
        <w:pStyle w:val="Caption"/>
      </w:pPr>
      <w:bookmarkStart w:id="164" w:name="_Toc168347912"/>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6</w:t>
      </w:r>
      <w:r>
        <w:rPr>
          <w:noProof/>
        </w:rPr>
        <w:fldChar w:fldCharType="end"/>
      </w:r>
      <w:r>
        <w:br/>
        <w:t>5%-damped test response spectra of applied CERL motion compared with required response spectrum</w:t>
      </w:r>
      <w:bookmarkEnd w:id="164"/>
    </w:p>
    <w:p w14:paraId="4EF89557" w14:textId="18A79294" w:rsidR="00210599" w:rsidRDefault="0097530F" w:rsidP="00A1118B">
      <w:pPr>
        <w:pStyle w:val="Heading2"/>
      </w:pPr>
      <w:bookmarkStart w:id="165" w:name="_Toc168346910"/>
      <w:r>
        <w:lastRenderedPageBreak/>
        <w:t>Correlating measured forces and accelerations</w:t>
      </w:r>
      <w:bookmarkEnd w:id="165"/>
    </w:p>
    <w:p w14:paraId="249A7A2A" w14:textId="3EDF141A" w:rsidR="0097530F" w:rsidRPr="0097530F" w:rsidRDefault="0097530F" w:rsidP="0097530F">
      <w:pPr>
        <w:pStyle w:val="BodyText"/>
      </w:pPr>
      <w:r>
        <w:t xml:space="preserve">Various measured forces and accelerations are correlated to gain confidence in the measurements </w:t>
      </w:r>
      <w:del w:id="166" w:author="Kempner,Leon Jr (BPA) - TEL-TPP-3" w:date="2024-06-20T22:16:00Z" w16du:dateUtc="2024-06-21T05:16:00Z">
        <w:r w:rsidDel="00312716">
          <w:delText>to then</w:delText>
        </w:r>
      </w:del>
      <w:ins w:id="167" w:author="Kempner,Leon Jr (BPA) - TEL-TPP-3" w:date="2024-06-20T22:16:00Z" w16du:dateUtc="2024-06-21T05:16:00Z">
        <w:r w:rsidR="00312716">
          <w:t>for</w:t>
        </w:r>
      </w:ins>
      <w:r>
        <w:t xml:space="preserve"> </w:t>
      </w:r>
      <w:del w:id="168" w:author="Kempner,Leon Jr (BPA) - TEL-TPP-3" w:date="2024-06-20T22:16:00Z" w16du:dateUtc="2024-06-21T05:16:00Z">
        <w:r w:rsidDel="00312716">
          <w:delText xml:space="preserve">compare </w:delText>
        </w:r>
      </w:del>
      <w:ins w:id="169" w:author="Kempner,Leon Jr (BPA) - TEL-TPP-3" w:date="2024-06-20T22:16:00Z" w16du:dateUtc="2024-06-21T05:16:00Z">
        <w:r w:rsidR="00312716">
          <w:t>compar</w:t>
        </w:r>
        <w:r w:rsidR="00312716">
          <w:t xml:space="preserve">ison </w:t>
        </w:r>
      </w:ins>
      <w:r>
        <w:t xml:space="preserve">with analysis predictions in Chapter </w:t>
      </w:r>
      <w:r>
        <w:fldChar w:fldCharType="begin"/>
      </w:r>
      <w:r>
        <w:instrText xml:space="preserve"> REF _Ref166675300 \r \h </w:instrText>
      </w:r>
      <w:r>
        <w:fldChar w:fldCharType="separate"/>
      </w:r>
      <w:r w:rsidR="00C9563E">
        <w:t>5</w:t>
      </w:r>
      <w:r>
        <w:fldChar w:fldCharType="end"/>
      </w:r>
      <w:r>
        <w:t>.</w:t>
      </w:r>
    </w:p>
    <w:p w14:paraId="4528D3F3" w14:textId="46D175A9" w:rsidR="00A133B3" w:rsidRDefault="00A33E73" w:rsidP="00A133B3">
      <w:pPr>
        <w:pStyle w:val="BodyText"/>
      </w:pPr>
      <w:r>
        <w:t xml:space="preserve">Consider the free body diagram in </w:t>
      </w:r>
      <w:r>
        <w:fldChar w:fldCharType="begin"/>
      </w:r>
      <w:r>
        <w:instrText xml:space="preserve"> REF _Ref167966582 \h </w:instrText>
      </w:r>
      <w:r>
        <w:fldChar w:fldCharType="separate"/>
      </w:r>
      <w:r w:rsidR="00C9563E" w:rsidRPr="005B5DD0">
        <w:t xml:space="preserve">Figure </w:t>
      </w:r>
      <w:r w:rsidR="00C9563E">
        <w:rPr>
          <w:noProof/>
        </w:rPr>
        <w:t>4</w:t>
      </w:r>
      <w:r w:rsidR="00C9563E" w:rsidRPr="005B5DD0">
        <w:noBreakHyphen/>
      </w:r>
      <w:r w:rsidR="00C9563E">
        <w:rPr>
          <w:noProof/>
        </w:rPr>
        <w:t>7</w:t>
      </w:r>
      <w:r>
        <w:fldChar w:fldCharType="end"/>
      </w:r>
      <w:r>
        <w:t>. The dimension</w:t>
      </w:r>
      <w:r w:rsidR="00797880">
        <w:t>s</w:t>
      </w:r>
      <w:r>
        <w:t xml:space="preserve"> used in this free body diagram are summarized in </w:t>
      </w:r>
      <w:r w:rsidR="00E60471">
        <w:fldChar w:fldCharType="begin"/>
      </w:r>
      <w:r w:rsidR="00E60471">
        <w:instrText xml:space="preserve"> REF _Ref167967339 \h </w:instrText>
      </w:r>
      <w:r w:rsidR="00E60471">
        <w:fldChar w:fldCharType="separate"/>
      </w:r>
      <w:r w:rsidR="00C9563E">
        <w:t xml:space="preserve">Table </w:t>
      </w:r>
      <w:r w:rsidR="00C9563E">
        <w:rPr>
          <w:noProof/>
        </w:rPr>
        <w:t>4</w:t>
      </w:r>
      <w:r w:rsidR="00C9563E">
        <w:noBreakHyphen/>
      </w:r>
      <w:r w:rsidR="00C9563E">
        <w:rPr>
          <w:noProof/>
        </w:rPr>
        <w:t>5</w:t>
      </w:r>
      <w:r w:rsidR="00E60471">
        <w:fldChar w:fldCharType="end"/>
      </w:r>
      <w:r w:rsidR="00C0076D">
        <w:t>.</w:t>
      </w:r>
      <w:r w:rsidR="00797880">
        <w:t xml:space="preserve"> The equilibrium equations are</w:t>
      </w:r>
      <w:ins w:id="170" w:author="Kempner,Leon Jr (BPA) - TEL-TPP-3" w:date="2024-06-20T22:16:00Z" w16du:dateUtc="2024-06-21T05:16:00Z">
        <w:r w:rsidR="00312716">
          <w:t>:</w:t>
        </w:r>
      </w:ins>
    </w:p>
    <w:p w14:paraId="7D1DB082" w14:textId="7CEE09F1"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1"/>
                  <m:supHide m:val="1"/>
                  <m:ctrlPr>
                    <w:rPr>
                      <w:rFonts w:ascii="Cambria Math" w:hAnsi="Cambria Math"/>
                    </w:rPr>
                  </m:ctrlPr>
                </m:naryPr>
                <m:sub/>
                <m:sup/>
                <m:e>
                  <m:r>
                    <w:rPr>
                      <w:rFonts w:ascii="Cambria Math" w:hAnsi="Cambria Math"/>
                    </w:rPr>
                    <m:t>M</m:t>
                  </m:r>
                </m:e>
              </m:nary>
              <m:r>
                <m:rPr>
                  <m:sty m:val="p"/>
                </m:rPr>
                <w:rPr>
                  <w:rFonts w:ascii="Cambria Math" w:hAnsi="Cambria Math"/>
                </w:rPr>
                <m:t>=0⇒</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14:paraId="019A7F47" w14:textId="6839D079" w:rsidR="00476941" w:rsidRDefault="00476941" w:rsidP="00476941">
      <w:pPr>
        <w:pStyle w:val="BodyText"/>
      </w:pPr>
      <w:r>
        <w:t xml:space="preserve">The correlation between the left and right hand sides of the second of equations (4-1), each of which is obtained using independent measurements, is verified in </w:t>
      </w:r>
      <w:r w:rsidR="008B42C1">
        <w:fldChar w:fldCharType="begin"/>
      </w:r>
      <w:r w:rsidR="008B42C1">
        <w:instrText xml:space="preserve"> REF _Ref167971310 \h </w:instrText>
      </w:r>
      <w:r w:rsidR="008B42C1">
        <w:fldChar w:fldCharType="separate"/>
      </w:r>
      <w:r w:rsidR="00C9563E" w:rsidRPr="005B5DD0">
        <w:t xml:space="preserve">Figure </w:t>
      </w:r>
      <w:r w:rsidR="00C9563E">
        <w:rPr>
          <w:noProof/>
        </w:rPr>
        <w:t>4</w:t>
      </w:r>
      <w:r w:rsidR="00C9563E" w:rsidRPr="005B5DD0">
        <w:noBreakHyphen/>
      </w:r>
      <w:r w:rsidR="00C9563E">
        <w:rPr>
          <w:noProof/>
        </w:rPr>
        <w:t>8</w:t>
      </w:r>
      <w:r w:rsidR="008B42C1">
        <w:fldChar w:fldCharType="end"/>
      </w:r>
      <w:r>
        <w:t>, demonstrating consistency.</w:t>
      </w:r>
    </w:p>
    <w:p w14:paraId="233ECE7D" w14:textId="6923C61C" w:rsidR="00A33E73" w:rsidRDefault="000322D3" w:rsidP="00A133B3">
      <w:pPr>
        <w:pStyle w:val="BodyText"/>
      </w:pPr>
      <w:r>
        <w:rPr>
          <w:noProof/>
        </w:rPr>
        <w:drawing>
          <wp:inline distT="0" distB="0" distL="0" distR="0" wp14:anchorId="59B6EEA4" wp14:editId="1C741117">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3803904"/>
                    </a:xfrm>
                    <a:prstGeom prst="rect">
                      <a:avLst/>
                    </a:prstGeom>
                    <a:noFill/>
                  </pic:spPr>
                </pic:pic>
              </a:graphicData>
            </a:graphic>
          </wp:inline>
        </w:drawing>
      </w:r>
    </w:p>
    <w:p w14:paraId="5BEB24DA" w14:textId="187CD720" w:rsidR="00A33E73" w:rsidRDefault="00A33E73" w:rsidP="00A33E73">
      <w:pPr>
        <w:pStyle w:val="Caption"/>
      </w:pPr>
      <w:bookmarkStart w:id="171" w:name="_Ref167966582"/>
      <w:bookmarkStart w:id="172" w:name="_Toc168347913"/>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7</w:t>
      </w:r>
      <w:r>
        <w:rPr>
          <w:noProof/>
        </w:rPr>
        <w:fldChar w:fldCharType="end"/>
      </w:r>
      <w:bookmarkEnd w:id="171"/>
      <w:r>
        <w:br/>
        <w:t>Free body diagram with mid-spool cut</w:t>
      </w:r>
      <w:bookmarkEnd w:id="172"/>
    </w:p>
    <w:p w14:paraId="42DA9FC6" w14:textId="75F9EF55" w:rsidR="00E60471" w:rsidRPr="008247DB" w:rsidRDefault="00E60471" w:rsidP="00E60471">
      <w:pPr>
        <w:pStyle w:val="Caption"/>
      </w:pPr>
      <w:bookmarkStart w:id="173" w:name="_Ref167967339"/>
      <w:bookmarkStart w:id="174" w:name="_Toc168347935"/>
      <w:r>
        <w:t xml:space="preserve">Table </w:t>
      </w:r>
      <w:r>
        <w:fldChar w:fldCharType="begin"/>
      </w:r>
      <w:r>
        <w:instrText xml:space="preserve"> STYLEREF 1 \s </w:instrText>
      </w:r>
      <w:r>
        <w:fldChar w:fldCharType="separate"/>
      </w:r>
      <w:r w:rsidR="00C9563E">
        <w:rPr>
          <w:noProof/>
        </w:rPr>
        <w:t>4</w:t>
      </w:r>
      <w:r>
        <w:rPr>
          <w:noProof/>
        </w:rPr>
        <w:fldChar w:fldCharType="end"/>
      </w:r>
      <w:r>
        <w:noBreakHyphen/>
      </w:r>
      <w:r>
        <w:fldChar w:fldCharType="begin"/>
      </w:r>
      <w:r>
        <w:instrText xml:space="preserve"> SEQ Table \* ARABIC \s 1 </w:instrText>
      </w:r>
      <w:r>
        <w:fldChar w:fldCharType="separate"/>
      </w:r>
      <w:r w:rsidR="00C9563E">
        <w:rPr>
          <w:noProof/>
        </w:rPr>
        <w:t>5</w:t>
      </w:r>
      <w:r>
        <w:rPr>
          <w:noProof/>
        </w:rPr>
        <w:fldChar w:fldCharType="end"/>
      </w:r>
      <w:bookmarkEnd w:id="173"/>
      <w:r>
        <w:br/>
        <w:t>Summary of CVT inertia properties</w:t>
      </w:r>
      <w:bookmarkEnd w:id="174"/>
    </w:p>
    <w:tbl>
      <w:tblPr>
        <w:tblStyle w:val="TableGrid"/>
        <w:tblW w:w="0" w:type="auto"/>
        <w:tblLook w:val="04A0" w:firstRow="1" w:lastRow="0" w:firstColumn="1" w:lastColumn="0" w:noHBand="0" w:noVBand="1"/>
      </w:tblPr>
      <w:tblGrid>
        <w:gridCol w:w="1366"/>
        <w:gridCol w:w="6637"/>
        <w:gridCol w:w="1347"/>
      </w:tblGrid>
      <w:tr w:rsidR="00E60471" w14:paraId="7A6B0755" w14:textId="77777777" w:rsidTr="00E60471">
        <w:tc>
          <w:tcPr>
            <w:tcW w:w="1368" w:type="dxa"/>
          </w:tcPr>
          <w:p w14:paraId="583045C5" w14:textId="52963D8B" w:rsidR="00E60471" w:rsidRPr="00D4144C" w:rsidRDefault="00E60471" w:rsidP="00942128">
            <w:pPr>
              <w:pStyle w:val="BodyText"/>
              <w:spacing w:after="0"/>
              <w:rPr>
                <w:b/>
                <w:bCs/>
              </w:rPr>
            </w:pPr>
            <w:r>
              <w:rPr>
                <w:b/>
                <w:bCs/>
              </w:rPr>
              <w:t>Dimension</w:t>
            </w:r>
          </w:p>
        </w:tc>
        <w:tc>
          <w:tcPr>
            <w:tcW w:w="6840" w:type="dxa"/>
          </w:tcPr>
          <w:p w14:paraId="4EF18469" w14:textId="77777777" w:rsidR="00E60471" w:rsidRPr="00D4144C" w:rsidRDefault="00E60471" w:rsidP="00942128">
            <w:pPr>
              <w:pStyle w:val="BodyText"/>
              <w:spacing w:after="0"/>
              <w:rPr>
                <w:b/>
                <w:bCs/>
              </w:rPr>
            </w:pPr>
            <w:r w:rsidRPr="00D4144C">
              <w:rPr>
                <w:b/>
                <w:bCs/>
              </w:rPr>
              <w:t>Description</w:t>
            </w:r>
          </w:p>
        </w:tc>
        <w:tc>
          <w:tcPr>
            <w:tcW w:w="1368" w:type="dxa"/>
          </w:tcPr>
          <w:p w14:paraId="227194ED" w14:textId="77777777" w:rsidR="00E60471" w:rsidRPr="00D4144C" w:rsidRDefault="00E60471" w:rsidP="00942128">
            <w:pPr>
              <w:pStyle w:val="BodyText"/>
              <w:spacing w:after="0"/>
              <w:rPr>
                <w:b/>
                <w:bCs/>
              </w:rPr>
            </w:pPr>
            <w:r w:rsidRPr="00D4144C">
              <w:rPr>
                <w:b/>
                <w:bCs/>
              </w:rPr>
              <w:t>Value</w:t>
            </w:r>
          </w:p>
        </w:tc>
      </w:tr>
      <w:tr w:rsidR="00E60471" w14:paraId="1FB13568" w14:textId="77777777" w:rsidTr="00E60471">
        <w:tc>
          <w:tcPr>
            <w:tcW w:w="1368" w:type="dxa"/>
          </w:tcPr>
          <w:p w14:paraId="770553C4" w14:textId="3FF46434" w:rsidR="00E60471" w:rsidRPr="00D4144C" w:rsidRDefault="00E60471" w:rsidP="00942128">
            <w:pPr>
              <w:pStyle w:val="BodyText"/>
              <w:spacing w:after="0"/>
              <w:rPr>
                <w:i/>
                <w:iCs/>
              </w:rPr>
            </w:pPr>
            <w:r>
              <w:rPr>
                <w:i/>
                <w:iCs/>
              </w:rPr>
              <w:t>r</w:t>
            </w:r>
          </w:p>
        </w:tc>
        <w:tc>
          <w:tcPr>
            <w:tcW w:w="6840" w:type="dxa"/>
          </w:tcPr>
          <w:p w14:paraId="226B8B34" w14:textId="4D6E0E25" w:rsidR="00E60471" w:rsidRDefault="00E60471" w:rsidP="00942128">
            <w:pPr>
              <w:pStyle w:val="BodyText"/>
              <w:spacing w:after="0"/>
            </w:pPr>
            <w:r>
              <w:t>Distance between CVT base and mid spool</w:t>
            </w:r>
          </w:p>
        </w:tc>
        <w:tc>
          <w:tcPr>
            <w:tcW w:w="1368" w:type="dxa"/>
          </w:tcPr>
          <w:p w14:paraId="12C80D41" w14:textId="4167768B" w:rsidR="00E60471" w:rsidRDefault="00E60471" w:rsidP="00942128">
            <w:pPr>
              <w:pStyle w:val="BodyText"/>
              <w:spacing w:after="0"/>
            </w:pPr>
            <w:r>
              <w:t>11 in</w:t>
            </w:r>
          </w:p>
        </w:tc>
      </w:tr>
      <w:tr w:rsidR="00E60471" w14:paraId="2725F532" w14:textId="77777777" w:rsidTr="00E60471">
        <w:tc>
          <w:tcPr>
            <w:tcW w:w="1368" w:type="dxa"/>
          </w:tcPr>
          <w:p w14:paraId="6C5A927F" w14:textId="3E6C3AEE" w:rsidR="00E60471" w:rsidRDefault="00E60471" w:rsidP="00942128">
            <w:pPr>
              <w:pStyle w:val="BodyText"/>
              <w:spacing w:after="0"/>
            </w:pPr>
            <w:r>
              <w:rPr>
                <w:i/>
                <w:iCs/>
              </w:rPr>
              <w:t>L</w:t>
            </w:r>
          </w:p>
        </w:tc>
        <w:tc>
          <w:tcPr>
            <w:tcW w:w="6840" w:type="dxa"/>
          </w:tcPr>
          <w:p w14:paraId="69B3096C" w14:textId="484C3FDB" w:rsidR="00E60471" w:rsidRDefault="00E60471" w:rsidP="00942128">
            <w:pPr>
              <w:pStyle w:val="BodyText"/>
              <w:spacing w:after="0"/>
            </w:pPr>
            <w:r>
              <w:t>Distance between CVT center of mass and mid spool</w:t>
            </w:r>
          </w:p>
        </w:tc>
        <w:tc>
          <w:tcPr>
            <w:tcW w:w="1368" w:type="dxa"/>
          </w:tcPr>
          <w:p w14:paraId="147D54AC" w14:textId="5C6D6D69" w:rsidR="00E60471" w:rsidRDefault="00E60471" w:rsidP="00942128">
            <w:pPr>
              <w:pStyle w:val="BodyText"/>
              <w:spacing w:after="0"/>
            </w:pPr>
            <w:r>
              <w:t>46-1/16 in</w:t>
            </w:r>
          </w:p>
        </w:tc>
      </w:tr>
      <w:tr w:rsidR="00E60471" w14:paraId="21C4305D" w14:textId="77777777" w:rsidTr="00E60471">
        <w:tc>
          <w:tcPr>
            <w:tcW w:w="1368" w:type="dxa"/>
          </w:tcPr>
          <w:p w14:paraId="763C472B" w14:textId="61EDE184" w:rsidR="00E60471" w:rsidRDefault="00E60471" w:rsidP="00942128">
            <w:pPr>
              <w:pStyle w:val="BodyText"/>
              <w:spacing w:after="0"/>
            </w:pPr>
            <w:r>
              <w:rPr>
                <w:i/>
                <w:iCs/>
              </w:rPr>
              <w:t>l</w:t>
            </w:r>
          </w:p>
        </w:tc>
        <w:tc>
          <w:tcPr>
            <w:tcW w:w="6840" w:type="dxa"/>
          </w:tcPr>
          <w:p w14:paraId="01832BD2" w14:textId="1EF6D6AD" w:rsidR="00E60471" w:rsidRDefault="00E60471" w:rsidP="00942128">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14:paraId="2034B9AF" w14:textId="4E100C90" w:rsidR="00E60471" w:rsidRDefault="00E60471" w:rsidP="00942128">
            <w:pPr>
              <w:pStyle w:val="BodyText"/>
              <w:spacing w:after="0"/>
            </w:pPr>
            <w:r>
              <w:t>38 in</w:t>
            </w:r>
          </w:p>
        </w:tc>
      </w:tr>
    </w:tbl>
    <w:p w14:paraId="21E175C5" w14:textId="77777777" w:rsidR="007E2C5A" w:rsidRDefault="007E2C5A" w:rsidP="00A133B3">
      <w:pPr>
        <w:pStyle w:val="BodyText"/>
        <w:sectPr w:rsidR="007E2C5A" w:rsidSect="001C5748">
          <w:type w:val="oddPage"/>
          <w:pgSz w:w="12240" w:h="15840"/>
          <w:pgMar w:top="1440" w:right="1440" w:bottom="1440" w:left="1440" w:header="720" w:footer="720" w:gutter="0"/>
          <w:pgNumType w:start="1" w:chapStyle="1"/>
          <w:cols w:space="720"/>
        </w:sectPr>
      </w:pPr>
    </w:p>
    <w:p w14:paraId="2805C628" w14:textId="58093F31" w:rsidR="00A33E73" w:rsidRDefault="008B42C1" w:rsidP="00A133B3">
      <w:pPr>
        <w:pStyle w:val="BodyText"/>
      </w:pPr>
      <w:r>
        <w:rPr>
          <w:noProof/>
        </w:rPr>
        <w:lastRenderedPageBreak/>
        <w:drawing>
          <wp:inline distT="0" distB="0" distL="0" distR="0" wp14:anchorId="3FF4249E" wp14:editId="759075A4">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5863A32F" w14:textId="0C3CF61E" w:rsidR="008B42C1" w:rsidRPr="00497C7B" w:rsidRDefault="008B42C1" w:rsidP="008B42C1">
      <w:pPr>
        <w:pStyle w:val="Caption"/>
        <w:rPr>
          <w:iCs/>
        </w:rPr>
      </w:pPr>
      <w:bookmarkStart w:id="175" w:name="_Ref167971310"/>
      <w:bookmarkStart w:id="176" w:name="_Toc168347914"/>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8</w:t>
      </w:r>
      <w:r>
        <w:rPr>
          <w:noProof/>
        </w:rPr>
        <w:fldChar w:fldCharType="end"/>
      </w:r>
      <w:bookmarkEnd w:id="175"/>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176"/>
    </w:p>
    <w:p w14:paraId="4753FDBC" w14:textId="77777777" w:rsidR="008B42C1" w:rsidRDefault="008B42C1" w:rsidP="00A133B3">
      <w:pPr>
        <w:pStyle w:val="BodyText"/>
      </w:pPr>
    </w:p>
    <w:p w14:paraId="41E546EB" w14:textId="77777777" w:rsidR="007E2C5A" w:rsidRDefault="007E2C5A" w:rsidP="00A133B3">
      <w:pPr>
        <w:pStyle w:val="BodyText"/>
      </w:pPr>
    </w:p>
    <w:p w14:paraId="6715A4CE" w14:textId="77777777" w:rsidR="007E2C5A" w:rsidRDefault="007E2C5A" w:rsidP="00A133B3">
      <w:pPr>
        <w:pStyle w:val="BodyText"/>
        <w:sectPr w:rsidR="007E2C5A" w:rsidSect="001025DC">
          <w:pgSz w:w="15840" w:h="12240" w:orient="landscape"/>
          <w:pgMar w:top="1440" w:right="1440" w:bottom="1440" w:left="1440" w:header="720" w:footer="720" w:gutter="0"/>
          <w:pgNumType w:chapStyle="1"/>
          <w:cols w:space="720"/>
          <w:docGrid w:linePitch="272"/>
        </w:sectPr>
      </w:pPr>
    </w:p>
    <w:p w14:paraId="117FFA14" w14:textId="15A962D4" w:rsidR="00FD22AF" w:rsidRDefault="003175F3" w:rsidP="00A133B3">
      <w:pPr>
        <w:pStyle w:val="BodyText"/>
      </w:pPr>
      <w:r>
        <w:lastRenderedPageBreak/>
        <w:t xml:space="preserve">Next consider the free body diagrams shown in </w:t>
      </w:r>
      <w:r>
        <w:fldChar w:fldCharType="begin"/>
      </w:r>
      <w:r>
        <w:instrText xml:space="preserve"> REF _Ref168003974 \h </w:instrText>
      </w:r>
      <w:r>
        <w:fldChar w:fldCharType="separate"/>
      </w:r>
      <w:r w:rsidR="00C9563E" w:rsidRPr="005B5DD0">
        <w:t xml:space="preserve">Figure </w:t>
      </w:r>
      <w:r w:rsidR="00C9563E">
        <w:rPr>
          <w:noProof/>
        </w:rPr>
        <w:t>4</w:t>
      </w:r>
      <w:r w:rsidR="00C9563E" w:rsidRPr="005B5DD0">
        <w:noBreakHyphen/>
      </w:r>
      <w:r w:rsidR="00C9563E">
        <w:rPr>
          <w:noProof/>
        </w:rPr>
        <w:t>9</w:t>
      </w:r>
      <w:r>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r w:rsidR="00002C5B" w:rsidRPr="00002C5B">
        <w:rPr>
          <w:i/>
          <w:iCs/>
        </w:rPr>
        <w:t>i</w:t>
      </w:r>
      <w:r w:rsidR="00002C5B">
        <w:t xml:space="preserve">, and </w:t>
      </w:r>
      <w:r w:rsidR="00002C5B" w:rsidRPr="00002C5B">
        <w:rPr>
          <w:i/>
          <w:iCs/>
        </w:rPr>
        <w:t>F</w:t>
      </w:r>
      <w:r w:rsidR="00002C5B" w:rsidRPr="00002C5B">
        <w:rPr>
          <w:i/>
          <w:iCs/>
          <w:vertAlign w:val="subscript"/>
        </w:rPr>
        <w:t>i</w:t>
      </w:r>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14:paraId="6EA7C003" w14:textId="1235F8B1"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14:paraId="4AE63910" w14:textId="77777777" w:rsidR="004611C0" w:rsidRDefault="00FD22AF" w:rsidP="004611C0">
      <w:pPr>
        <w:pStyle w:val="BodyText"/>
      </w:pPr>
      <w:r>
        <w:t>Furthermore,</w:t>
      </w:r>
    </w:p>
    <w:p w14:paraId="6D27A075" w14:textId="3A2C5F4C"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14:paraId="763DB9AB" w14:textId="2605A9DD" w:rsidR="0097530F" w:rsidRDefault="00FD22AF" w:rsidP="00A133B3">
      <w:pPr>
        <w:pStyle w:val="BodyText"/>
      </w:pPr>
      <w:r>
        <w:t xml:space="preserve">since all the assemblies are preloaded to the same level. </w:t>
      </w:r>
      <w:r w:rsidR="00F32244">
        <w:t xml:space="preserve">Summing moments about the </w:t>
      </w:r>
      <w:r w:rsidR="00647AC6">
        <w:t>center of rotation</w:t>
      </w:r>
      <w:r>
        <w:t xml:space="preserve"> </w:t>
      </w:r>
      <w:r w:rsidRPr="00FD22AF">
        <w:rPr>
          <w:i/>
          <w:iCs/>
        </w:rPr>
        <w:t>O</w:t>
      </w:r>
      <w:r w:rsidR="00F32244">
        <w:t xml:space="preserve">, </w:t>
      </w:r>
    </w:p>
    <w:p w14:paraId="1079D75E" w14:textId="6E4227BF"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b-Vr=0</m:t>
              </m:r>
            </m:e>
          </m:mr>
        </m:m>
      </m:oMath>
    </w:p>
    <w:p w14:paraId="69777EB4" w14:textId="67C4297D"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14:paraId="08ABD2C7" w14:textId="14D6C00A"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r=0</m:t>
        </m:r>
      </m:oMath>
      <w:r w:rsidR="004611C0">
        <w:tab/>
        <w:t>(4-4)</w:t>
      </w:r>
    </w:p>
    <w:p w14:paraId="53C2910A" w14:textId="3007AE7C" w:rsidR="003175F3" w:rsidRDefault="006B5369" w:rsidP="00A133B3">
      <w:pPr>
        <w:pStyle w:val="BodyText"/>
      </w:pPr>
      <w:r>
        <w:rPr>
          <w:noProof/>
        </w:rPr>
        <w:drawing>
          <wp:inline distT="0" distB="0" distL="0" distR="0" wp14:anchorId="2F3CC173" wp14:editId="31BD874A">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688" cy="3950208"/>
                    </a:xfrm>
                    <a:prstGeom prst="rect">
                      <a:avLst/>
                    </a:prstGeom>
                    <a:noFill/>
                  </pic:spPr>
                </pic:pic>
              </a:graphicData>
            </a:graphic>
          </wp:inline>
        </w:drawing>
      </w:r>
    </w:p>
    <w:p w14:paraId="3E3EF6CC" w14:textId="7C7D9097" w:rsidR="003175F3" w:rsidRDefault="003175F3" w:rsidP="003175F3">
      <w:pPr>
        <w:pStyle w:val="Caption"/>
      </w:pPr>
      <w:bookmarkStart w:id="177" w:name="_Ref168003974"/>
      <w:bookmarkStart w:id="178" w:name="_Toc168347915"/>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9</w:t>
      </w:r>
      <w:r>
        <w:rPr>
          <w:noProof/>
        </w:rPr>
        <w:fldChar w:fldCharType="end"/>
      </w:r>
      <w:bookmarkEnd w:id="177"/>
      <w:r>
        <w:br/>
        <w:t>Free body diagrams relating moment measured at the spool with moment estimated using LWAs</w:t>
      </w:r>
      <w:bookmarkEnd w:id="178"/>
    </w:p>
    <w:p w14:paraId="1FBAF329" w14:textId="77777777" w:rsidR="004611C0" w:rsidRDefault="004611C0" w:rsidP="004611C0">
      <w:pPr>
        <w:pStyle w:val="BodyText"/>
      </w:pPr>
    </w:p>
    <w:p w14:paraId="5E6131F1" w14:textId="5B607D7C" w:rsidR="004611C0" w:rsidRDefault="004611C0" w:rsidP="004611C0">
      <w:pPr>
        <w:pStyle w:val="BodyText"/>
      </w:pPr>
      <w:r>
        <w:t>A further assumption is made that</w:t>
      </w:r>
    </w:p>
    <w:p w14:paraId="51C5D326" w14:textId="77777777"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14:paraId="2D424886" w14:textId="2A0550AE" w:rsidR="004611C0" w:rsidRPr="002E7B30" w:rsidRDefault="004611C0" w:rsidP="004611C0">
      <w:pPr>
        <w:pStyle w:val="BodyText"/>
      </w:pPr>
      <w:r>
        <w:t>This does not follow from equilibrium, but is taken to be true based on symmetry/compatibility of top and bottom stack deformations. Then equation (4-4) becomes</w:t>
      </w:r>
    </w:p>
    <w:p w14:paraId="1AF2939D" w14:textId="19569A74"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14:paraId="56B14F05" w14:textId="06267EB7" w:rsidR="004611C0" w:rsidRDefault="004611C0" w:rsidP="00A133B3">
      <w:pPr>
        <w:pStyle w:val="BodyText"/>
      </w:pPr>
      <w:r>
        <w:t>Using equation (4-3), this can be further written as</w:t>
      </w:r>
    </w:p>
    <w:p w14:paraId="2C740E4C" w14:textId="5580BD61"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14:paraId="5C93CA08" w14:textId="47866B52"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w:t>
      </w:r>
      <w:ins w:id="179" w:author="Kempner,Leon Jr (BPA) - TEL-TPP-3" w:date="2024-06-20T22:21:00Z" w16du:dateUtc="2024-06-21T05:21:00Z">
        <w:r w:rsidR="00312716">
          <w:t xml:space="preserve">force </w:t>
        </w:r>
      </w:ins>
      <w:r w:rsidR="009E08AA">
        <w:t xml:space="preserve">directly </w:t>
      </w:r>
      <w:del w:id="180" w:author="Kempner,Leon Jr (BPA) - TEL-TPP-3" w:date="2024-06-20T22:21:00Z" w16du:dateUtc="2024-06-21T05:21:00Z">
        <w:r w:rsidR="009E08AA" w:rsidDel="00312716">
          <w:delText xml:space="preserve">the force </w:delText>
        </w:r>
      </w:del>
      <w:r w:rsidR="009E08AA">
        <w:t xml:space="preserve">measured by LWA </w:t>
      </w:r>
      <w:r w:rsidR="009E08AA" w:rsidRPr="009E08AA">
        <w:rPr>
          <w:i/>
          <w:iCs/>
        </w:rPr>
        <w:t>i</w:t>
      </w:r>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r w:rsidR="000A60A4">
        <w:t>In particular, this confirms the thinking that the in situ behavior of the washer stacks can be determined from the material</w:t>
      </w:r>
      <w:del w:id="181" w:author="Kempner,Leon Jr (BPA) - TEL-TPP-3" w:date="2024-06-20T22:22:00Z" w16du:dateUtc="2024-06-21T05:22:00Z">
        <w:r w:rsidR="000A60A4" w:rsidDel="00312716">
          <w:delText>s</w:delText>
        </w:r>
      </w:del>
      <w:r w:rsidR="000A60A4">
        <w:t xml:space="preserve"> testing machine measurements. </w:t>
      </w:r>
      <w:r w:rsidR="00204AF5">
        <w:t>This comparison is shown in</w:t>
      </w:r>
      <w:r w:rsidR="00F107D0">
        <w:t xml:space="preserve"> </w:t>
      </w:r>
      <w:r w:rsidR="00F107D0">
        <w:fldChar w:fldCharType="begin"/>
      </w:r>
      <w:r w:rsidR="00F107D0">
        <w:instrText xml:space="preserve"> REF _Ref168049498 \h </w:instrText>
      </w:r>
      <w:r w:rsidR="00F107D0">
        <w:fldChar w:fldCharType="separate"/>
      </w:r>
      <w:r w:rsidR="00C9563E" w:rsidRPr="005B5DD0">
        <w:t xml:space="preserve">Figure </w:t>
      </w:r>
      <w:r w:rsidR="00C9563E">
        <w:rPr>
          <w:noProof/>
        </w:rPr>
        <w:t>4</w:t>
      </w:r>
      <w:r w:rsidR="00C9563E" w:rsidRPr="005B5DD0">
        <w:noBreakHyphen/>
      </w:r>
      <w:r w:rsidR="00C9563E">
        <w:rPr>
          <w:noProof/>
        </w:rPr>
        <w:t>10</w:t>
      </w:r>
      <w:r w:rsidR="00F107D0">
        <w:fldChar w:fldCharType="end"/>
      </w:r>
      <w:r w:rsidR="00204AF5">
        <w:t>.</w:t>
      </w:r>
    </w:p>
    <w:p w14:paraId="60B142B1" w14:textId="14D020CF" w:rsidR="008B0F3A" w:rsidRDefault="008B0F3A" w:rsidP="00A133B3">
      <w:pPr>
        <w:pStyle w:val="BodyText"/>
      </w:pPr>
      <w:r>
        <w:t xml:space="preserve">A final free body diagram, </w:t>
      </w:r>
      <w:r w:rsidR="00181E91">
        <w:fldChar w:fldCharType="begin"/>
      </w:r>
      <w:r w:rsidR="00181E91">
        <w:instrText xml:space="preserve"> REF _Ref168049498 \h </w:instrText>
      </w:r>
      <w:r w:rsidR="00181E91">
        <w:fldChar w:fldCharType="separate"/>
      </w:r>
      <w:r w:rsidR="00C9563E" w:rsidRPr="005B5DD0">
        <w:t xml:space="preserve">Figure </w:t>
      </w:r>
      <w:r w:rsidR="00C9563E">
        <w:rPr>
          <w:noProof/>
        </w:rPr>
        <w:t>4</w:t>
      </w:r>
      <w:r w:rsidR="00C9563E" w:rsidRPr="005B5DD0">
        <w:noBreakHyphen/>
      </w:r>
      <w:r w:rsidR="00C9563E">
        <w:rPr>
          <w:noProof/>
        </w:rPr>
        <w:t>10</w:t>
      </w:r>
      <w:r w:rsidR="00181E91">
        <w:fldChar w:fldCharType="end"/>
      </w:r>
      <w:r>
        <w:t>, is considered in relation to the insulator base moment. The mass and mass moment of inertia of the insulator alone are not known, however its center of mass is assumed to be at mid-height. Summing the moments about the insulator base,</w:t>
      </w:r>
    </w:p>
    <w:p w14:paraId="6709B28A" w14:textId="03305187" w:rsidR="001B5AAB" w:rsidRDefault="00F107D0" w:rsidP="00A133B3">
      <w:pPr>
        <w:pStyle w:val="BodyText"/>
      </w:pPr>
      <w:r>
        <w:rPr>
          <w:noProof/>
        </w:rPr>
        <w:drawing>
          <wp:inline distT="0" distB="0" distL="0" distR="0" wp14:anchorId="420E007F" wp14:editId="2CC3C04A">
            <wp:extent cx="3794760" cy="3602736"/>
            <wp:effectExtent l="0" t="0" r="0" b="0"/>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4760" cy="3602736"/>
                    </a:xfrm>
                    <a:prstGeom prst="rect">
                      <a:avLst/>
                    </a:prstGeom>
                    <a:noFill/>
                  </pic:spPr>
                </pic:pic>
              </a:graphicData>
            </a:graphic>
          </wp:inline>
        </w:drawing>
      </w:r>
    </w:p>
    <w:p w14:paraId="007C870D" w14:textId="3ADB9310" w:rsidR="001B5AAB" w:rsidRDefault="001B5AAB" w:rsidP="008B0F3A">
      <w:pPr>
        <w:pStyle w:val="Caption"/>
      </w:pPr>
      <w:bookmarkStart w:id="182" w:name="_Ref168049498"/>
      <w:bookmarkStart w:id="183" w:name="_Toc168347916"/>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10</w:t>
      </w:r>
      <w:r>
        <w:rPr>
          <w:noProof/>
        </w:rPr>
        <w:fldChar w:fldCharType="end"/>
      </w:r>
      <w:bookmarkEnd w:id="182"/>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w:t>
      </w:r>
      <w:r w:rsidR="00F107D0">
        <w:lastRenderedPageBreak/>
        <w:t xml:space="preserve">of the insulator, </w:t>
      </w:r>
      <w:r w:rsidR="00F107D0" w:rsidRPr="00F107D0">
        <w:rPr>
          <w:i/>
          <w:iCs/>
        </w:rPr>
        <w:t>L</w:t>
      </w:r>
      <w:r w:rsidR="00F107D0" w:rsidRPr="00F107D0">
        <w:rPr>
          <w:vertAlign w:val="subscript"/>
        </w:rPr>
        <w:t>2</w:t>
      </w:r>
      <w:r w:rsidR="00F107D0">
        <w:t xml:space="preserve"> = in</w:t>
      </w:r>
      <w:r>
        <w:t>.</w:t>
      </w:r>
      <w:bookmarkEnd w:id="183"/>
    </w:p>
    <w:p w14:paraId="01CB6C61" w14:textId="77777777" w:rsidR="006F786B" w:rsidRDefault="006F786B" w:rsidP="00A133B3">
      <w:pPr>
        <w:pStyle w:val="BodyText"/>
        <w:sectPr w:rsidR="006F786B" w:rsidSect="001025DC">
          <w:pgSz w:w="12240" w:h="15840"/>
          <w:pgMar w:top="1440" w:right="1440" w:bottom="1440" w:left="1440" w:header="720" w:footer="720" w:gutter="0"/>
          <w:pgNumType w:chapStyle="1"/>
          <w:cols w:space="720"/>
        </w:sectPr>
      </w:pPr>
    </w:p>
    <w:p w14:paraId="1AEC937A" w14:textId="4B5F1379" w:rsidR="00204AF5" w:rsidRDefault="00214411" w:rsidP="00A133B3">
      <w:pPr>
        <w:pStyle w:val="BodyText"/>
      </w:pPr>
      <w:r>
        <w:rPr>
          <w:noProof/>
        </w:rPr>
        <w:lastRenderedPageBreak/>
        <w:drawing>
          <wp:inline distT="0" distB="0" distL="0" distR="0" wp14:anchorId="707B0E86" wp14:editId="197AEDE3">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07FDBE24" w14:textId="189B3B21" w:rsidR="004611C0" w:rsidRPr="00214411" w:rsidRDefault="00214411" w:rsidP="00214411">
      <w:pPr>
        <w:pStyle w:val="Caption"/>
        <w:rPr>
          <w:iCs/>
        </w:rPr>
      </w:pPr>
      <w:bookmarkStart w:id="184" w:name="_Ref168045304"/>
      <w:bookmarkStart w:id="185" w:name="_Toc168347917"/>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11</w:t>
      </w:r>
      <w:r>
        <w:rPr>
          <w:noProof/>
        </w:rPr>
        <w:fldChar w:fldCharType="end"/>
      </w:r>
      <w:bookmarkEnd w:id="184"/>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185"/>
    </w:p>
    <w:p w14:paraId="03AA72DE" w14:textId="77777777" w:rsidR="00214411" w:rsidRDefault="00214411" w:rsidP="00A133B3">
      <w:pPr>
        <w:pStyle w:val="BodyText"/>
      </w:pPr>
    </w:p>
    <w:p w14:paraId="463264D3" w14:textId="77777777" w:rsidR="006F786B" w:rsidRDefault="006F786B" w:rsidP="00A133B3">
      <w:pPr>
        <w:pStyle w:val="BodyText"/>
        <w:sectPr w:rsidR="006F786B" w:rsidSect="001025DC">
          <w:pgSz w:w="15840" w:h="12240" w:orient="landscape"/>
          <w:pgMar w:top="1440" w:right="1440" w:bottom="1440" w:left="1440" w:header="720" w:footer="720" w:gutter="0"/>
          <w:pgNumType w:chapStyle="1"/>
          <w:cols w:space="720"/>
          <w:docGrid w:linePitch="272"/>
        </w:sectPr>
      </w:pPr>
    </w:p>
    <w:p w14:paraId="29F8BB33" w14:textId="3EDE9A9C" w:rsidR="006F786B" w:rsidRPr="00412F1B" w:rsidRDefault="00412F1B" w:rsidP="00412F1B">
      <w:pPr>
        <w:pStyle w:val="Equation"/>
      </w:pPr>
      <w:r>
        <w:lastRenderedPageBreak/>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14:paraId="316C0CEA" w14:textId="01738F2C"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14:paraId="2F333847" w14:textId="247E3F9C"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14:paraId="7548D2C0" w14:textId="0F86142C"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w:t>
      </w:r>
      <w:del w:id="186" w:author="Kempner,Leon Jr (BPA) - TEL-TPP-3" w:date="2024-06-20T22:26:00Z" w16du:dateUtc="2024-06-21T05:26:00Z">
        <w:r w:rsidDel="00011EA0">
          <w:delText xml:space="preserve">them </w:delText>
        </w:r>
      </w:del>
      <w:ins w:id="187" w:author="Kempner,Leon Jr (BPA) - TEL-TPP-3" w:date="2024-06-20T22:26:00Z" w16du:dateUtc="2024-06-21T05:26:00Z">
        <w:r w:rsidR="00011EA0" w:rsidRPr="00011EA0">
          <w:rPr>
            <w:i/>
            <w:iCs/>
            <w:rPrChange w:id="188" w:author="Kempner,Leon Jr (BPA) - TEL-TPP-3" w:date="2024-06-20T22:26:00Z" w16du:dateUtc="2024-06-21T05:26:00Z">
              <w:rPr/>
            </w:rPrChange>
          </w:rPr>
          <w:t>m</w:t>
        </w:r>
        <w:r w:rsidR="00011EA0" w:rsidRPr="00011EA0">
          <w:rPr>
            <w:vertAlign w:val="subscript"/>
            <w:rPrChange w:id="189" w:author="Kempner,Leon Jr (BPA) - TEL-TPP-3" w:date="2024-06-20T22:26:00Z" w16du:dateUtc="2024-06-21T05:26:00Z">
              <w:rPr/>
            </w:rPrChange>
          </w:rPr>
          <w:t>ins</w:t>
        </w:r>
        <w:r w:rsidR="00011EA0">
          <w:t xml:space="preserve"> and </w:t>
        </w:r>
        <w:r w:rsidR="00011EA0" w:rsidRPr="00011EA0">
          <w:rPr>
            <w:i/>
            <w:iCs/>
            <w:rPrChange w:id="190" w:author="Kempner,Leon Jr (BPA) - TEL-TPP-3" w:date="2024-06-20T22:27:00Z" w16du:dateUtc="2024-06-21T05:27:00Z">
              <w:rPr/>
            </w:rPrChange>
          </w:rPr>
          <w:t>I</w:t>
        </w:r>
        <w:r w:rsidR="00011EA0" w:rsidRPr="00011EA0">
          <w:rPr>
            <w:vertAlign w:val="subscript"/>
            <w:rPrChange w:id="191" w:author="Kempner,Leon Jr (BPA) - TEL-TPP-3" w:date="2024-06-20T22:26:00Z" w16du:dateUtc="2024-06-21T05:26:00Z">
              <w:rPr/>
            </w:rPrChange>
          </w:rPr>
          <w:t>ins</w:t>
        </w:r>
        <w:r w:rsidR="00011EA0">
          <w:t xml:space="preserve"> </w:t>
        </w:r>
      </w:ins>
      <w:r>
        <w:t xml:space="preserve">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CA2307">
        <w:fldChar w:fldCharType="begin"/>
      </w:r>
      <w:r w:rsidR="00CA2307">
        <w:instrText xml:space="preserve"> REF _Ref168054581 \h </w:instrText>
      </w:r>
      <w:r w:rsidR="00CA2307">
        <w:fldChar w:fldCharType="separate"/>
      </w:r>
      <w:r w:rsidR="00C9563E" w:rsidRPr="005B5DD0">
        <w:t xml:space="preserve">Figure </w:t>
      </w:r>
      <w:r w:rsidR="00C9563E">
        <w:rPr>
          <w:noProof/>
        </w:rPr>
        <w:t>4</w:t>
      </w:r>
      <w:r w:rsidR="00C9563E" w:rsidRPr="005B5DD0">
        <w:noBreakHyphen/>
      </w:r>
      <w:r w:rsidR="00C9563E">
        <w:rPr>
          <w:noProof/>
        </w:rPr>
        <w:t>12</w:t>
      </w:r>
      <w:r w:rsidR="00CA2307">
        <w:fldChar w:fldCharType="end"/>
      </w:r>
      <w:r w:rsidR="00CA2307">
        <w:t xml:space="preserve"> and </w:t>
      </w:r>
      <w:r w:rsidR="00CA2307">
        <w:fldChar w:fldCharType="begin"/>
      </w:r>
      <w:r w:rsidR="00CA2307">
        <w:instrText xml:space="preserve"> REF _Ref168054594 \h </w:instrText>
      </w:r>
      <w:r w:rsidR="00CA2307">
        <w:fldChar w:fldCharType="separate"/>
      </w:r>
      <w:r w:rsidR="00C9563E" w:rsidRPr="005B5DD0">
        <w:t xml:space="preserve">Figure </w:t>
      </w:r>
      <w:r w:rsidR="00C9563E">
        <w:rPr>
          <w:noProof/>
        </w:rPr>
        <w:t>4</w:t>
      </w:r>
      <w:r w:rsidR="00C9563E" w:rsidRPr="005B5DD0">
        <w:noBreakHyphen/>
      </w:r>
      <w:r w:rsidR="00C9563E">
        <w:rPr>
          <w:noProof/>
        </w:rPr>
        <w:t>13</w:t>
      </w:r>
      <w:r w:rsidR="00CA2307">
        <w:fldChar w:fldCharType="end"/>
      </w:r>
      <w:r w:rsidR="00A60F9A">
        <w:t>.</w:t>
      </w:r>
    </w:p>
    <w:p w14:paraId="6E50595E" w14:textId="77777777" w:rsidR="00BF53C4" w:rsidRDefault="00BF53C4" w:rsidP="00A133B3">
      <w:pPr>
        <w:pStyle w:val="BodyText"/>
        <w:sectPr w:rsidR="00BF53C4" w:rsidSect="001025DC">
          <w:pgSz w:w="12240" w:h="15840"/>
          <w:pgMar w:top="1440" w:right="1440" w:bottom="1440" w:left="1440" w:header="720" w:footer="720" w:gutter="0"/>
          <w:pgNumType w:chapStyle="1"/>
          <w:cols w:space="720"/>
        </w:sectPr>
      </w:pPr>
    </w:p>
    <w:p w14:paraId="32F85F38" w14:textId="170ABC21" w:rsidR="00412F1B" w:rsidRDefault="003B4E34" w:rsidP="00A133B3">
      <w:pPr>
        <w:pStyle w:val="BodyText"/>
      </w:pPr>
      <w:r>
        <w:rPr>
          <w:noProof/>
        </w:rPr>
        <w:lastRenderedPageBreak/>
        <w:drawing>
          <wp:inline distT="0" distB="0" distL="0" distR="0" wp14:anchorId="5169CF6A" wp14:editId="11DFF716">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319A2C86" w14:textId="3698733E" w:rsidR="00BF53C4" w:rsidRPr="00214411" w:rsidRDefault="00BF53C4" w:rsidP="00BF53C4">
      <w:pPr>
        <w:pStyle w:val="Caption"/>
        <w:rPr>
          <w:iCs/>
        </w:rPr>
      </w:pPr>
      <w:bookmarkStart w:id="192" w:name="_Ref168054581"/>
      <w:bookmarkStart w:id="193" w:name="_Toc168347918"/>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12</w:t>
      </w:r>
      <w:r>
        <w:rPr>
          <w:noProof/>
        </w:rPr>
        <w:fldChar w:fldCharType="end"/>
      </w:r>
      <w:bookmarkEnd w:id="192"/>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direction</w:t>
      </w:r>
      <w:bookmarkEnd w:id="193"/>
    </w:p>
    <w:p w14:paraId="4FB7043A" w14:textId="6C2CDD51" w:rsidR="00BF53C4" w:rsidRDefault="00BF53C4">
      <w:pPr>
        <w:rPr>
          <w:rFonts w:ascii="Times New Roman" w:hAnsi="Times New Roman"/>
          <w:sz w:val="24"/>
        </w:rPr>
      </w:pPr>
      <w:r>
        <w:br w:type="page"/>
      </w:r>
    </w:p>
    <w:p w14:paraId="10334F2F" w14:textId="79A1DBAA" w:rsidR="00BF53C4" w:rsidRDefault="00BF53C4" w:rsidP="00A133B3">
      <w:pPr>
        <w:pStyle w:val="BodyText"/>
      </w:pPr>
      <w:r>
        <w:rPr>
          <w:noProof/>
        </w:rPr>
        <w:lastRenderedPageBreak/>
        <w:drawing>
          <wp:inline distT="0" distB="0" distL="0" distR="0" wp14:anchorId="517513F9" wp14:editId="138C242E">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6C73E4FE" w14:textId="007125E3" w:rsidR="00BF53C4" w:rsidRPr="00BF53C4" w:rsidRDefault="00BF53C4" w:rsidP="00BF53C4">
      <w:pPr>
        <w:pStyle w:val="Caption"/>
        <w:rPr>
          <w:iCs/>
        </w:rPr>
      </w:pPr>
      <w:bookmarkStart w:id="194" w:name="_Ref168054594"/>
      <w:bookmarkStart w:id="195" w:name="_Toc168347919"/>
      <w:r w:rsidRPr="005B5DD0">
        <w:t xml:space="preserve">Figure </w:t>
      </w:r>
      <w:r>
        <w:rPr>
          <w:noProof/>
        </w:rPr>
        <w:fldChar w:fldCharType="begin"/>
      </w:r>
      <w:r>
        <w:rPr>
          <w:noProof/>
        </w:rPr>
        <w:instrText xml:space="preserve"> STYLEREF 1 \s </w:instrText>
      </w:r>
      <w:r>
        <w:rPr>
          <w:noProof/>
        </w:rPr>
        <w:fldChar w:fldCharType="separate"/>
      </w:r>
      <w:r w:rsidR="00C9563E">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13</w:t>
      </w:r>
      <w:r>
        <w:rPr>
          <w:noProof/>
        </w:rPr>
        <w:fldChar w:fldCharType="end"/>
      </w:r>
      <w:bookmarkEnd w:id="194"/>
      <w:r>
        <w:br/>
        <w:t xml:space="preserve">Measured insulator base moment for the different configurations for </w:t>
      </w:r>
      <w:r w:rsidR="00CA2307">
        <w:t>0.5g CERL motion applied</w:t>
      </w:r>
      <w:r>
        <w:t xml:space="preserve"> in the </w:t>
      </w:r>
      <w:r>
        <w:rPr>
          <w:i/>
          <w:iCs/>
        </w:rPr>
        <w:t>Y</w:t>
      </w:r>
      <w:r>
        <w:t xml:space="preserve"> direction</w:t>
      </w:r>
      <w:bookmarkEnd w:id="195"/>
    </w:p>
    <w:p w14:paraId="67FF0A67" w14:textId="77777777" w:rsidR="003175F3" w:rsidRPr="005B5DD0" w:rsidRDefault="003175F3" w:rsidP="00A133B3">
      <w:pPr>
        <w:pStyle w:val="BodyText"/>
      </w:pPr>
    </w:p>
    <w:p w14:paraId="4A57FA8D" w14:textId="400709FA" w:rsidR="00A133B3" w:rsidRPr="005B5DD0" w:rsidRDefault="00A133B3" w:rsidP="00A133B3">
      <w:pPr>
        <w:pStyle w:val="BodyText"/>
        <w:sectPr w:rsidR="00A133B3" w:rsidRPr="005B5DD0" w:rsidSect="001025DC">
          <w:pgSz w:w="15840" w:h="12240" w:orient="landscape"/>
          <w:pgMar w:top="1440" w:right="1440" w:bottom="1440" w:left="1440" w:header="720" w:footer="720" w:gutter="0"/>
          <w:pgNumType w:chapStyle="1"/>
          <w:cols w:space="720"/>
          <w:docGrid w:linePitch="272"/>
        </w:sectPr>
      </w:pPr>
    </w:p>
    <w:p w14:paraId="051006AD" w14:textId="78119BF2" w:rsidR="00A133B3" w:rsidRDefault="00A133B3" w:rsidP="00A133B3">
      <w:pPr>
        <w:pStyle w:val="Heading1"/>
      </w:pPr>
      <w:r>
        <w:lastRenderedPageBreak/>
        <w:br/>
      </w:r>
      <w:bookmarkStart w:id="196" w:name="_Ref166675300"/>
      <w:bookmarkStart w:id="197" w:name="_Ref166675345"/>
      <w:bookmarkStart w:id="198" w:name="_Ref166675773"/>
      <w:bookmarkStart w:id="199" w:name="_Toc168346911"/>
      <w:r w:rsidR="00A25F9F">
        <w:t>Nonlinear m</w:t>
      </w:r>
      <w:r>
        <w:t>odeling and analysis</w:t>
      </w:r>
      <w:bookmarkEnd w:id="196"/>
      <w:bookmarkEnd w:id="197"/>
      <w:bookmarkEnd w:id="198"/>
      <w:bookmarkEnd w:id="199"/>
    </w:p>
    <w:p w14:paraId="5B7DC67D" w14:textId="0AA64E46" w:rsidR="00A133B3" w:rsidRPr="00A133B3" w:rsidRDefault="00A16B06" w:rsidP="00A133B3">
      <w:pPr>
        <w:pStyle w:val="BodyText"/>
      </w:pPr>
      <w:r>
        <w:t xml:space="preserve">In this chapter, a nonlinear model is developed for the CVT installed on Belleville washer stacks. The CVT is modeled as a rigid body, and a hysteretic model is used to represent the moment-rotation behavior resulting from the aggregate action of the washer stacks (the type of moment-rotation hysteretic behavior seen in the measurements of </w:t>
      </w:r>
      <w:r w:rsidR="004C583B">
        <w:fldChar w:fldCharType="begin"/>
      </w:r>
      <w:r w:rsidR="004C583B">
        <w:instrText xml:space="preserve"> REF _Ref168045304 \h </w:instrText>
      </w:r>
      <w:r w:rsidR="004C583B">
        <w:fldChar w:fldCharType="separate"/>
      </w:r>
      <w:r w:rsidR="00C9563E" w:rsidRPr="005B5DD0">
        <w:t xml:space="preserve">Figure </w:t>
      </w:r>
      <w:r w:rsidR="00C9563E">
        <w:rPr>
          <w:noProof/>
        </w:rPr>
        <w:t>4</w:t>
      </w:r>
      <w:r w:rsidR="00C9563E" w:rsidRPr="005B5DD0">
        <w:noBreakHyphen/>
      </w:r>
      <w:r w:rsidR="00C9563E">
        <w:rPr>
          <w:noProof/>
        </w:rPr>
        <w:t>11</w:t>
      </w:r>
      <w:r w:rsidR="004C583B">
        <w:fldChar w:fldCharType="end"/>
      </w:r>
      <w:r>
        <w:t>).</w:t>
      </w:r>
    </w:p>
    <w:p w14:paraId="1D6AE96B" w14:textId="08CD3C5A" w:rsidR="00A133B3" w:rsidRDefault="00D11923" w:rsidP="00A133B3">
      <w:pPr>
        <w:pStyle w:val="Heading2"/>
      </w:pPr>
      <w:bookmarkStart w:id="200" w:name="_Toc168346912"/>
      <w:r>
        <w:t>From s</w:t>
      </w:r>
      <w:r w:rsidR="00A133B3">
        <w:t>tack force-displacement to system moment</w:t>
      </w:r>
      <w:r w:rsidR="00315C05">
        <w:t>-</w:t>
      </w:r>
      <w:r w:rsidR="00A133B3">
        <w:t>rotation</w:t>
      </w:r>
      <w:bookmarkEnd w:id="200"/>
    </w:p>
    <w:p w14:paraId="394EC5C8" w14:textId="4DCFEB49"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274D13">
        <w:fldChar w:fldCharType="begin"/>
      </w:r>
      <w:r w:rsidR="00274D13">
        <w:instrText xml:space="preserve"> REF _Ref164099813 \r \h </w:instrText>
      </w:r>
      <w:r w:rsidR="00274D13">
        <w:fldChar w:fldCharType="separate"/>
      </w:r>
      <w:r w:rsidR="00C9563E">
        <w:t>3</w:t>
      </w:r>
      <w:r w:rsidR="00274D13">
        <w:fldChar w:fldCharType="end"/>
      </w:r>
      <w:r>
        <w:t xml:space="preserve">, using the process depicted in </w:t>
      </w:r>
      <w:r w:rsidR="00274D13">
        <w:fldChar w:fldCharType="begin"/>
      </w:r>
      <w:r w:rsidR="00274D13">
        <w:instrText xml:space="preserve"> REF _Ref168057523 \h </w:instrText>
      </w:r>
      <w:r w:rsidR="00274D13">
        <w:fldChar w:fldCharType="separate"/>
      </w:r>
      <w:r w:rsidR="00C9563E" w:rsidRPr="005B5DD0">
        <w:t xml:space="preserve">Figure </w:t>
      </w:r>
      <w:r w:rsidR="00C9563E">
        <w:rPr>
          <w:noProof/>
        </w:rPr>
        <w:t>5</w:t>
      </w:r>
      <w:r w:rsidR="00C9563E" w:rsidRPr="005B5DD0">
        <w:noBreakHyphen/>
      </w:r>
      <w:r w:rsidR="00C9563E">
        <w:rPr>
          <w:noProof/>
        </w:rPr>
        <w:t>1</w:t>
      </w:r>
      <w:r w:rsidR="00274D13">
        <w:fldChar w:fldCharType="end"/>
      </w:r>
      <w:r w:rsidR="00274D13">
        <w:t xml:space="preserve">. </w:t>
      </w:r>
      <w:r w:rsidR="00D36C6D">
        <w:t xml:space="preserve">An example of this process is illustrated in </w:t>
      </w:r>
      <w:r w:rsidR="00D36C6D">
        <w:fldChar w:fldCharType="begin"/>
      </w:r>
      <w:r w:rsidR="00D36C6D">
        <w:instrText xml:space="preserve"> REF _Ref168058789 \h </w:instrText>
      </w:r>
      <w:r w:rsidR="00D36C6D">
        <w:fldChar w:fldCharType="separate"/>
      </w:r>
      <w:r w:rsidR="00C9563E" w:rsidRPr="005B5DD0">
        <w:t xml:space="preserve">Figure </w:t>
      </w:r>
      <w:r w:rsidR="00C9563E">
        <w:rPr>
          <w:noProof/>
        </w:rPr>
        <w:t>5</w:t>
      </w:r>
      <w:r w:rsidR="00C9563E" w:rsidRPr="005B5DD0">
        <w:noBreakHyphen/>
      </w:r>
      <w:r w:rsidR="00C9563E">
        <w:rPr>
          <w:noProof/>
        </w:rPr>
        <w:t>2</w:t>
      </w:r>
      <w:r w:rsidR="00D36C6D">
        <w:fldChar w:fldCharType="end"/>
      </w:r>
      <w:r w:rsidR="00D36C6D">
        <w:t>.</w:t>
      </w:r>
      <w:r w:rsidR="00AC4FE5">
        <w:t xml:space="preserve"> </w:t>
      </w:r>
      <w:r w:rsidR="00AF7500">
        <w:t xml:space="preserve">The specific example shown in </w:t>
      </w:r>
      <w:r w:rsidR="00AF7500">
        <w:fldChar w:fldCharType="begin"/>
      </w:r>
      <w:r w:rsidR="00AF7500">
        <w:instrText xml:space="preserve"> REF _Ref168058789 \h </w:instrText>
      </w:r>
      <w:r w:rsidR="00AF7500">
        <w:fldChar w:fldCharType="separate"/>
      </w:r>
      <w:r w:rsidR="00C9563E" w:rsidRPr="005B5DD0">
        <w:t xml:space="preserve">Figure </w:t>
      </w:r>
      <w:r w:rsidR="00C9563E">
        <w:rPr>
          <w:noProof/>
        </w:rPr>
        <w:t>5</w:t>
      </w:r>
      <w:r w:rsidR="00C9563E" w:rsidRPr="005B5DD0">
        <w:noBreakHyphen/>
      </w:r>
      <w:r w:rsidR="00C9563E">
        <w:rPr>
          <w:noProof/>
        </w:rPr>
        <w:t>2</w:t>
      </w:r>
      <w:r w:rsidR="00AF7500">
        <w:fldChar w:fldCharType="end"/>
      </w:r>
      <w:r w:rsidR="00AF7500">
        <w:t xml:space="preserve"> corresponds to a low preload (25% of flattening). In this condition, when the </w:t>
      </w:r>
    </w:p>
    <w:p w14:paraId="7D477871" w14:textId="1EC65244" w:rsidR="00A133B3" w:rsidRDefault="00582890" w:rsidP="00A133B3">
      <w:pPr>
        <w:pStyle w:val="BodyText"/>
      </w:pPr>
      <w:r>
        <w:rPr>
          <w:noProof/>
        </w:rPr>
        <w:drawing>
          <wp:inline distT="0" distB="0" distL="0" distR="0" wp14:anchorId="3257049F" wp14:editId="3B0CC512">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79008" cy="512064"/>
                    </a:xfrm>
                    <a:prstGeom prst="rect">
                      <a:avLst/>
                    </a:prstGeom>
                    <a:noFill/>
                  </pic:spPr>
                </pic:pic>
              </a:graphicData>
            </a:graphic>
          </wp:inline>
        </w:drawing>
      </w:r>
    </w:p>
    <w:p w14:paraId="53481C55" w14:textId="7E11F183" w:rsidR="00274D13" w:rsidRPr="00BF53C4" w:rsidRDefault="00274D13" w:rsidP="00274D13">
      <w:pPr>
        <w:pStyle w:val="Caption"/>
        <w:rPr>
          <w:iCs/>
        </w:rPr>
      </w:pPr>
      <w:bookmarkStart w:id="201" w:name="_Ref168057523"/>
      <w:bookmarkStart w:id="202" w:name="_Toc168347920"/>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w:t>
      </w:r>
      <w:r>
        <w:rPr>
          <w:noProof/>
        </w:rPr>
        <w:fldChar w:fldCharType="end"/>
      </w:r>
      <w:bookmarkEnd w:id="201"/>
      <w:r>
        <w:br/>
        <w:t>Process to obtain moment-rotation behavior from washer-stack force displacement behavior</w:t>
      </w:r>
      <w:bookmarkEnd w:id="202"/>
    </w:p>
    <w:p w14:paraId="5022E199" w14:textId="5A9B51CB" w:rsidR="00274D13" w:rsidRDefault="00D36C6D" w:rsidP="00A133B3">
      <w:pPr>
        <w:pStyle w:val="BodyText"/>
      </w:pPr>
      <w:r>
        <w:rPr>
          <w:noProof/>
        </w:rPr>
        <w:drawing>
          <wp:inline distT="0" distB="0" distL="0" distR="0" wp14:anchorId="139DBA15" wp14:editId="3756E1A2">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074920" cy="3840480"/>
                    </a:xfrm>
                    <a:prstGeom prst="rect">
                      <a:avLst/>
                    </a:prstGeom>
                  </pic:spPr>
                </pic:pic>
              </a:graphicData>
            </a:graphic>
          </wp:inline>
        </w:drawing>
      </w:r>
    </w:p>
    <w:p w14:paraId="34DBDB10" w14:textId="3299A200" w:rsidR="00D36C6D" w:rsidRPr="00BF53C4" w:rsidRDefault="00D36C6D" w:rsidP="00D36C6D">
      <w:pPr>
        <w:pStyle w:val="Caption"/>
        <w:rPr>
          <w:iCs/>
        </w:rPr>
      </w:pPr>
      <w:bookmarkStart w:id="203" w:name="_Ref168058789"/>
      <w:bookmarkStart w:id="204" w:name="_Toc168347921"/>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2</w:t>
      </w:r>
      <w:r>
        <w:rPr>
          <w:noProof/>
        </w:rPr>
        <w:fldChar w:fldCharType="end"/>
      </w:r>
      <w:bookmarkEnd w:id="203"/>
      <w:r>
        <w:br/>
        <w:t>Example of constructing the moment-rotation behavior from the stack force-displacement behavior</w:t>
      </w:r>
      <w:r w:rsidR="00AF7500">
        <w:t xml:space="preserve"> for 2 units of 2U2D.</w:t>
      </w:r>
      <w:bookmarkEnd w:id="204"/>
    </w:p>
    <w:p w14:paraId="3561CA4A" w14:textId="60C4029A" w:rsidR="00AF7500" w:rsidRDefault="00AF7500" w:rsidP="00AF7500">
      <w:pPr>
        <w:pStyle w:val="BodyText"/>
      </w:pPr>
      <w:r>
        <w:lastRenderedPageBreak/>
        <w:t xml:space="preserve">washer stacks on one side reach the highest deformation (bottom left of </w:t>
      </w:r>
      <w:r>
        <w:fldChar w:fldCharType="begin"/>
      </w:r>
      <w:r>
        <w:instrText xml:space="preserve"> REF _Ref168058789 \h </w:instrText>
      </w:r>
      <w:r>
        <w:fldChar w:fldCharType="separate"/>
      </w:r>
      <w:r w:rsidR="00C9563E" w:rsidRPr="005B5DD0">
        <w:t xml:space="preserve">Figure </w:t>
      </w:r>
      <w:r w:rsidR="00C9563E">
        <w:rPr>
          <w:noProof/>
        </w:rPr>
        <w:t>5</w:t>
      </w:r>
      <w:r w:rsidR="00C9563E" w:rsidRPr="005B5DD0">
        <w:noBreakHyphen/>
      </w:r>
      <w:r w:rsidR="00C9563E">
        <w:rPr>
          <w:noProof/>
        </w:rPr>
        <w:t>2</w:t>
      </w:r>
      <w:r>
        <w:fldChar w:fldCharType="end"/>
      </w:r>
      <w:r>
        <w:t xml:space="preserve">), the stacks on the other side relax entirely, losing preload (bottom right of </w:t>
      </w:r>
      <w:r>
        <w:fldChar w:fldCharType="begin"/>
      </w:r>
      <w:r>
        <w:instrText xml:space="preserve"> REF _Ref168058789 \h </w:instrText>
      </w:r>
      <w:r>
        <w:fldChar w:fldCharType="separate"/>
      </w:r>
      <w:r w:rsidR="00C9563E" w:rsidRPr="005B5DD0">
        <w:t xml:space="preserve">Figure </w:t>
      </w:r>
      <w:r w:rsidR="00C9563E">
        <w:rPr>
          <w:noProof/>
        </w:rPr>
        <w:t>5</w:t>
      </w:r>
      <w:r w:rsidR="00C9563E" w:rsidRPr="005B5DD0">
        <w:noBreakHyphen/>
      </w:r>
      <w:r w:rsidR="00C9563E">
        <w:rPr>
          <w:noProof/>
        </w:rPr>
        <w:t>2</w:t>
      </w:r>
      <w:r>
        <w:fldChar w:fldCharType="end"/>
      </w:r>
      <w:r>
        <w:t xml:space="preserve">). The net effect is a softening of the moment-rotation behavior near the extremes (top right of </w:t>
      </w:r>
      <w:r>
        <w:fldChar w:fldCharType="begin"/>
      </w:r>
      <w:r>
        <w:instrText xml:space="preserve"> REF _Ref168058789 \h </w:instrText>
      </w:r>
      <w:r>
        <w:fldChar w:fldCharType="separate"/>
      </w:r>
      <w:r w:rsidR="00C9563E" w:rsidRPr="005B5DD0">
        <w:t xml:space="preserve">Figure </w:t>
      </w:r>
      <w:r w:rsidR="00C9563E">
        <w:rPr>
          <w:noProof/>
        </w:rPr>
        <w:t>5</w:t>
      </w:r>
      <w:r w:rsidR="00C9563E" w:rsidRPr="005B5DD0">
        <w:noBreakHyphen/>
      </w:r>
      <w:r w:rsidR="00C9563E">
        <w:rPr>
          <w:noProof/>
        </w:rPr>
        <w:t>2</w:t>
      </w:r>
      <w:r>
        <w:fldChar w:fldCharType="end"/>
      </w:r>
      <w:r>
        <w:t>).</w:t>
      </w:r>
    </w:p>
    <w:p w14:paraId="491C2916" w14:textId="4614D07C" w:rsidR="00A133B3" w:rsidRDefault="00357328" w:rsidP="00357328">
      <w:pPr>
        <w:pStyle w:val="Heading2"/>
      </w:pPr>
      <w:bookmarkStart w:id="205" w:name="_Toc168346913"/>
      <w:r>
        <w:t>Modeling moment-rotation hysteresis</w:t>
      </w:r>
      <w:bookmarkEnd w:id="205"/>
    </w:p>
    <w:p w14:paraId="58E9EAC1" w14:textId="0FB7B5F7" w:rsidR="009F50B7" w:rsidRDefault="00AC4FE5" w:rsidP="00357328">
      <w:pPr>
        <w:pStyle w:val="BodyText"/>
      </w:pPr>
      <w:r>
        <w:t xml:space="preserve">The moment-rotation </w:t>
      </w:r>
      <w:r w:rsidR="00707A18">
        <w:t>behavior decom</w:t>
      </w:r>
      <w:r w:rsidR="00893EAF">
        <w:t xml:space="preserve">posed into two parallel components – one elastic and one hysteretic as illustrated in </w:t>
      </w:r>
      <w:r w:rsidR="00893EAF">
        <w:fldChar w:fldCharType="begin"/>
      </w:r>
      <w:r w:rsidR="00893EAF">
        <w:instrText xml:space="preserve"> REF _Ref168243356 \h </w:instrText>
      </w:r>
      <w:r w:rsidR="00893EAF">
        <w:fldChar w:fldCharType="separate"/>
      </w:r>
      <w:r w:rsidR="00C9563E" w:rsidRPr="005B5DD0">
        <w:t xml:space="preserve">Figure </w:t>
      </w:r>
      <w:r w:rsidR="00C9563E">
        <w:rPr>
          <w:noProof/>
        </w:rPr>
        <w:t>5</w:t>
      </w:r>
      <w:r w:rsidR="00C9563E" w:rsidRPr="005B5DD0">
        <w:noBreakHyphen/>
      </w:r>
      <w:r w:rsidR="00C9563E">
        <w:rPr>
          <w:noProof/>
        </w:rPr>
        <w:t>3</w:t>
      </w:r>
      <w:r w:rsidR="00893EAF">
        <w:fldChar w:fldCharType="end"/>
      </w:r>
      <w:r w:rsidR="00893EAF">
        <w:t xml:space="preserve">. </w:t>
      </w:r>
      <w:r w:rsidR="009F50B7">
        <w:t>The split is given by</w:t>
      </w:r>
    </w:p>
    <w:p w14:paraId="73B526D7" w14:textId="155F5100"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14:paraId="47D80157" w14:textId="06C1CE9C" w:rsidR="009F50B7" w:rsidRDefault="009F50B7" w:rsidP="00357328">
      <w:pPr>
        <w:pStyle w:val="BodyText"/>
      </w:pPr>
      <w:r>
        <w:t xml:space="preserve">for cases with sufficient preload as in </w:t>
      </w:r>
      <w:r>
        <w:fldChar w:fldCharType="begin"/>
      </w:r>
      <w:r>
        <w:instrText xml:space="preserve"> REF _Ref168243356 \h </w:instrText>
      </w:r>
      <w:r>
        <w:fldChar w:fldCharType="separate"/>
      </w:r>
      <w:r w:rsidR="00C9563E" w:rsidRPr="005B5DD0">
        <w:t xml:space="preserve">Figure </w:t>
      </w:r>
      <w:r w:rsidR="00C9563E">
        <w:rPr>
          <w:noProof/>
        </w:rPr>
        <w:t>5</w:t>
      </w:r>
      <w:r w:rsidR="00C9563E" w:rsidRPr="005B5DD0">
        <w:noBreakHyphen/>
      </w:r>
      <w:r w:rsidR="00C9563E">
        <w:rPr>
          <w:noProof/>
        </w:rPr>
        <w:t>3</w:t>
      </w:r>
      <w:r>
        <w:fldChar w:fldCharType="end"/>
      </w:r>
      <w:r>
        <w:t>(a) and by</w:t>
      </w:r>
    </w:p>
    <w:p w14:paraId="79F1CC4E" w14:textId="2063A305"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14:paraId="5D876067" w14:textId="01FF3C87" w:rsidR="009F50B7" w:rsidRDefault="009F50B7" w:rsidP="00357328">
      <w:pPr>
        <w:pStyle w:val="BodyText"/>
      </w:pPr>
      <w:r>
        <w:t xml:space="preserve">for cases with insufficient preload as in </w:t>
      </w:r>
      <w:r>
        <w:fldChar w:fldCharType="begin"/>
      </w:r>
      <w:r>
        <w:instrText xml:space="preserve"> REF _Ref168243356 \h </w:instrText>
      </w:r>
      <w:r>
        <w:fldChar w:fldCharType="separate"/>
      </w:r>
      <w:r w:rsidR="00C9563E" w:rsidRPr="005B5DD0">
        <w:t xml:space="preserve">Figure </w:t>
      </w:r>
      <w:r w:rsidR="00C9563E">
        <w:rPr>
          <w:noProof/>
        </w:rPr>
        <w:t>5</w:t>
      </w:r>
      <w:r w:rsidR="00C9563E" w:rsidRPr="005B5DD0">
        <w:noBreakHyphen/>
      </w:r>
      <w:r w:rsidR="00C9563E">
        <w:rPr>
          <w:noProof/>
        </w:rPr>
        <w:t>3</w:t>
      </w:r>
      <w:r>
        <w:fldChar w:fldCharType="end"/>
      </w:r>
      <w:r>
        <w:t>(b), the tanh function capturing the S shape.</w:t>
      </w:r>
    </w:p>
    <w:p w14:paraId="3F5DDFC8" w14:textId="6BA98A05"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AC4FE5">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AC4FE5">
        <w:fldChar w:fldCharType="separate"/>
      </w:r>
      <w:r w:rsidR="00AC4FE5">
        <w:rPr>
          <w:noProof/>
        </w:rPr>
        <w:t>[23, 24]</w:t>
      </w:r>
      <w:r w:rsidR="00AC4FE5">
        <w:fldChar w:fldCharType="end"/>
      </w:r>
      <w:r w:rsidR="00AC4FE5">
        <w:t xml:space="preserve"> (for a description of this model using notation similar to that used here, see </w:t>
      </w:r>
      <w:r w:rsidR="00AC4FE5">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AC4FE5">
        <w:fldChar w:fldCharType="separate"/>
      </w:r>
      <w:r w:rsidR="00AC4FE5">
        <w:rPr>
          <w:noProof/>
        </w:rPr>
        <w:t>[25, 26]</w:t>
      </w:r>
      <w:r w:rsidR="00AC4FE5">
        <w:fldChar w:fldCharType="end"/>
      </w:r>
      <w:r w:rsidR="00AC4FE5">
        <w:t>)</w:t>
      </w:r>
      <w:r w:rsidR="00B2275F">
        <w:t>, and is given by</w:t>
      </w:r>
    </w:p>
    <w:p w14:paraId="0879729A" w14:textId="75DA9C80" w:rsidR="00B2275F" w:rsidRDefault="00000000"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F7500" w14:paraId="35B26692" w14:textId="77777777" w:rsidTr="00AF7500">
        <w:tc>
          <w:tcPr>
            <w:tcW w:w="9576" w:type="dxa"/>
          </w:tcPr>
          <w:p w14:paraId="0BF961B1" w14:textId="2866D2C1" w:rsidR="00AF7500" w:rsidRDefault="002125EE" w:rsidP="00357328">
            <w:pPr>
              <w:pStyle w:val="BodyText"/>
            </w:pPr>
            <w:r>
              <w:rPr>
                <w:noProof/>
              </w:rPr>
              <w:drawing>
                <wp:inline distT="0" distB="0" distL="0" distR="0" wp14:anchorId="0BB00A69" wp14:editId="128CB51D">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44184" cy="1563624"/>
                          </a:xfrm>
                          <a:prstGeom prst="rect">
                            <a:avLst/>
                          </a:prstGeom>
                          <a:noFill/>
                        </pic:spPr>
                      </pic:pic>
                    </a:graphicData>
                  </a:graphic>
                </wp:inline>
              </w:drawing>
            </w:r>
          </w:p>
          <w:p w14:paraId="355269D2" w14:textId="08F3031E" w:rsidR="00AF7500" w:rsidRDefault="001C714C" w:rsidP="001C714C">
            <w:pPr>
              <w:pStyle w:val="ESCaption"/>
              <w:spacing w:before="0" w:after="0"/>
              <w:ind w:left="0"/>
            </w:pPr>
            <w:r>
              <w:t>(a) Preload = 50% of flattening – elastic component is linear</w:t>
            </w:r>
          </w:p>
        </w:tc>
      </w:tr>
      <w:tr w:rsidR="00AF7500" w14:paraId="14BD08F3" w14:textId="77777777" w:rsidTr="00AF7500">
        <w:tc>
          <w:tcPr>
            <w:tcW w:w="9576" w:type="dxa"/>
          </w:tcPr>
          <w:p w14:paraId="086CC3EA" w14:textId="2B170882" w:rsidR="00AF7500" w:rsidRDefault="00B2275F" w:rsidP="00357328">
            <w:pPr>
              <w:pStyle w:val="BodyText"/>
            </w:pPr>
            <w:r>
              <w:rPr>
                <w:noProof/>
              </w:rPr>
              <w:drawing>
                <wp:inline distT="0" distB="0" distL="0" distR="0" wp14:anchorId="2DAE1F52" wp14:editId="3DCA3CD6">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62472" cy="1572768"/>
                          </a:xfrm>
                          <a:prstGeom prst="rect">
                            <a:avLst/>
                          </a:prstGeom>
                          <a:noFill/>
                        </pic:spPr>
                      </pic:pic>
                    </a:graphicData>
                  </a:graphic>
                </wp:inline>
              </w:drawing>
            </w:r>
          </w:p>
          <w:p w14:paraId="1815BB3E" w14:textId="6B56975C"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14:paraId="5EF6B58C" w14:textId="23943FBE" w:rsidR="004E49E1" w:rsidRDefault="004E49E1" w:rsidP="004E49E1">
      <w:pPr>
        <w:pStyle w:val="Caption"/>
      </w:pPr>
      <w:bookmarkStart w:id="206" w:name="_Ref168243356"/>
      <w:bookmarkStart w:id="207" w:name="_Toc168347922"/>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3</w:t>
      </w:r>
      <w:r>
        <w:rPr>
          <w:noProof/>
        </w:rPr>
        <w:fldChar w:fldCharType="end"/>
      </w:r>
      <w:bookmarkEnd w:id="206"/>
      <w:r>
        <w:br/>
        <w:t>Parallel decomposition of moment-rotation behavior into elastic and hysteretic components (example shown for 2 units of 2U2D).</w:t>
      </w:r>
      <w:bookmarkEnd w:id="207"/>
    </w:p>
    <w:p w14:paraId="53A00050" w14:textId="679A1C82" w:rsidR="00710CD4" w:rsidRDefault="00710CD4" w:rsidP="00710CD4">
      <w:pPr>
        <w:pStyle w:val="BodyText"/>
      </w:pPr>
      <w:r>
        <w:lastRenderedPageBreak/>
        <w:t xml:space="preserve">where </w:t>
      </w:r>
      <w:r w:rsidRPr="00710CD4">
        <w:rPr>
          <w:i/>
          <w:iCs/>
        </w:rPr>
        <w:t>M</w:t>
      </w:r>
      <w:r w:rsidRPr="00710CD4">
        <w:rPr>
          <w:vertAlign w:val="subscript"/>
        </w:rPr>
        <w:t>yield</w:t>
      </w:r>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1D7E4A">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1D7E4A">
        <w:fldChar w:fldCharType="separate"/>
      </w:r>
      <w:r w:rsidR="001D7E4A">
        <w:rPr>
          <w:noProof/>
        </w:rPr>
        <w:t>[27]</w:t>
      </w:r>
      <w:r w:rsidR="001D7E4A">
        <w:fldChar w:fldCharType="end"/>
      </w:r>
      <w:r w:rsidR="001D7E4A">
        <w:t xml:space="preserve">. </w:t>
      </w:r>
      <w:r w:rsidR="001D7E4A">
        <w:fldChar w:fldCharType="begin"/>
      </w:r>
      <w:r w:rsidR="001D7E4A">
        <w:instrText xml:space="preserve"> REF _Ref168257748 \h </w:instrText>
      </w:r>
      <w:r w:rsidR="001D7E4A">
        <w:fldChar w:fldCharType="separate"/>
      </w:r>
      <w:r w:rsidR="00C9563E" w:rsidRPr="005B5DD0">
        <w:t xml:space="preserve">Figure </w:t>
      </w:r>
      <w:r w:rsidR="00C9563E">
        <w:rPr>
          <w:noProof/>
        </w:rPr>
        <w:t>5</w:t>
      </w:r>
      <w:r w:rsidR="00C9563E" w:rsidRPr="005B5DD0">
        <w:noBreakHyphen/>
      </w:r>
      <w:r w:rsidR="00C9563E">
        <w:rPr>
          <w:noProof/>
        </w:rPr>
        <w:t>4</w:t>
      </w:r>
      <w:r w:rsidR="001D7E4A">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253B3">
        <w:fldChar w:fldCharType="begin"/>
      </w:r>
      <w:r w:rsidR="004253B3">
        <w:instrText xml:space="preserve"> REF _Ref167453230 \h </w:instrText>
      </w:r>
      <w:r w:rsidR="004253B3">
        <w:fldChar w:fldCharType="separate"/>
      </w:r>
      <w:r w:rsidR="00C9563E">
        <w:t xml:space="preserve">Table </w:t>
      </w:r>
      <w:r w:rsidR="00C9563E">
        <w:rPr>
          <w:noProof/>
        </w:rPr>
        <w:t>4</w:t>
      </w:r>
      <w:r w:rsidR="00C9563E">
        <w:noBreakHyphen/>
      </w:r>
      <w:r w:rsidR="00C9563E">
        <w:rPr>
          <w:noProof/>
        </w:rPr>
        <w:t>2</w:t>
      </w:r>
      <w:r w:rsidR="004253B3">
        <w:fldChar w:fldCharType="end"/>
      </w:r>
      <w:r w:rsidR="004253B3">
        <w:t xml:space="preserve">), washer deformation and total rotation of the CVT in </w:t>
      </w:r>
      <w:r w:rsidR="004E7DD4">
        <w:fldChar w:fldCharType="begin"/>
      </w:r>
      <w:r w:rsidR="004E7DD4">
        <w:instrText xml:space="preserve"> REF _Ref168304552 \h </w:instrText>
      </w:r>
      <w:r w:rsidR="004E7DD4">
        <w:fldChar w:fldCharType="separate"/>
      </w:r>
      <w:r w:rsidR="00C9563E" w:rsidRPr="005B5DD0">
        <w:t xml:space="preserve">Figure </w:t>
      </w:r>
      <w:r w:rsidR="00C9563E">
        <w:rPr>
          <w:noProof/>
        </w:rPr>
        <w:t>5</w:t>
      </w:r>
      <w:r w:rsidR="00C9563E" w:rsidRPr="005B5DD0">
        <w:noBreakHyphen/>
      </w:r>
      <w:r w:rsidR="00C9563E">
        <w:rPr>
          <w:noProof/>
        </w:rPr>
        <w:t>5</w:t>
      </w:r>
      <w:r w:rsidR="004E7DD4">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288" w14:paraId="742B631D" w14:textId="77777777" w:rsidTr="00487288">
        <w:tc>
          <w:tcPr>
            <w:tcW w:w="9576" w:type="dxa"/>
          </w:tcPr>
          <w:p w14:paraId="12B788C5" w14:textId="77777777" w:rsidR="00487288" w:rsidRDefault="00487288" w:rsidP="00710CD4">
            <w:pPr>
              <w:pStyle w:val="BodyText"/>
            </w:pPr>
            <w:r>
              <w:rPr>
                <w:noProof/>
              </w:rPr>
              <w:drawing>
                <wp:inline distT="0" distB="0" distL="0" distR="0" wp14:anchorId="7A61012D" wp14:editId="7677110F">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3016" cy="1691640"/>
                          </a:xfrm>
                          <a:prstGeom prst="rect">
                            <a:avLst/>
                          </a:prstGeom>
                          <a:noFill/>
                        </pic:spPr>
                      </pic:pic>
                    </a:graphicData>
                  </a:graphic>
                </wp:inline>
              </w:drawing>
            </w:r>
          </w:p>
          <w:p w14:paraId="2E6F054F" w14:textId="30EDFDEB" w:rsidR="00487288" w:rsidRDefault="00487288" w:rsidP="00487288">
            <w:pPr>
              <w:pStyle w:val="ESCaption"/>
              <w:spacing w:before="0" w:after="0"/>
              <w:ind w:left="0"/>
            </w:pPr>
            <w:r>
              <w:t>(a) Preload = 50% of flattening – elastic component is linear and given by equation (5-1)</w:t>
            </w:r>
          </w:p>
        </w:tc>
      </w:tr>
      <w:tr w:rsidR="00487288" w14:paraId="1EEA349E" w14:textId="77777777" w:rsidTr="00487288">
        <w:tc>
          <w:tcPr>
            <w:tcW w:w="9576" w:type="dxa"/>
          </w:tcPr>
          <w:p w14:paraId="7C37C382" w14:textId="77777777" w:rsidR="00487288" w:rsidRDefault="00487288" w:rsidP="00710CD4">
            <w:pPr>
              <w:pStyle w:val="BodyText"/>
            </w:pPr>
            <w:r>
              <w:rPr>
                <w:noProof/>
              </w:rPr>
              <w:drawing>
                <wp:inline distT="0" distB="0" distL="0" distR="0" wp14:anchorId="73034F66" wp14:editId="6109F13E">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2160" cy="1691640"/>
                          </a:xfrm>
                          <a:prstGeom prst="rect">
                            <a:avLst/>
                          </a:prstGeom>
                          <a:noFill/>
                        </pic:spPr>
                      </pic:pic>
                    </a:graphicData>
                  </a:graphic>
                </wp:inline>
              </w:drawing>
            </w:r>
          </w:p>
          <w:p w14:paraId="3F865150" w14:textId="340394D5" w:rsidR="00487288" w:rsidRDefault="00487288" w:rsidP="00487288">
            <w:pPr>
              <w:pStyle w:val="ESCaption"/>
              <w:spacing w:before="0" w:after="0"/>
              <w:ind w:left="0"/>
            </w:pPr>
            <w:r>
              <w:t>(b) Preload = 25% of flattening – elastic component is S-shaped and given by equation (5-2)</w:t>
            </w:r>
          </w:p>
        </w:tc>
      </w:tr>
    </w:tbl>
    <w:p w14:paraId="4C59813A" w14:textId="541040B7" w:rsidR="00772583" w:rsidRDefault="00772583" w:rsidP="00772583">
      <w:pPr>
        <w:pStyle w:val="Caption"/>
      </w:pPr>
      <w:bookmarkStart w:id="208" w:name="_Ref168257748"/>
      <w:bookmarkStart w:id="209" w:name="_Toc168347923"/>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4</w:t>
      </w:r>
      <w:r>
        <w:rPr>
          <w:noProof/>
        </w:rPr>
        <w:fldChar w:fldCharType="end"/>
      </w:r>
      <w:bookmarkEnd w:id="208"/>
      <w:r>
        <w:br/>
        <w:t xml:space="preserve">Comparison on model and measured moment-rotation behavior when the model is driven by the measured </w:t>
      </w:r>
      <w:r w:rsidRPr="00772583">
        <w:rPr>
          <w:rFonts w:ascii="Symbol" w:hAnsi="Symbol"/>
          <w:i/>
          <w:iCs/>
        </w:rPr>
        <w:t>q</w:t>
      </w:r>
      <w:r w:rsidRPr="00772583">
        <w:rPr>
          <w:vertAlign w:val="subscript"/>
        </w:rPr>
        <w:t>w</w:t>
      </w:r>
      <w:r>
        <w:t xml:space="preserve"> as input (example shown for 2 units of 2U2D).</w:t>
      </w:r>
      <w:bookmarkEnd w:id="209"/>
    </w:p>
    <w:p w14:paraId="41CCF65B" w14:textId="0A34A212" w:rsidR="00357328" w:rsidRPr="00357328" w:rsidRDefault="00357328" w:rsidP="00357328">
      <w:pPr>
        <w:pStyle w:val="Heading2"/>
      </w:pPr>
      <w:bookmarkStart w:id="210" w:name="_Toc168346914"/>
      <w:r>
        <w:t>Summary of nonlinear dynamic model</w:t>
      </w:r>
      <w:bookmarkEnd w:id="210"/>
    </w:p>
    <w:p w14:paraId="1E25BC56" w14:textId="56F67BEF" w:rsidR="00A133B3" w:rsidRDefault="009B444F" w:rsidP="00D7150D">
      <w:pPr>
        <w:pStyle w:val="BodyText"/>
      </w:pPr>
      <w:r>
        <w:t>Combining the moment-rotation model of equations (5-1) and (5-2) or (5-3) with the equation of motion of the CVT (considered as a rigid body), and including the flexibility of the spool plate results in the full nonlinear model of the Belleville washer-protected CVT:</w:t>
      </w:r>
    </w:p>
    <w:p w14:paraId="3951ACD8" w14:textId="3DBADCF8"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 (equation (5-3) rewritten):</m:t>
              </m:r>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14:paraId="6727878D" w14:textId="37DA1E1C" w:rsidR="004253B3" w:rsidRDefault="002F2E1D" w:rsidP="00D7150D">
      <w:pPr>
        <w:pStyle w:val="BodyText"/>
        <w:sectPr w:rsidR="004253B3" w:rsidSect="001C5748">
          <w:type w:val="oddPage"/>
          <w:pgSz w:w="12240" w:h="15840"/>
          <w:pgMar w:top="1440" w:right="1440" w:bottom="1440" w:left="1440" w:header="720" w:footer="720" w:gutter="0"/>
          <w:pgNumType w:start="1" w:chapStyle="1"/>
          <w:cols w:space="720"/>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r w:rsidR="00144CD1" w:rsidRPr="004E7DD4">
        <w:rPr>
          <w:i/>
          <w:iCs/>
        </w:rPr>
        <w:t>K</w:t>
      </w:r>
      <w:r w:rsidR="00144CD1" w:rsidRPr="004E7DD4">
        <w:rPr>
          <w:vertAlign w:val="subscript"/>
        </w:rPr>
        <w:t>p</w:t>
      </w:r>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14:paraId="081186AB" w14:textId="3B09BECC" w:rsidR="004253B3" w:rsidRDefault="00D910F1" w:rsidP="00D7150D">
      <w:pPr>
        <w:pStyle w:val="BodyText"/>
      </w:pPr>
      <w:r>
        <w:rPr>
          <w:noProof/>
        </w:rPr>
        <w:lastRenderedPageBreak/>
        <w:drawing>
          <wp:inline distT="0" distB="0" distL="0" distR="0" wp14:anchorId="6C539791" wp14:editId="4E5E662F">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513064" cy="4453128"/>
                    </a:xfrm>
                    <a:prstGeom prst="rect">
                      <a:avLst/>
                    </a:prstGeom>
                    <a:noFill/>
                  </pic:spPr>
                </pic:pic>
              </a:graphicData>
            </a:graphic>
          </wp:inline>
        </w:drawing>
      </w:r>
    </w:p>
    <w:p w14:paraId="71A8E206" w14:textId="634C9C81" w:rsidR="00D910F1" w:rsidRDefault="00D910F1" w:rsidP="00D910F1">
      <w:pPr>
        <w:pStyle w:val="Caption"/>
      </w:pPr>
      <w:bookmarkStart w:id="211" w:name="_Ref168304552"/>
      <w:bookmarkStart w:id="212" w:name="_Toc168347924"/>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5</w:t>
      </w:r>
      <w:r>
        <w:rPr>
          <w:noProof/>
        </w:rPr>
        <w:fldChar w:fldCharType="end"/>
      </w:r>
      <w:bookmarkEnd w:id="211"/>
      <w:r>
        <w:br/>
        <w:t xml:space="preserve">Relative magnitudes of total CVT rotation </w:t>
      </w:r>
      <w:r w:rsidRPr="00D910F1">
        <w:rPr>
          <w:rFonts w:ascii="Symbol" w:hAnsi="Symbol"/>
          <w:i/>
          <w:iCs/>
        </w:rPr>
        <w:t>q</w:t>
      </w:r>
      <w:r>
        <w:t xml:space="preserve">, washer stack deformation </w:t>
      </w:r>
      <w:r w:rsidRPr="00772583">
        <w:rPr>
          <w:rFonts w:ascii="Symbol" w:hAnsi="Symbol"/>
          <w:i/>
          <w:iCs/>
        </w:rPr>
        <w:t>q</w:t>
      </w:r>
      <w:r w:rsidRPr="00772583">
        <w:rPr>
          <w:vertAlign w:val="subscript"/>
        </w:rPr>
        <w:t>w</w:t>
      </w:r>
      <w:r>
        <w:t xml:space="preserve"> and spool plate deformation </w:t>
      </w:r>
      <w:r w:rsidRPr="00772583">
        <w:rPr>
          <w:rFonts w:ascii="Symbol" w:hAnsi="Symbol"/>
          <w:i/>
          <w:iCs/>
        </w:rPr>
        <w:t>q</w:t>
      </w:r>
      <w:r>
        <w:rPr>
          <w:vertAlign w:val="subscript"/>
        </w:rPr>
        <w:t>p</w:t>
      </w:r>
      <w:r>
        <w:t xml:space="preserve"> (example shown for 2 units of 2U2D in X direction for 0.5g CERL </w:t>
      </w:r>
      <w:commentRangeStart w:id="213"/>
      <w:r>
        <w:t>motion</w:t>
      </w:r>
      <w:commentRangeEnd w:id="213"/>
      <w:r w:rsidR="00DF2ECE">
        <w:rPr>
          <w:rStyle w:val="CommentReference"/>
          <w:b w:val="0"/>
        </w:rPr>
        <w:commentReference w:id="213"/>
      </w:r>
      <w:r>
        <w:t>).</w:t>
      </w:r>
      <w:bookmarkEnd w:id="212"/>
    </w:p>
    <w:p w14:paraId="6701088A" w14:textId="77777777" w:rsidR="00D910F1" w:rsidRDefault="00D910F1" w:rsidP="00D7150D">
      <w:pPr>
        <w:pStyle w:val="BodyText"/>
      </w:pPr>
    </w:p>
    <w:p w14:paraId="72880C21" w14:textId="77777777" w:rsidR="00D910F1" w:rsidRDefault="00D910F1" w:rsidP="00D7150D">
      <w:pPr>
        <w:pStyle w:val="BodyText"/>
        <w:sectPr w:rsidR="00D910F1" w:rsidSect="004253B3">
          <w:pgSz w:w="15840" w:h="12240" w:orient="landscape"/>
          <w:pgMar w:top="1440" w:right="1440" w:bottom="1440" w:left="1440" w:header="720" w:footer="720" w:gutter="0"/>
          <w:pgNumType w:chapStyle="1"/>
          <w:cols w:space="720"/>
          <w:docGrid w:linePitch="272"/>
        </w:sectPr>
      </w:pPr>
    </w:p>
    <w:p w14:paraId="0AD9AE4F" w14:textId="1F44C601" w:rsidR="003D0E9D" w:rsidRPr="003D0E9D" w:rsidRDefault="00000000" w:rsidP="003D0E9D">
      <w:pPr>
        <w:pStyle w:val="BodyText"/>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3D0E9D">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r w:rsidR="00895513" w:rsidRPr="00895513">
        <w:rPr>
          <w:rFonts w:ascii="Courier New" w:hAnsi="Courier New" w:cs="Courier New"/>
          <w:iCs/>
        </w:rPr>
        <w:t>ode15s</w:t>
      </w:r>
      <w:r w:rsidR="00895513">
        <w:rPr>
          <w:iCs/>
        </w:rPr>
        <w:t xml:space="preserve"> in MATLAB </w:t>
      </w:r>
      <w:r w:rsidR="00A36E16">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sidR="00A36E16">
        <w:rPr>
          <w:iCs/>
        </w:rPr>
        <w:fldChar w:fldCharType="separate"/>
      </w:r>
      <w:r w:rsidR="00A36E16">
        <w:rPr>
          <w:iCs/>
          <w:noProof/>
        </w:rPr>
        <w:t>[28]</w:t>
      </w:r>
      <w:r w:rsidR="00A36E16">
        <w:rPr>
          <w:iCs/>
        </w:rPr>
        <w:fldChar w:fldCharType="end"/>
      </w:r>
      <w:r w:rsidR="00895513">
        <w:rPr>
          <w:iCs/>
        </w:rPr>
        <w:t>.</w:t>
      </w:r>
      <w:r w:rsidR="00A36E16">
        <w:rPr>
          <w:iCs/>
        </w:rPr>
        <w:t xml:space="preserve"> The insulator moment can be calculated as an output of the analysis using equation (4-8).</w:t>
      </w:r>
    </w:p>
    <w:p w14:paraId="378169F0" w14:textId="01ADB982" w:rsidR="00A25F9F" w:rsidRDefault="00A25F9F" w:rsidP="00A25F9F">
      <w:pPr>
        <w:pStyle w:val="Heading2"/>
      </w:pPr>
      <w:bookmarkStart w:id="214" w:name="_Toc168346915"/>
      <w:r>
        <w:t>Analysis results</w:t>
      </w:r>
      <w:bookmarkEnd w:id="214"/>
    </w:p>
    <w:p w14:paraId="619CC9DD" w14:textId="6FFDB3B8"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2B0F10">
        <w:fldChar w:fldCharType="begin"/>
      </w:r>
      <w:r w:rsidR="002B0F10">
        <w:instrText xml:space="preserve"> REF _Ref168306823 \h </w:instrText>
      </w:r>
      <w:r w:rsidR="002B0F10">
        <w:fldChar w:fldCharType="separate"/>
      </w:r>
      <w:r w:rsidR="00C9563E" w:rsidRPr="005B5DD0">
        <w:t xml:space="preserve">Figure </w:t>
      </w:r>
      <w:r w:rsidR="00C9563E">
        <w:rPr>
          <w:noProof/>
        </w:rPr>
        <w:t>5</w:t>
      </w:r>
      <w:r w:rsidR="00C9563E" w:rsidRPr="005B5DD0">
        <w:noBreakHyphen/>
      </w:r>
      <w:r w:rsidR="00C9563E">
        <w:rPr>
          <w:noProof/>
        </w:rPr>
        <w:t>6</w:t>
      </w:r>
      <w:r w:rsidR="002B0F10">
        <w:fldChar w:fldCharType="end"/>
      </w:r>
      <w:r w:rsidR="002B0F10">
        <w:t xml:space="preserve"> and </w:t>
      </w:r>
      <w:r w:rsidR="002B0F10">
        <w:fldChar w:fldCharType="begin"/>
      </w:r>
      <w:r w:rsidR="002B0F10">
        <w:instrText xml:space="preserve"> REF _Ref168306832 \h </w:instrText>
      </w:r>
      <w:r w:rsidR="002B0F10">
        <w:fldChar w:fldCharType="separate"/>
      </w:r>
      <w:r w:rsidR="00C9563E" w:rsidRPr="005B5DD0">
        <w:t xml:space="preserve">Figure </w:t>
      </w:r>
      <w:r w:rsidR="00C9563E">
        <w:rPr>
          <w:noProof/>
        </w:rPr>
        <w:t>5</w:t>
      </w:r>
      <w:r w:rsidR="00C9563E" w:rsidRPr="005B5DD0">
        <w:noBreakHyphen/>
      </w:r>
      <w:r w:rsidR="00C9563E">
        <w:rPr>
          <w:noProof/>
        </w:rPr>
        <w:t>7</w:t>
      </w:r>
      <w:r w:rsidR="002B0F10">
        <w:fldChar w:fldCharType="end"/>
      </w:r>
      <w:r w:rsidR="002B0F10">
        <w:t>.</w:t>
      </w:r>
    </w:p>
    <w:p w14:paraId="4F460978" w14:textId="77777777" w:rsidR="00A36E16" w:rsidRDefault="00A36E16" w:rsidP="000C1D40">
      <w:pPr>
        <w:pStyle w:val="BodyText"/>
        <w:sectPr w:rsidR="00A36E16" w:rsidSect="004253B3">
          <w:pgSz w:w="12240" w:h="15840"/>
          <w:pgMar w:top="1440" w:right="1440" w:bottom="1440" w:left="1440" w:header="720" w:footer="720" w:gutter="0"/>
          <w:pgNumType w:chapStyle="1"/>
          <w:cols w:space="720"/>
        </w:sectPr>
      </w:pPr>
    </w:p>
    <w:p w14:paraId="60EF16AE" w14:textId="1942DD36" w:rsidR="00A36E16" w:rsidRPr="00A36E16" w:rsidRDefault="00C75E4F" w:rsidP="000C1D40">
      <w:pPr>
        <w:pStyle w:val="BodyText"/>
      </w:pPr>
      <w:r>
        <w:rPr>
          <w:noProof/>
        </w:rPr>
        <w:lastRenderedPageBreak/>
        <w:drawing>
          <wp:inline distT="0" distB="0" distL="0" distR="0" wp14:anchorId="4210DCE1" wp14:editId="352D161E">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549640" cy="4663440"/>
                    </a:xfrm>
                    <a:prstGeom prst="rect">
                      <a:avLst/>
                    </a:prstGeom>
                    <a:noFill/>
                  </pic:spPr>
                </pic:pic>
              </a:graphicData>
            </a:graphic>
          </wp:inline>
        </w:drawing>
      </w:r>
    </w:p>
    <w:p w14:paraId="756436C3" w14:textId="5DDDD377" w:rsidR="00C75E4F" w:rsidRDefault="00C75E4F" w:rsidP="00C75E4F">
      <w:pPr>
        <w:pStyle w:val="Caption"/>
      </w:pPr>
      <w:bookmarkStart w:id="215" w:name="_Ref168306823"/>
      <w:bookmarkStart w:id="216" w:name="_Toc168347925"/>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6</w:t>
      </w:r>
      <w:r>
        <w:rPr>
          <w:noProof/>
        </w:rPr>
        <w:fldChar w:fldCharType="end"/>
      </w:r>
      <w:bookmarkEnd w:id="215"/>
      <w:r>
        <w:br/>
        <w:t>Various response quantities obtained from nonlinear dynamic analysis compared with corresponding measurements for 2 units of 2U2D in X direction for 0.5g CERL motion with 50% preload.</w:t>
      </w:r>
      <w:bookmarkEnd w:id="216"/>
    </w:p>
    <w:p w14:paraId="4F141CA0" w14:textId="77777777" w:rsidR="00A36E16" w:rsidRDefault="00A36E16" w:rsidP="000C1D40">
      <w:pPr>
        <w:pStyle w:val="BodyText"/>
      </w:pPr>
    </w:p>
    <w:p w14:paraId="514F59E1" w14:textId="77777777" w:rsidR="00130313" w:rsidRDefault="00130313" w:rsidP="000C1D40">
      <w:pPr>
        <w:pStyle w:val="BodyText"/>
      </w:pPr>
    </w:p>
    <w:p w14:paraId="37AF6C46" w14:textId="78E9F3EA" w:rsidR="00130313" w:rsidRDefault="00835620" w:rsidP="000C1D40">
      <w:pPr>
        <w:pStyle w:val="BodyText"/>
      </w:pPr>
      <w:r>
        <w:rPr>
          <w:noProof/>
        </w:rPr>
        <w:lastRenderedPageBreak/>
        <w:drawing>
          <wp:inline distT="0" distB="0" distL="0" distR="0" wp14:anchorId="3CC564DF" wp14:editId="423F5776">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86800" cy="4681728"/>
                    </a:xfrm>
                    <a:prstGeom prst="rect">
                      <a:avLst/>
                    </a:prstGeom>
                    <a:noFill/>
                  </pic:spPr>
                </pic:pic>
              </a:graphicData>
            </a:graphic>
          </wp:inline>
        </w:drawing>
      </w:r>
    </w:p>
    <w:p w14:paraId="64A11AD5" w14:textId="20EF3794" w:rsidR="00130313" w:rsidRDefault="00130313" w:rsidP="00130313">
      <w:pPr>
        <w:pStyle w:val="Caption"/>
      </w:pPr>
      <w:bookmarkStart w:id="217" w:name="_Ref168306832"/>
      <w:bookmarkStart w:id="218" w:name="_Toc168347926"/>
      <w:r w:rsidRPr="005B5DD0">
        <w:t xml:space="preserve">Figure </w:t>
      </w:r>
      <w:r>
        <w:rPr>
          <w:noProof/>
        </w:rPr>
        <w:fldChar w:fldCharType="begin"/>
      </w:r>
      <w:r>
        <w:rPr>
          <w:noProof/>
        </w:rPr>
        <w:instrText xml:space="preserve"> STYLEREF 1 \s </w:instrText>
      </w:r>
      <w:r>
        <w:rPr>
          <w:noProof/>
        </w:rPr>
        <w:fldChar w:fldCharType="separate"/>
      </w:r>
      <w:r w:rsidR="00C9563E">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7</w:t>
      </w:r>
      <w:r>
        <w:rPr>
          <w:noProof/>
        </w:rPr>
        <w:fldChar w:fldCharType="end"/>
      </w:r>
      <w:bookmarkEnd w:id="217"/>
      <w:r>
        <w:br/>
        <w:t>Various response quantities obtained from nonlinear dynamic analysis compared with corresponding measurements for 2 units of 2U2D in X direction for 0.5g CERL motion with</w:t>
      </w:r>
      <w:r w:rsidR="006D5D1B">
        <w:t>25</w:t>
      </w:r>
      <w:r>
        <w:t>% preload.</w:t>
      </w:r>
      <w:bookmarkEnd w:id="218"/>
    </w:p>
    <w:p w14:paraId="39160E30" w14:textId="77777777" w:rsidR="00130313" w:rsidRPr="000C1D40" w:rsidRDefault="00130313" w:rsidP="000C1D40">
      <w:pPr>
        <w:pStyle w:val="BodyText"/>
      </w:pPr>
    </w:p>
    <w:p w14:paraId="12B27973" w14:textId="77777777" w:rsidR="00A25F9F" w:rsidRPr="005B5DD0" w:rsidRDefault="00A25F9F" w:rsidP="00A25F9F">
      <w:pPr>
        <w:pStyle w:val="BodyText"/>
        <w:sectPr w:rsidR="00A25F9F" w:rsidRPr="005B5DD0" w:rsidSect="00A36E16">
          <w:pgSz w:w="15840" w:h="12240" w:orient="landscape"/>
          <w:pgMar w:top="1440" w:right="1440" w:bottom="1440" w:left="1440" w:header="720" w:footer="720" w:gutter="0"/>
          <w:pgNumType w:chapStyle="1"/>
          <w:cols w:space="720"/>
          <w:docGrid w:linePitch="272"/>
        </w:sectPr>
      </w:pPr>
    </w:p>
    <w:p w14:paraId="6F4705B2" w14:textId="04A12CC7" w:rsidR="00A25F9F" w:rsidRDefault="00A25F9F" w:rsidP="00A25F9F">
      <w:pPr>
        <w:pStyle w:val="Heading1"/>
      </w:pPr>
      <w:r>
        <w:lastRenderedPageBreak/>
        <w:br/>
      </w:r>
      <w:bookmarkStart w:id="219" w:name="_Ref166675332"/>
      <w:bookmarkStart w:id="220" w:name="_Ref166675826"/>
      <w:bookmarkStart w:id="221" w:name="_Toc168346916"/>
      <w:r>
        <w:t>Equivalent linear modeling</w:t>
      </w:r>
      <w:bookmarkEnd w:id="219"/>
      <w:bookmarkEnd w:id="220"/>
      <w:bookmarkEnd w:id="221"/>
    </w:p>
    <w:p w14:paraId="3A8AF4F5" w14:textId="66307A3E" w:rsidR="00A25F9F" w:rsidRDefault="008D6395" w:rsidP="00A25F9F">
      <w:pPr>
        <w:pStyle w:val="BodyText"/>
      </w:pPr>
      <w:r>
        <w:t>In the previous chapter, the Belleville washer-protected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14:paraId="71C06925" w14:textId="35E26A25" w:rsidR="00A25F9F" w:rsidRDefault="00A25F9F" w:rsidP="00A25F9F">
      <w:pPr>
        <w:pStyle w:val="Heading2"/>
      </w:pPr>
      <w:bookmarkStart w:id="222" w:name="_Toc168346917"/>
      <w:r>
        <w:t>Identifying equivalent frequency and damping ratio from measurements</w:t>
      </w:r>
      <w:bookmarkEnd w:id="222"/>
    </w:p>
    <w:p w14:paraId="13F06448" w14:textId="3A4DF57C"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fldChar w:fldCharType="separate"/>
      </w:r>
      <w:r>
        <w:rPr>
          <w:noProof/>
        </w:rPr>
        <w:t>[29]</w:t>
      </w:r>
      <w:r>
        <w:fldChar w:fldCharType="end"/>
      </w:r>
      <w:r>
        <w:t>.</w:t>
      </w:r>
      <w:r w:rsidR="00ED6320">
        <w:t xml:space="preserve"> </w:t>
      </w:r>
      <w:r w:rsidR="00ED6320">
        <w:fldChar w:fldCharType="begin"/>
      </w:r>
      <w:r w:rsidR="00ED6320">
        <w:instrText xml:space="preserve"> REF _Ref168310574 \h </w:instrText>
      </w:r>
      <w:r w:rsidR="00ED6320">
        <w:fldChar w:fldCharType="separate"/>
      </w:r>
      <w:r w:rsidR="00C9563E" w:rsidRPr="005B5DD0">
        <w:t xml:space="preserve">Figure </w:t>
      </w:r>
      <w:r w:rsidR="00C9563E">
        <w:rPr>
          <w:noProof/>
        </w:rPr>
        <w:t>6</w:t>
      </w:r>
      <w:r w:rsidR="00C9563E" w:rsidRPr="005B5DD0">
        <w:noBreakHyphen/>
      </w:r>
      <w:r w:rsidR="00C9563E">
        <w:rPr>
          <w:noProof/>
        </w:rPr>
        <w:t>2</w:t>
      </w:r>
      <w:r w:rsidR="00ED6320">
        <w:fldChar w:fldCharType="end"/>
      </w:r>
      <w:r w:rsidR="00ED6320">
        <w:t xml:space="preserve"> shows a comparison of such a linear fit with measured responses</w:t>
      </w:r>
      <w:r w:rsidR="001037B3">
        <w:t xml:space="preserve">. </w:t>
      </w:r>
      <w:r w:rsidR="00F67486">
        <w:fldChar w:fldCharType="begin"/>
      </w:r>
      <w:r w:rsidR="00F67486">
        <w:instrText xml:space="preserve"> REF _Ref168310872 \h </w:instrText>
      </w:r>
      <w:r w:rsidR="00F67486">
        <w:fldChar w:fldCharType="separate"/>
      </w:r>
      <w:r w:rsidR="00C9563E">
        <w:t xml:space="preserve">Table </w:t>
      </w:r>
      <w:r w:rsidR="00C9563E">
        <w:rPr>
          <w:noProof/>
        </w:rPr>
        <w:t>6</w:t>
      </w:r>
      <w:r w:rsidR="00C9563E">
        <w:noBreakHyphen/>
      </w:r>
      <w:r w:rsidR="00C9563E">
        <w:rPr>
          <w:noProof/>
        </w:rPr>
        <w:t>1</w:t>
      </w:r>
      <w:r w:rsidR="00F67486">
        <w:fldChar w:fldCharType="end"/>
      </w:r>
      <w:r w:rsidR="00F67486">
        <w:t xml:space="preserve"> summarizes equivalent frequencies and damping ratios for all the configurations tested.</w:t>
      </w:r>
    </w:p>
    <w:p w14:paraId="2BDF7042" w14:textId="43AE81CC" w:rsidR="00A25F9F" w:rsidRDefault="00A25F9F" w:rsidP="00A25F9F">
      <w:pPr>
        <w:pStyle w:val="Heading2"/>
      </w:pPr>
      <w:bookmarkStart w:id="223" w:name="_Toc168346918"/>
      <w:r>
        <w:t>Graphical determination of equivalent stiffness and damping ratio</w:t>
      </w:r>
      <w:bookmarkEnd w:id="223"/>
    </w:p>
    <w:p w14:paraId="233C0DE9" w14:textId="45402961" w:rsidR="00A25F9F" w:rsidRDefault="00334AA1" w:rsidP="00A25F9F">
      <w:pPr>
        <w:pStyle w:val="BodyText"/>
      </w:pPr>
      <w:r>
        <w:t xml:space="preserve">Approximate equivalent stiffness, frequency and damping ratio can be obtained graphically as illustrated in </w:t>
      </w:r>
      <w:r>
        <w:fldChar w:fldCharType="begin"/>
      </w:r>
      <w:r>
        <w:instrText xml:space="preserve"> REF _Ref168346961 \h </w:instrText>
      </w:r>
      <w:r>
        <w:fldChar w:fldCharType="separate"/>
      </w:r>
      <w:r w:rsidR="00C9563E" w:rsidRPr="005B5DD0">
        <w:t xml:space="preserve">Figure </w:t>
      </w:r>
      <w:r w:rsidR="00C9563E">
        <w:rPr>
          <w:noProof/>
        </w:rPr>
        <w:t>6</w:t>
      </w:r>
      <w:r w:rsidR="00C9563E" w:rsidRPr="005B5DD0">
        <w:noBreakHyphen/>
      </w:r>
      <w:r w:rsidR="00C9563E">
        <w:rPr>
          <w:noProof/>
        </w:rPr>
        <w:t>1</w:t>
      </w:r>
      <w:r>
        <w:fldChar w:fldCharType="end"/>
      </w:r>
      <w:r>
        <w:t xml:space="preserve">. </w:t>
      </w:r>
      <w:r w:rsidR="00DC2823">
        <w:t xml:space="preserve">The equivalent stiffness, </w:t>
      </w:r>
      <w:r w:rsidR="00DC2823">
        <w:rPr>
          <w:i/>
          <w:iCs/>
        </w:rPr>
        <w:t>k</w:t>
      </w:r>
      <w:r w:rsidR="00DC2823" w:rsidRPr="00DC2823">
        <w:rPr>
          <w:vertAlign w:val="subscript"/>
        </w:rPr>
        <w:t>eq</w:t>
      </w:r>
      <w:r w:rsidR="00DC2823">
        <w:t>, is obtained as the ratio of the difference between the positive and negative peak moments and the different between the peak positive and negative rotations. The frequency is then</w:t>
      </w:r>
    </w:p>
    <w:p w14:paraId="3C1DF3CF" w14:textId="016A08EA" w:rsidR="00DC2823" w:rsidRPr="00DC2823" w:rsidRDefault="00DC2823" w:rsidP="00DC2823">
      <w:pPr>
        <w:pStyle w:val="Equation"/>
        <w:divId w:val="707295165"/>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m:rPr>
                        <m:nor/>
                      </m:rPr>
                      <m:t>eq</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h</m:t>
                    </m:r>
                  </m:e>
                  <m:sub>
                    <m:r>
                      <m:rPr>
                        <m:nor/>
                      </m:rPr>
                      <m:t>CG</m:t>
                    </m:r>
                  </m:sub>
                  <m:sup>
                    <m:r>
                      <m:rPr>
                        <m:sty m:val="p"/>
                      </m:rPr>
                      <w:rPr>
                        <w:rFonts w:ascii="Cambria Math" w:hAnsi="Cambria Math"/>
                      </w:rPr>
                      <m:t>2</m:t>
                    </m:r>
                  </m:sup>
                </m:sSubSup>
              </m:den>
            </m:f>
          </m:e>
        </m:rad>
      </m:oMath>
      <w:r>
        <w:tab/>
        <w:t>(6-1)</w:t>
      </w:r>
    </w:p>
    <w:p w14:paraId="5BB492A5" w14:textId="2B07EA57" w:rsidR="008A2BB5" w:rsidRDefault="00334AA1" w:rsidP="00A25F9F">
      <w:pPr>
        <w:pStyle w:val="BodyText"/>
      </w:pPr>
      <w:r>
        <w:rPr>
          <w:noProof/>
        </w:rPr>
        <w:drawing>
          <wp:inline distT="0" distB="0" distL="0" distR="0" wp14:anchorId="100C925E" wp14:editId="69B5D123">
            <wp:extent cx="5294376" cy="2679192"/>
            <wp:effectExtent l="0" t="0" r="0" b="0"/>
            <wp:docPr id="12000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4376" cy="2679192"/>
                    </a:xfrm>
                    <a:prstGeom prst="rect">
                      <a:avLst/>
                    </a:prstGeom>
                    <a:noFill/>
                  </pic:spPr>
                </pic:pic>
              </a:graphicData>
            </a:graphic>
          </wp:inline>
        </w:drawing>
      </w:r>
    </w:p>
    <w:p w14:paraId="38AEC957" w14:textId="0F868406" w:rsidR="00F5464E" w:rsidRDefault="00334AA1" w:rsidP="00DC2823">
      <w:pPr>
        <w:pStyle w:val="Caption"/>
      </w:pPr>
      <w:bookmarkStart w:id="224" w:name="_Ref168346961"/>
      <w:bookmarkStart w:id="225" w:name="_Toc168347927"/>
      <w:r w:rsidRPr="005B5DD0">
        <w:t xml:space="preserve">Figure </w:t>
      </w:r>
      <w:r>
        <w:rPr>
          <w:noProof/>
        </w:rPr>
        <w:fldChar w:fldCharType="begin"/>
      </w:r>
      <w:r>
        <w:rPr>
          <w:noProof/>
        </w:rPr>
        <w:instrText xml:space="preserve"> STYLEREF 1 \s </w:instrText>
      </w:r>
      <w:r>
        <w:rPr>
          <w:noProof/>
        </w:rPr>
        <w:fldChar w:fldCharType="separate"/>
      </w:r>
      <w:r w:rsidR="00C9563E">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1</w:t>
      </w:r>
      <w:r>
        <w:rPr>
          <w:noProof/>
        </w:rPr>
        <w:fldChar w:fldCharType="end"/>
      </w:r>
      <w:bookmarkEnd w:id="224"/>
      <w:r>
        <w:br/>
        <w:t>Concept of graphically obtaining equivalent stiffness and damping ratio.</w:t>
      </w:r>
      <w:bookmarkEnd w:id="225"/>
    </w:p>
    <w:p w14:paraId="03201BCC" w14:textId="77777777" w:rsidR="00A00917" w:rsidRDefault="00A00917" w:rsidP="00F5464E">
      <w:pPr>
        <w:pStyle w:val="BodyText"/>
        <w:sectPr w:rsidR="00A00917" w:rsidSect="001C5748">
          <w:type w:val="oddPage"/>
          <w:pgSz w:w="12240" w:h="15840"/>
          <w:pgMar w:top="1440" w:right="1440" w:bottom="1440" w:left="1440" w:header="720" w:footer="720" w:gutter="0"/>
          <w:pgNumType w:start="1" w:chapStyle="1"/>
          <w:cols w:space="720"/>
        </w:sectPr>
      </w:pPr>
    </w:p>
    <w:p w14:paraId="6510D12D" w14:textId="0CFEEA19" w:rsidR="00E96CE0" w:rsidRDefault="00E96CE0" w:rsidP="00E96CE0">
      <w:pPr>
        <w:pStyle w:val="BodyText"/>
      </w:pPr>
      <w:r>
        <w:rPr>
          <w:noProof/>
        </w:rPr>
        <w:lastRenderedPageBreak/>
        <w:drawing>
          <wp:inline distT="0" distB="0" distL="0" distR="0" wp14:anchorId="2E7C170C" wp14:editId="2A6773BC">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339328" cy="4169664"/>
                    </a:xfrm>
                    <a:prstGeom prst="rect">
                      <a:avLst/>
                    </a:prstGeom>
                    <a:noFill/>
                  </pic:spPr>
                </pic:pic>
              </a:graphicData>
            </a:graphic>
          </wp:inline>
        </w:drawing>
      </w:r>
    </w:p>
    <w:p w14:paraId="68BA9429" w14:textId="79DDCBEF" w:rsidR="004B63D4" w:rsidRDefault="004B63D4" w:rsidP="004B63D4">
      <w:pPr>
        <w:pStyle w:val="Caption"/>
      </w:pPr>
      <w:bookmarkStart w:id="226" w:name="_Ref168310574"/>
      <w:bookmarkStart w:id="227" w:name="_Toc168347928"/>
      <w:r w:rsidRPr="005B5DD0">
        <w:t xml:space="preserve">Figure </w:t>
      </w:r>
      <w:r>
        <w:rPr>
          <w:noProof/>
        </w:rPr>
        <w:fldChar w:fldCharType="begin"/>
      </w:r>
      <w:r>
        <w:rPr>
          <w:noProof/>
        </w:rPr>
        <w:instrText xml:space="preserve"> STYLEREF 1 \s </w:instrText>
      </w:r>
      <w:r>
        <w:rPr>
          <w:noProof/>
        </w:rPr>
        <w:fldChar w:fldCharType="separate"/>
      </w:r>
      <w:r w:rsidR="00C9563E">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2</w:t>
      </w:r>
      <w:r>
        <w:rPr>
          <w:noProof/>
        </w:rPr>
        <w:fldChar w:fldCharType="end"/>
      </w:r>
      <w:bookmarkEnd w:id="226"/>
      <w:r>
        <w:br/>
        <w:t>Comparison of measurements with linear fit obtained using subspace system identification</w:t>
      </w:r>
      <w:r w:rsidR="001037B3">
        <w:t xml:space="preserve"> for 0.5g CERL excitation in the X direction for 2 units of 2U2D configuration</w:t>
      </w:r>
      <w:r>
        <w:t>.</w:t>
      </w:r>
      <w:bookmarkEnd w:id="227"/>
    </w:p>
    <w:p w14:paraId="11DAFF38" w14:textId="77777777" w:rsidR="00E96CE0" w:rsidRDefault="00E96CE0" w:rsidP="00E96CE0">
      <w:pPr>
        <w:pStyle w:val="BodyText"/>
      </w:pPr>
    </w:p>
    <w:p w14:paraId="3E9AF8A5" w14:textId="5135A3D5" w:rsidR="00E96CE0" w:rsidRDefault="00E96CE0">
      <w:pPr>
        <w:rPr>
          <w:rFonts w:ascii="Times New Roman" w:hAnsi="Times New Roman"/>
          <w:sz w:val="24"/>
        </w:rPr>
      </w:pPr>
      <w:r>
        <w:br w:type="page"/>
      </w:r>
    </w:p>
    <w:p w14:paraId="4898ECE2" w14:textId="77777777" w:rsidR="00F5464E" w:rsidRDefault="00F5464E" w:rsidP="00F5464E">
      <w:pPr>
        <w:pStyle w:val="BodyText"/>
      </w:pPr>
    </w:p>
    <w:p w14:paraId="721DF34D" w14:textId="5F622E38" w:rsidR="00E96CE0" w:rsidRPr="00E11FDF" w:rsidRDefault="00E96CE0" w:rsidP="00E96CE0">
      <w:pPr>
        <w:pStyle w:val="Caption"/>
      </w:pPr>
      <w:bookmarkStart w:id="228" w:name="_Ref168310872"/>
      <w:bookmarkStart w:id="229" w:name="_Toc168347936"/>
      <w:r>
        <w:t xml:space="preserve">Table </w:t>
      </w:r>
      <w:r>
        <w:fldChar w:fldCharType="begin"/>
      </w:r>
      <w:r>
        <w:instrText xml:space="preserve"> STYLEREF 1 \s </w:instrText>
      </w:r>
      <w:r>
        <w:fldChar w:fldCharType="separate"/>
      </w:r>
      <w:r w:rsidR="00C9563E">
        <w:rPr>
          <w:noProof/>
        </w:rPr>
        <w:t>6</w:t>
      </w:r>
      <w:r>
        <w:rPr>
          <w:noProof/>
        </w:rPr>
        <w:fldChar w:fldCharType="end"/>
      </w:r>
      <w:r>
        <w:noBreakHyphen/>
      </w:r>
      <w:r>
        <w:fldChar w:fldCharType="begin"/>
      </w:r>
      <w:r>
        <w:instrText xml:space="preserve"> SEQ Table \* ARABIC \s 1 </w:instrText>
      </w:r>
      <w:r>
        <w:fldChar w:fldCharType="separate"/>
      </w:r>
      <w:r w:rsidR="00C9563E">
        <w:rPr>
          <w:noProof/>
        </w:rPr>
        <w:t>1</w:t>
      </w:r>
      <w:r>
        <w:rPr>
          <w:noProof/>
        </w:rPr>
        <w:fldChar w:fldCharType="end"/>
      </w:r>
      <w:bookmarkEnd w:id="228"/>
      <w:r>
        <w:br/>
        <w:t xml:space="preserve">Summary of findings from experimental measurements and equivalent linear modeling for 0.5g CERL excitation. Damping ratios in parentheses denote those obtained by the procedure in </w:t>
      </w:r>
      <w:del w:id="230" w:author="Kempner,Leon Jr (BPA) - TEL-TPP-3" w:date="2024-06-20T22:44:00Z" w16du:dateUtc="2024-06-21T05:44:00Z">
        <w:r w:rsidDel="00DF2ECE">
          <w:delText>XXX</w:delText>
        </w:r>
      </w:del>
      <w:ins w:id="231" w:author="Kempner,Leon Jr (BPA) - TEL-TPP-3" w:date="2024-06-20T22:44:00Z" w16du:dateUtc="2024-06-21T05:44:00Z">
        <w:r w:rsidR="00DF2ECE">
          <w:t>?Figure 6-1?</w:t>
        </w:r>
      </w:ins>
      <w:r>
        <w:t>.</w:t>
      </w:r>
      <w:bookmarkEnd w:id="229"/>
    </w:p>
    <w:tbl>
      <w:tblPr>
        <w:tblW w:w="0" w:type="auto"/>
        <w:tblCellMar>
          <w:left w:w="0" w:type="dxa"/>
          <w:right w:w="0" w:type="dxa"/>
        </w:tblCellMar>
        <w:tblLook w:val="0420" w:firstRow="1" w:lastRow="0" w:firstColumn="0" w:lastColumn="0" w:noHBand="0" w:noVBand="1"/>
      </w:tblPr>
      <w:tblGrid>
        <w:gridCol w:w="1892"/>
        <w:gridCol w:w="702"/>
        <w:gridCol w:w="676"/>
        <w:gridCol w:w="1451"/>
        <w:gridCol w:w="776"/>
        <w:gridCol w:w="790"/>
        <w:gridCol w:w="790"/>
        <w:gridCol w:w="904"/>
        <w:gridCol w:w="904"/>
        <w:gridCol w:w="790"/>
        <w:gridCol w:w="790"/>
        <w:gridCol w:w="904"/>
        <w:gridCol w:w="1571"/>
      </w:tblGrid>
      <w:tr w:rsidR="00E96CE0" w:rsidRPr="00A00917" w14:paraId="379648B5"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BC797" w14:textId="77777777" w:rsidR="00E96CE0" w:rsidRPr="00A00917" w:rsidRDefault="00E96CE0" w:rsidP="00A27EA1">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F48DA7" w14:textId="77777777" w:rsidR="00E96CE0" w:rsidRPr="00A00917" w:rsidRDefault="00E96CE0" w:rsidP="00A27EA1">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AF012" w14:textId="77777777" w:rsidR="00E96CE0" w:rsidRPr="00A00917" w:rsidRDefault="00E96CE0" w:rsidP="00A27EA1">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8E06B" w14:textId="77777777" w:rsidR="00E96CE0" w:rsidRPr="00A00917" w:rsidRDefault="00E96CE0" w:rsidP="00A27EA1">
            <w:pPr>
              <w:pStyle w:val="BodyText"/>
            </w:pPr>
            <w:r w:rsidRPr="00A00917">
              <w:t>K1875</w:t>
            </w:r>
            <w:r>
              <w:t>-G-086</w:t>
            </w:r>
            <w:r w:rsidRPr="00A00917">
              <w:t xml:space="preserve"> 3 units of 3U3D</w:t>
            </w:r>
          </w:p>
        </w:tc>
      </w:tr>
      <w:tr w:rsidR="00E96CE0" w:rsidRPr="00A00917" w14:paraId="042218B7"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00772" w14:textId="77777777" w:rsidR="00E96CE0" w:rsidRPr="00A00917" w:rsidRDefault="00E96CE0" w:rsidP="00A27EA1">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A6307" w14:textId="77777777" w:rsidR="00E96CE0" w:rsidRPr="00A00917" w:rsidRDefault="00E96CE0" w:rsidP="00A27EA1">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5C960" w14:textId="77777777" w:rsidR="00E96CE0" w:rsidRPr="00A00917" w:rsidRDefault="00E96CE0" w:rsidP="00A27EA1">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B4CCE" w14:textId="77777777" w:rsidR="00E96CE0" w:rsidRPr="00A00917" w:rsidRDefault="00E96CE0" w:rsidP="00A27EA1">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E4803" w14:textId="77777777" w:rsidR="00E96CE0" w:rsidRPr="00A00917" w:rsidRDefault="00E96CE0" w:rsidP="00A27EA1">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D7860" w14:textId="77777777" w:rsidR="00E96CE0" w:rsidRPr="00A00917" w:rsidRDefault="00E96CE0" w:rsidP="00A27EA1">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FDA2F" w14:textId="77777777" w:rsidR="00E96CE0" w:rsidRPr="00A00917" w:rsidRDefault="00E96CE0" w:rsidP="00A27EA1">
            <w:pPr>
              <w:pStyle w:val="BodyText"/>
              <w:spacing w:before="100" w:beforeAutospacing="1" w:after="100" w:afterAutospacing="1"/>
            </w:pPr>
            <w:r w:rsidRPr="00A00917">
              <w:t>50% (1500lbs)</w:t>
            </w:r>
          </w:p>
        </w:tc>
      </w:tr>
      <w:tr w:rsidR="00E96CE0" w:rsidRPr="00A00917" w14:paraId="18A7DF7B"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ADD94" w14:textId="77777777" w:rsidR="00E96CE0" w:rsidRPr="00A00917" w:rsidRDefault="00E96CE0" w:rsidP="00A27EA1">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39FA" w14:textId="77777777" w:rsidR="00E96CE0" w:rsidRPr="00A00917" w:rsidRDefault="00E96CE0" w:rsidP="00A27EA1">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6C4030A" w14:textId="77777777" w:rsidR="00E96CE0" w:rsidRPr="00A00917" w:rsidRDefault="00E96CE0" w:rsidP="00A27EA1">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55A98" w14:textId="77777777" w:rsidR="00E96CE0" w:rsidRPr="00A00917" w:rsidRDefault="00E96CE0" w:rsidP="00A27EA1">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14965"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4968CE"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E467AC2"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0371F"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4AF8784"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E91F8"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62A7B7"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90266"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E0AFB" w14:textId="77777777" w:rsidR="00E96CE0" w:rsidRPr="00A00917" w:rsidRDefault="00E96CE0" w:rsidP="00A27EA1">
            <w:pPr>
              <w:pStyle w:val="BodyText"/>
              <w:spacing w:before="100" w:beforeAutospacing="1" w:after="100" w:afterAutospacing="1"/>
            </w:pPr>
            <w:r>
              <w:rPr>
                <w:i/>
                <w:iCs/>
              </w:rPr>
              <w:t>Y</w:t>
            </w:r>
          </w:p>
        </w:tc>
      </w:tr>
      <w:tr w:rsidR="00E96CE0" w:rsidRPr="00A00917" w14:paraId="02B60353" w14:textId="77777777" w:rsidTr="00A27EA1">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35302C" w14:textId="77777777" w:rsidR="00E96CE0" w:rsidRPr="00A00917" w:rsidRDefault="00E96CE0" w:rsidP="00A27EA1">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6000F" w14:textId="77777777" w:rsidR="00E96CE0" w:rsidRPr="00A00917" w:rsidRDefault="00E96CE0" w:rsidP="00A27EA1">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9BD0941" w14:textId="77777777" w:rsidR="00E96CE0" w:rsidRPr="00A00917" w:rsidRDefault="00E96CE0" w:rsidP="00A27EA1">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8D93B" w14:textId="77777777" w:rsidR="00E96CE0" w:rsidRPr="00A00917" w:rsidRDefault="00E96CE0" w:rsidP="00A27EA1">
            <w:pPr>
              <w:pStyle w:val="BodyText"/>
              <w:spacing w:before="100" w:beforeAutospacing="1" w:after="100" w:afterAutospacing="1"/>
            </w:pPr>
            <w:r w:rsidRPr="00A00917">
              <w:t>2.9</w:t>
            </w:r>
          </w:p>
          <w:p w14:paraId="5852855F" w14:textId="77777777" w:rsidR="00E96CE0" w:rsidRPr="00A00917" w:rsidRDefault="00E96CE0" w:rsidP="00A27EA1">
            <w:pPr>
              <w:pStyle w:val="BodyText"/>
              <w:spacing w:before="100" w:beforeAutospacing="1" w:after="100" w:afterAutospacing="1"/>
            </w:pPr>
            <w:r w:rsidRPr="00A00917">
              <w:t>(3.</w:t>
            </w:r>
            <w:commentRangeStart w:id="232"/>
            <w:r w:rsidRPr="00A00917">
              <w:t>0</w:t>
            </w:r>
            <w:commentRangeEnd w:id="232"/>
            <w:r w:rsidR="00FA6BDC">
              <w:rPr>
                <w:rStyle w:val="CommentReference"/>
                <w:rFonts w:ascii="Arial" w:hAnsi="Arial"/>
              </w:rPr>
              <w:commentReference w:id="232"/>
            </w:r>
            <w:r w:rsidRPr="00A00917">
              <w:t>)</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0D37EA7" w14:textId="77777777" w:rsidR="00E96CE0" w:rsidRPr="00A00917" w:rsidRDefault="00E96CE0" w:rsidP="00A27EA1">
            <w:pPr>
              <w:pStyle w:val="BodyText"/>
              <w:spacing w:before="100" w:beforeAutospacing="1" w:after="100" w:afterAutospacing="1"/>
            </w:pPr>
            <w:r w:rsidRPr="00A00917">
              <w:t>4.0</w:t>
            </w:r>
          </w:p>
          <w:p w14:paraId="7CAEB125" w14:textId="77777777" w:rsidR="00E96CE0" w:rsidRPr="00A00917" w:rsidRDefault="00E96CE0" w:rsidP="00A27EA1">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EC89C" w14:textId="77777777" w:rsidR="00E96CE0" w:rsidRPr="00A00917" w:rsidRDefault="00E96CE0" w:rsidP="00A27EA1">
            <w:pPr>
              <w:pStyle w:val="BodyText"/>
              <w:spacing w:before="100" w:beforeAutospacing="1" w:after="100" w:afterAutospacing="1"/>
            </w:pPr>
            <w:r w:rsidRPr="00A00917">
              <w:t>3.6</w:t>
            </w:r>
          </w:p>
          <w:p w14:paraId="1BF2DF5E" w14:textId="77777777" w:rsidR="00E96CE0" w:rsidRPr="00A00917" w:rsidRDefault="00E96CE0" w:rsidP="00A27EA1">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4F6FD2B1" w14:textId="77777777" w:rsidR="00E96CE0" w:rsidRPr="00A00917" w:rsidRDefault="00E96CE0" w:rsidP="00A27EA1">
            <w:pPr>
              <w:pStyle w:val="BodyText"/>
              <w:spacing w:before="100" w:beforeAutospacing="1" w:after="100" w:afterAutospacing="1"/>
            </w:pPr>
            <w:r w:rsidRPr="00A00917">
              <w:t>5.1</w:t>
            </w:r>
          </w:p>
          <w:p w14:paraId="0FF2BD53" w14:textId="77777777" w:rsidR="00E96CE0" w:rsidRPr="00A00917" w:rsidRDefault="00E96CE0" w:rsidP="00A27EA1">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5D7A4" w14:textId="77777777" w:rsidR="00E96CE0" w:rsidRPr="00A00917" w:rsidRDefault="00E96CE0" w:rsidP="00A27EA1">
            <w:pPr>
              <w:pStyle w:val="BodyText"/>
              <w:spacing w:before="100" w:beforeAutospacing="1" w:after="100" w:afterAutospacing="1"/>
            </w:pPr>
            <w:r w:rsidRPr="00A00917">
              <w:t>4.1</w:t>
            </w:r>
          </w:p>
          <w:p w14:paraId="6E3E9B26" w14:textId="77777777" w:rsidR="00E96CE0" w:rsidRPr="00A00917" w:rsidRDefault="00E96CE0" w:rsidP="00A27EA1">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2D2E249" w14:textId="77777777" w:rsidR="00E96CE0" w:rsidRPr="00A00917" w:rsidRDefault="00E96CE0" w:rsidP="00A27EA1">
            <w:pPr>
              <w:pStyle w:val="BodyText"/>
              <w:spacing w:before="100" w:beforeAutospacing="1" w:after="100" w:afterAutospacing="1"/>
            </w:pPr>
            <w:r w:rsidRPr="00A00917">
              <w:t>5.5</w:t>
            </w:r>
          </w:p>
          <w:p w14:paraId="1F3FF080" w14:textId="77777777" w:rsidR="00E96CE0" w:rsidRPr="00A00917" w:rsidRDefault="00E96CE0" w:rsidP="00A27EA1">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A1A37" w14:textId="77777777" w:rsidR="00E96CE0" w:rsidRPr="00A00917" w:rsidRDefault="00E96CE0" w:rsidP="00A27EA1">
            <w:pPr>
              <w:pStyle w:val="BodyText"/>
              <w:spacing w:before="100" w:beforeAutospacing="1" w:after="100" w:afterAutospacing="1"/>
            </w:pPr>
            <w:r w:rsidRPr="00A00917">
              <w:t>3.6</w:t>
            </w:r>
          </w:p>
          <w:p w14:paraId="7FCCA743" w14:textId="77777777" w:rsidR="00E96CE0" w:rsidRPr="00A00917" w:rsidRDefault="00E96CE0" w:rsidP="00A27EA1">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939BC22" w14:textId="77777777" w:rsidR="00E96CE0" w:rsidRPr="00A00917" w:rsidRDefault="00E96CE0" w:rsidP="00A27EA1">
            <w:pPr>
              <w:pStyle w:val="BodyText"/>
              <w:spacing w:before="100" w:beforeAutospacing="1" w:after="100" w:afterAutospacing="1"/>
            </w:pPr>
            <w:r w:rsidRPr="00A00917">
              <w:t>5.1</w:t>
            </w:r>
          </w:p>
          <w:p w14:paraId="66F35BDC" w14:textId="77777777" w:rsidR="00E96CE0" w:rsidRPr="00A00917" w:rsidRDefault="00E96CE0" w:rsidP="00A27EA1">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17FC43" w14:textId="77777777" w:rsidR="00E96CE0" w:rsidRPr="00A00917" w:rsidRDefault="00E96CE0" w:rsidP="00A27EA1">
            <w:pPr>
              <w:pStyle w:val="BodyText"/>
              <w:spacing w:before="100" w:beforeAutospacing="1" w:after="100" w:afterAutospacing="1"/>
            </w:pPr>
            <w:r w:rsidRPr="00A00917">
              <w:t>4.5</w:t>
            </w:r>
          </w:p>
          <w:p w14:paraId="30355B0D" w14:textId="77777777" w:rsidR="00E96CE0" w:rsidRPr="00A00917" w:rsidRDefault="00E96CE0" w:rsidP="00A27EA1">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9F2CADB" w14:textId="77777777" w:rsidR="00E96CE0" w:rsidRPr="00A00917" w:rsidRDefault="00E96CE0" w:rsidP="00A27EA1">
            <w:pPr>
              <w:pStyle w:val="BodyText"/>
              <w:spacing w:before="100" w:beforeAutospacing="1" w:after="100" w:afterAutospacing="1"/>
            </w:pPr>
            <w:r w:rsidRPr="00A00917">
              <w:t>5.9</w:t>
            </w:r>
          </w:p>
          <w:p w14:paraId="425CF1D3" w14:textId="77777777" w:rsidR="00E96CE0" w:rsidRPr="00A00917" w:rsidRDefault="00E96CE0" w:rsidP="00A27EA1">
            <w:pPr>
              <w:pStyle w:val="BodyText"/>
              <w:spacing w:before="100" w:beforeAutospacing="1" w:after="100" w:afterAutospacing="1"/>
            </w:pPr>
            <w:r w:rsidRPr="00A00917">
              <w:t>(5.6)</w:t>
            </w:r>
          </w:p>
        </w:tc>
      </w:tr>
      <w:tr w:rsidR="00E96CE0" w:rsidRPr="00A00917" w14:paraId="43491D1A"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2833" w14:textId="77777777" w:rsidR="00E96CE0" w:rsidRPr="00A00917" w:rsidRDefault="00E96CE0" w:rsidP="00A27EA1">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4E3F9" w14:textId="77777777" w:rsidR="00E96CE0" w:rsidRPr="00A00917" w:rsidRDefault="00E96CE0" w:rsidP="00A27EA1">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73AC830"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E8F2A" w14:textId="77777777" w:rsidR="00E96CE0" w:rsidRPr="00A00917" w:rsidRDefault="00E96CE0" w:rsidP="00A27EA1">
            <w:pPr>
              <w:pStyle w:val="BodyText"/>
              <w:spacing w:before="100" w:beforeAutospacing="1" w:after="100" w:afterAutospacing="1"/>
            </w:pPr>
            <w:r w:rsidRPr="00A00917">
              <w:t>3.9</w:t>
            </w:r>
          </w:p>
          <w:p w14:paraId="5066FACD" w14:textId="77777777" w:rsidR="00E96CE0" w:rsidRPr="00A00917" w:rsidRDefault="00E96CE0" w:rsidP="00A27EA1">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9B05B53" w14:textId="77777777" w:rsidR="00E96CE0" w:rsidRPr="00A00917" w:rsidRDefault="00E96CE0" w:rsidP="00A27EA1">
            <w:pPr>
              <w:pStyle w:val="BodyText"/>
              <w:spacing w:before="100" w:beforeAutospacing="1" w:after="100" w:afterAutospacing="1"/>
            </w:pPr>
            <w:r w:rsidRPr="00A00917">
              <w:t>3.7</w:t>
            </w:r>
          </w:p>
          <w:p w14:paraId="1DAC3242" w14:textId="77777777" w:rsidR="00E96CE0" w:rsidRPr="00A00917" w:rsidRDefault="00E96CE0" w:rsidP="00A27EA1">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0BCCE" w14:textId="77777777" w:rsidR="00E96CE0" w:rsidRPr="00A00917" w:rsidRDefault="00E96CE0" w:rsidP="00A27EA1">
            <w:pPr>
              <w:pStyle w:val="BodyText"/>
              <w:spacing w:before="100" w:beforeAutospacing="1" w:after="100" w:afterAutospacing="1"/>
            </w:pPr>
            <w:r w:rsidRPr="00A00917">
              <w:t>6.5</w:t>
            </w:r>
          </w:p>
          <w:p w14:paraId="072818D6" w14:textId="77777777" w:rsidR="00E96CE0" w:rsidRPr="00A00917" w:rsidRDefault="00E96CE0" w:rsidP="00A27EA1">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84D6FBC" w14:textId="77777777" w:rsidR="00E96CE0" w:rsidRPr="00A00917" w:rsidRDefault="00E96CE0" w:rsidP="00A27EA1">
            <w:pPr>
              <w:pStyle w:val="BodyText"/>
              <w:spacing w:before="100" w:beforeAutospacing="1" w:after="100" w:afterAutospacing="1"/>
            </w:pPr>
            <w:r w:rsidRPr="00A00917">
              <w:t>6.4</w:t>
            </w:r>
          </w:p>
          <w:p w14:paraId="3DC4364B" w14:textId="77777777" w:rsidR="00E96CE0" w:rsidRPr="00A00917" w:rsidRDefault="00E96CE0" w:rsidP="00A27EA1">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3C186" w14:textId="77777777" w:rsidR="00E96CE0" w:rsidRPr="00A00917" w:rsidRDefault="00E96CE0" w:rsidP="00A27EA1">
            <w:pPr>
              <w:pStyle w:val="BodyText"/>
              <w:spacing w:before="100" w:beforeAutospacing="1" w:after="100" w:afterAutospacing="1"/>
            </w:pPr>
            <w:r w:rsidRPr="00A00917">
              <w:t>9.9</w:t>
            </w:r>
          </w:p>
          <w:p w14:paraId="2D040933" w14:textId="77777777" w:rsidR="00E96CE0" w:rsidRPr="00A00917" w:rsidRDefault="00E96CE0" w:rsidP="00A27EA1">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EE1A300" w14:textId="77777777" w:rsidR="00E96CE0" w:rsidRPr="00A00917" w:rsidRDefault="00E96CE0" w:rsidP="00A27EA1">
            <w:pPr>
              <w:pStyle w:val="BodyText"/>
              <w:spacing w:before="100" w:beforeAutospacing="1" w:after="100" w:afterAutospacing="1"/>
            </w:pPr>
            <w:r w:rsidRPr="00A00917">
              <w:t>8.1</w:t>
            </w:r>
          </w:p>
          <w:p w14:paraId="0136F6B1" w14:textId="77777777" w:rsidR="00E96CE0" w:rsidRPr="00A00917" w:rsidRDefault="00E96CE0" w:rsidP="00A27EA1">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2A6EA" w14:textId="77777777" w:rsidR="00E96CE0" w:rsidRPr="00A00917" w:rsidRDefault="00E96CE0" w:rsidP="00A27EA1">
            <w:pPr>
              <w:pStyle w:val="BodyText"/>
              <w:spacing w:before="100" w:beforeAutospacing="1" w:after="100" w:afterAutospacing="1"/>
            </w:pPr>
            <w:r w:rsidRPr="00A00917">
              <w:t>7.8</w:t>
            </w:r>
          </w:p>
          <w:p w14:paraId="5EEA24D7" w14:textId="77777777" w:rsidR="00E96CE0" w:rsidRPr="00A00917" w:rsidRDefault="00E96CE0" w:rsidP="00A27EA1">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943C89" w14:textId="77777777" w:rsidR="00E96CE0" w:rsidRPr="00A00917" w:rsidRDefault="00E96CE0" w:rsidP="00A27EA1">
            <w:pPr>
              <w:pStyle w:val="BodyText"/>
              <w:spacing w:before="100" w:beforeAutospacing="1" w:after="100" w:afterAutospacing="1"/>
            </w:pPr>
            <w:r w:rsidRPr="00A00917">
              <w:t>7.3</w:t>
            </w:r>
          </w:p>
          <w:p w14:paraId="6CE32FA1" w14:textId="77777777" w:rsidR="00E96CE0" w:rsidRPr="00A00917" w:rsidRDefault="00E96CE0" w:rsidP="00A27EA1">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727DA" w14:textId="77777777" w:rsidR="00E96CE0" w:rsidRPr="00A00917" w:rsidRDefault="00E96CE0" w:rsidP="00A27EA1">
            <w:pPr>
              <w:pStyle w:val="BodyText"/>
              <w:spacing w:before="100" w:beforeAutospacing="1" w:after="100" w:afterAutospacing="1"/>
            </w:pPr>
            <w:r w:rsidRPr="00A00917">
              <w:t>9.3</w:t>
            </w:r>
          </w:p>
          <w:p w14:paraId="41B0B37B" w14:textId="77777777" w:rsidR="00E96CE0" w:rsidRPr="00A00917" w:rsidRDefault="00E96CE0" w:rsidP="00A27EA1">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2E254FE" w14:textId="77777777" w:rsidR="00E96CE0" w:rsidRPr="00A00917" w:rsidRDefault="00E96CE0" w:rsidP="00A27EA1">
            <w:pPr>
              <w:pStyle w:val="BodyText"/>
              <w:spacing w:before="100" w:beforeAutospacing="1" w:after="100" w:afterAutospacing="1"/>
            </w:pPr>
            <w:r w:rsidRPr="00A00917">
              <w:t>6.0</w:t>
            </w:r>
          </w:p>
          <w:p w14:paraId="2FE36FE9" w14:textId="77777777" w:rsidR="00E96CE0" w:rsidRPr="00A00917" w:rsidRDefault="00E96CE0" w:rsidP="00A27EA1">
            <w:pPr>
              <w:pStyle w:val="BodyText"/>
              <w:spacing w:before="100" w:beforeAutospacing="1" w:after="100" w:afterAutospacing="1"/>
            </w:pPr>
            <w:r w:rsidRPr="00A00917">
              <w:t>(20.</w:t>
            </w:r>
            <w:commentRangeStart w:id="233"/>
            <w:r w:rsidRPr="00A00917">
              <w:t>0</w:t>
            </w:r>
            <w:commentRangeEnd w:id="233"/>
            <w:r w:rsidR="00FA6BDC">
              <w:rPr>
                <w:rStyle w:val="CommentReference"/>
                <w:rFonts w:ascii="Arial" w:hAnsi="Arial"/>
              </w:rPr>
              <w:commentReference w:id="233"/>
            </w:r>
            <w:r w:rsidRPr="00A00917">
              <w:t>)</w:t>
            </w:r>
          </w:p>
        </w:tc>
      </w:tr>
      <w:tr w:rsidR="00E96CE0" w:rsidRPr="00A00917" w14:paraId="259FE8C2"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E5804" w14:textId="77777777" w:rsidR="00E96CE0" w:rsidRPr="00A00917" w:rsidRDefault="00E96CE0" w:rsidP="00A27EA1">
            <w:pPr>
              <w:pStyle w:val="BodyText"/>
              <w:spacing w:before="100" w:beforeAutospacing="1" w:after="100" w:afterAutospacing="1"/>
            </w:pPr>
            <w:r w:rsidRPr="00A00917">
              <w:t>Maximum insulator base moment (×10</w:t>
            </w:r>
            <w:r w:rsidRPr="00A00917">
              <w:rPr>
                <w:vertAlign w:val="superscript"/>
              </w:rPr>
              <w:t>4</w:t>
            </w:r>
            <w:r w:rsidRPr="00A00917">
              <w:t xml:space="preserve"> lb-in)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B38F08" w14:textId="77777777" w:rsidR="00E96CE0" w:rsidRPr="00A00917" w:rsidRDefault="00E96CE0" w:rsidP="00A27EA1">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6383103A" w14:textId="77777777" w:rsidR="00E96CE0" w:rsidRPr="00A00917" w:rsidRDefault="00E96CE0" w:rsidP="00A27EA1">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12779C" w14:textId="77777777" w:rsidR="00E96CE0" w:rsidRPr="00A00917" w:rsidRDefault="00E96CE0" w:rsidP="00A27EA1">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D835CC8" w14:textId="77777777" w:rsidR="00E96CE0" w:rsidRPr="00A00917" w:rsidRDefault="00E96CE0" w:rsidP="00A27EA1">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8B5EF1" w14:textId="77777777" w:rsidR="00E96CE0" w:rsidRPr="00A00917" w:rsidRDefault="00E96CE0" w:rsidP="00A27EA1">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C607D0" w14:textId="77777777" w:rsidR="00E96CE0" w:rsidRPr="00A00917" w:rsidRDefault="00E96CE0" w:rsidP="00A27EA1">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67C3F"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2B7953E1" w14:textId="77777777" w:rsidR="00E96CE0" w:rsidRPr="00A00917" w:rsidRDefault="00E96CE0" w:rsidP="00A27EA1">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93B428" w14:textId="77777777" w:rsidR="00E96CE0" w:rsidRPr="00A00917" w:rsidRDefault="00E96CE0" w:rsidP="00A27EA1">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5733F12" w14:textId="77777777" w:rsidR="00E96CE0" w:rsidRPr="00A00917" w:rsidRDefault="00E96CE0" w:rsidP="00A27EA1">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75587"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18A8FA88" w14:textId="77777777" w:rsidR="00E96CE0" w:rsidRPr="00A00917" w:rsidRDefault="00E96CE0" w:rsidP="00A27EA1">
            <w:pPr>
              <w:pStyle w:val="BodyText"/>
              <w:spacing w:before="100" w:beforeAutospacing="1" w:after="100" w:afterAutospacing="1"/>
            </w:pPr>
            <w:r w:rsidRPr="00A00917">
              <w:t>2.9</w:t>
            </w:r>
          </w:p>
        </w:tc>
      </w:tr>
      <w:tr w:rsidR="00E96CE0" w:rsidRPr="00A00917" w14:paraId="6DCE7B9C"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A8B" w14:textId="77777777" w:rsidR="00E96CE0" w:rsidRPr="00A00917" w:rsidRDefault="00E96CE0" w:rsidP="00A27EA1">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540596" w14:textId="77777777" w:rsidR="00E96CE0" w:rsidRPr="00A00917" w:rsidRDefault="00E96CE0" w:rsidP="00A27EA1">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5672316"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B9DA6F" w14:textId="77777777" w:rsidR="00E96CE0" w:rsidRPr="00A00917" w:rsidRDefault="00E96CE0" w:rsidP="00A27EA1">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FDAD31" w14:textId="77777777" w:rsidR="00E96CE0" w:rsidRPr="00A00917" w:rsidRDefault="00E96CE0" w:rsidP="00A27EA1">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9F49D"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459ED46"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F05FC8" w14:textId="77777777" w:rsidR="00E96CE0" w:rsidRPr="00A00917" w:rsidRDefault="00E96CE0" w:rsidP="00A27EA1">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8977531" w14:textId="77777777" w:rsidR="00E96CE0" w:rsidRPr="00A00917" w:rsidRDefault="00E96CE0" w:rsidP="00A27EA1">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7A441"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9E52814"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3F78A1" w14:textId="77777777" w:rsidR="00E96CE0" w:rsidRPr="00A00917" w:rsidRDefault="00E96CE0" w:rsidP="00A27EA1">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903B1F3" w14:textId="77777777" w:rsidR="00E96CE0" w:rsidRPr="00A00917" w:rsidRDefault="00E96CE0" w:rsidP="00A27EA1">
            <w:pPr>
              <w:pStyle w:val="BodyText"/>
              <w:spacing w:before="100" w:beforeAutospacing="1" w:after="100" w:afterAutospacing="1"/>
            </w:pPr>
            <w:r w:rsidRPr="00A00917">
              <w:t>0.9</w:t>
            </w:r>
          </w:p>
        </w:tc>
      </w:tr>
    </w:tbl>
    <w:p w14:paraId="520A9E5F" w14:textId="77777777" w:rsidR="004E1FD7" w:rsidRDefault="004E1FD7" w:rsidP="00F5464E">
      <w:pPr>
        <w:pStyle w:val="BodyText"/>
      </w:pPr>
    </w:p>
    <w:p w14:paraId="458EE279" w14:textId="77777777" w:rsidR="00F056C7" w:rsidRDefault="00F056C7" w:rsidP="00F5464E">
      <w:pPr>
        <w:pStyle w:val="BodyText"/>
        <w:sectPr w:rsidR="00F056C7" w:rsidSect="00A00917">
          <w:pgSz w:w="15840" w:h="12240" w:orient="landscape"/>
          <w:pgMar w:top="1440" w:right="1440" w:bottom="1440" w:left="1440" w:header="720" w:footer="720" w:gutter="0"/>
          <w:pgNumType w:chapStyle="1"/>
          <w:cols w:space="720"/>
          <w:docGrid w:linePitch="272"/>
        </w:sectPr>
      </w:pPr>
    </w:p>
    <w:p w14:paraId="1283AC71" w14:textId="39C69164" w:rsidR="00DC2823" w:rsidRDefault="00DC2823" w:rsidP="00DC2823">
      <w:pPr>
        <w:pStyle w:val="BodyText"/>
      </w:pPr>
      <w:r>
        <w:lastRenderedPageBreak/>
        <w:t xml:space="preserve">and the damping ratio is obtained by equating the area of the hysteresis, </w:t>
      </w:r>
      <w:r w:rsidRPr="00DC2823">
        <w:rPr>
          <w:i/>
          <w:iCs/>
        </w:rPr>
        <w:t>A</w:t>
      </w:r>
      <w:r w:rsidRPr="00DC2823">
        <w:rPr>
          <w:vertAlign w:val="subscript"/>
        </w:rPr>
        <w:t>h</w:t>
      </w:r>
      <w:r>
        <w:t xml:space="preserve">, to that of a viscous damper undergoing the same peak displacement at steady state with frequency </w:t>
      </w:r>
      <w:r w:rsidRPr="00DC2823">
        <w:rPr>
          <w:i/>
          <w:iCs/>
        </w:rPr>
        <w:t>f</w:t>
      </w:r>
      <w:r>
        <w:t xml:space="preserve"> </w:t>
      </w:r>
      <w:r w:rsidR="00811FC9">
        <w:fldChar w:fldCharType="begin"/>
      </w:r>
      <w:r w:rsidR="00811FC9">
        <w:instrText xml:space="preserve"> ADDIN EN.CITE &lt;EndNote&gt;&lt;Cite&gt;&lt;Author&gt;Chopra&lt;/Author&gt;&lt;Year&gt;2023&lt;/Year&gt;&lt;RecNum&gt;40&lt;/RecNum&gt;&lt;DisplayText&gt;[30]&lt;/DisplayText&gt;&lt;record&gt;&lt;rec-number&gt;40&lt;/rec-number&gt;&lt;foreign-keys&gt;&lt;key app="EN" db-id="e2zwdx9fkvp0pue5sa1p5tdwv0edavvpdpft" timestamp="1717469855"&gt;40&lt;/key&gt;&lt;/foreign-keys&gt;&lt;ref-type name="Book"&gt;6&lt;/ref-type&gt;&lt;contributors&gt;&lt;authors&gt;&lt;author&gt;Chopra, Anil K.&lt;/author&gt;&lt;/authors&gt;&lt;/contributors&gt;&lt;titles&gt;&lt;title&gt;Dynamics of structures : theory and applications to earthquake engineering&lt;/title&gt;&lt;secondary-title&gt;Prentice Hall international series in civil engineering and engineering mechanics&lt;/secondary-title&gt;&lt;/titles&gt;&lt;pages&gt;pages cm.&lt;/pages&gt;&lt;edition&gt;Sixth edition.&lt;/edition&gt;&lt;keywords&gt;&lt;keyword&gt;Earthquake engineering.&lt;/keyword&gt;&lt;keyword&gt;Structural dynamics.&lt;/keyword&gt;&lt;/keywords&gt;&lt;dates&gt;&lt;year&gt;2023&lt;/year&gt;&lt;/dates&gt;&lt;pub-location&gt;Hoboken, NJ&lt;/pub-location&gt;&lt;publisher&gt;Pearson&lt;/publisher&gt;&lt;isbn&gt;9780137602513&amp;#xD;9780137602551&lt;/isbn&gt;&lt;accession-num&gt;22262777&lt;/accession-num&gt;&lt;call-num&gt;TA654.6 .C466 2023&lt;/call-num&gt;&lt;urls&gt;&lt;/urls&gt;&lt;/record&gt;&lt;/Cite&gt;&lt;/EndNote&gt;</w:instrText>
      </w:r>
      <w:r w:rsidR="00811FC9">
        <w:fldChar w:fldCharType="separate"/>
      </w:r>
      <w:r w:rsidR="00811FC9">
        <w:rPr>
          <w:noProof/>
        </w:rPr>
        <w:t>[30]</w:t>
      </w:r>
      <w:r w:rsidR="00811FC9">
        <w:fldChar w:fldCharType="end"/>
      </w:r>
    </w:p>
    <w:p w14:paraId="1990B16D" w14:textId="1CE3A7CA" w:rsidR="00DC2823" w:rsidRPr="00DC2823" w:rsidRDefault="00DC2823" w:rsidP="00DC2823">
      <w:pPr>
        <w:pStyle w:val="Equation"/>
      </w:pPr>
      <w:r>
        <w:rPr>
          <w:iCs/>
        </w:rPr>
        <w:tab/>
      </w:r>
      <m:oMath>
        <m:r>
          <w:rPr>
            <w:rFonts w:ascii="Cambria Math" w:hAnsi="Cambria Math"/>
          </w:rPr>
          <m:t>ζ</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lang w:val="el-GR"/>
                  </w:rPr>
                </m:ctrlPr>
              </m:e>
              <m:sub>
                <m:r>
                  <m:rPr>
                    <m:nor/>
                  </m:rPr>
                  <m:t>h</m:t>
                </m:r>
              </m:sub>
            </m:sSub>
            <m:ctrlPr>
              <w:rPr>
                <w:rFonts w:ascii="Cambria Math" w:hAnsi="Cambria Math"/>
                <w:lang w:val="el-GR"/>
              </w:rPr>
            </m:ctrlP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m:rPr>
                    <m:nor/>
                  </m:rPr>
                  <m:t>eq</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ctrlPr>
              <w:rPr>
                <w:rFonts w:ascii="Cambria Math" w:hAnsi="Cambria Math"/>
                <w:lang w:val="el-GR"/>
              </w:rPr>
            </m:ctrlPr>
          </m:den>
        </m:f>
      </m:oMath>
      <w:r>
        <w:tab/>
        <w:t>(6-2)</w:t>
      </w:r>
    </w:p>
    <w:p w14:paraId="47AC398A" w14:textId="313AF844" w:rsidR="00DC2823" w:rsidRDefault="00DC2823" w:rsidP="00DC2823">
      <w:pPr>
        <w:pStyle w:val="BodyText"/>
      </w:pPr>
      <w:r>
        <w:t xml:space="preserve">where </w:t>
      </w:r>
      <w:del w:id="234" w:author="Kempner,Leon Jr (BPA) - TEL-TPP-3" w:date="2024-06-20T22:50:00Z" w16du:dateUtc="2024-06-21T05:50:00Z">
        <w:r w:rsidDel="007B5339">
          <w:delText xml:space="preserve">These </w:delText>
        </w:r>
      </w:del>
      <w:ins w:id="235" w:author="Kempner,Leon Jr (BPA) - TEL-TPP-3" w:date="2024-06-20T22:50:00Z" w16du:dateUtc="2024-06-21T05:50:00Z">
        <w:r w:rsidR="007B5339">
          <w:t>t</w:t>
        </w:r>
        <w:r w:rsidR="007B5339">
          <w:t xml:space="preserve">hese </w:t>
        </w:r>
      </w:ins>
      <w:r>
        <w:t xml:space="preserve">formulas </w:t>
      </w:r>
      <w:r w:rsidRPr="0056000C">
        <w:rPr>
          <w:highlight w:val="red"/>
          <w:rPrChange w:id="236" w:author="Kempner,Leon Jr (BPA) - TEL-TPP-3" w:date="2024-06-20T22:56:00Z" w16du:dateUtc="2024-06-21T05:56:00Z">
            <w:rPr/>
          </w:rPrChange>
        </w:rPr>
        <w:t>parallel equations (17.2-4) and (17.2-</w:t>
      </w:r>
      <w:commentRangeStart w:id="237"/>
      <w:r w:rsidRPr="0056000C">
        <w:t>4</w:t>
      </w:r>
      <w:commentRangeEnd w:id="237"/>
      <w:r w:rsidR="0056000C" w:rsidRPr="0056000C">
        <w:rPr>
          <w:rStyle w:val="CommentReference"/>
          <w:rFonts w:ascii="Arial" w:hAnsi="Arial"/>
        </w:rPr>
        <w:commentReference w:id="237"/>
      </w:r>
      <w:r w:rsidRPr="0056000C">
        <w:rPr>
          <w:highlight w:val="red"/>
          <w:rPrChange w:id="238" w:author="Kempner,Leon Jr (BPA) - TEL-TPP-3" w:date="2024-06-20T22:56:00Z" w16du:dateUtc="2024-06-21T05:56:00Z">
            <w:rPr/>
          </w:rPrChange>
        </w:rPr>
        <w:t>)</w:t>
      </w:r>
      <w:r>
        <w:t xml:space="preserve"> of Chapter 17 of ASC 7-16 on Seismically Isolated Structures </w:t>
      </w:r>
      <w:r>
        <w:fldChar w:fldCharType="begin"/>
      </w:r>
      <w:r w:rsidR="00811FC9">
        <w:instrText xml:space="preserve"> ADDIN EN.CITE &lt;EndNote&gt;&lt;Cite&gt;&lt;Author&gt;American Society of Civil Engineers&lt;/Author&gt;&lt;Year&gt;2017&lt;/Year&gt;&lt;RecNum&gt;39&lt;/RecNum&gt;&lt;DisplayText&gt;[31]&lt;/DisplayText&gt;&lt;record&gt;&lt;rec-number&gt;39&lt;/rec-number&gt;&lt;foreign-keys&gt;&lt;key app="EN" db-id="e2zwdx9fkvp0pue5sa1p5tdwv0edavvpdpft" timestamp="1717468320"&gt;39&lt;/key&gt;&lt;/foreign-keys&gt;&lt;ref-type name="Book"&gt;6&lt;/ref-type&gt;&lt;contributors&gt;&lt;authors&gt;&lt;author&gt;American Society of Civil Engineers,,&lt;/author&gt;&lt;/authors&gt;&lt;/contributors&gt;&lt;titles&gt;&lt;title&gt;Minimum Design Loads and Associated Criteria for Buildings and Other Structures, ASCE 7-16&lt;/title&gt;&lt;/titles&gt;&lt;dates&gt;&lt;year&gt;2017&lt;/year&gt;&lt;/dates&gt;&lt;isbn&gt;9780784414248&lt;/isbn&gt;&lt;work-type&gt;doi:10.1061/9780784414248&lt;/work-type&gt;&lt;urls&gt;&lt;related-urls&gt;&lt;url&gt;https://doi.org/10.1061/9780784414248&lt;/url&gt;&lt;/related-urls&gt;&lt;/urls&gt;&lt;electronic-resource-num&gt;doi:10.1061/9780784414248&lt;/electronic-resource-num&gt;&lt;access-date&gt;2024/06/03&lt;/access-date&gt;&lt;/record&gt;&lt;/Cite&gt;&lt;/EndNote&gt;</w:instrText>
      </w:r>
      <w:r>
        <w:fldChar w:fldCharType="separate"/>
      </w:r>
      <w:r w:rsidR="00811FC9">
        <w:rPr>
          <w:noProof/>
        </w:rPr>
        <w:t>[31]</w:t>
      </w:r>
      <w:r>
        <w:fldChar w:fldCharType="end"/>
      </w:r>
      <w:r>
        <w:t xml:space="preserve">. </w:t>
      </w:r>
    </w:p>
    <w:p w14:paraId="35283AE0" w14:textId="77777777" w:rsidR="00DC2823" w:rsidRDefault="00DC2823" w:rsidP="00DC2823">
      <w:pPr>
        <w:pStyle w:val="Heading2"/>
      </w:pPr>
      <w:bookmarkStart w:id="239" w:name="_Toc168346919"/>
      <w:r>
        <w:t>Response-spectrum interpretation</w:t>
      </w:r>
      <w:bookmarkEnd w:id="239"/>
    </w:p>
    <w:p w14:paraId="6F443FF1" w14:textId="33F29D0E" w:rsidR="00CF6508" w:rsidRDefault="00E7527D" w:rsidP="00F5464E">
      <w:pPr>
        <w:pStyle w:val="BodyText"/>
      </w:pPr>
      <w:r>
        <w:t xml:space="preserve">It can be seen from </w:t>
      </w:r>
      <w:r>
        <w:fldChar w:fldCharType="begin"/>
      </w:r>
      <w:r>
        <w:instrText xml:space="preserve"> REF _Ref168310872 \h </w:instrText>
      </w:r>
      <w:r>
        <w:fldChar w:fldCharType="separate"/>
      </w:r>
      <w:r w:rsidR="00C9563E">
        <w:t xml:space="preserve">Table </w:t>
      </w:r>
      <w:r w:rsidR="00C9563E">
        <w:rPr>
          <w:noProof/>
        </w:rPr>
        <w:t>6</w:t>
      </w:r>
      <w:r w:rsidR="00C9563E">
        <w:noBreakHyphen/>
      </w:r>
      <w:r w:rsidR="00C9563E">
        <w:rPr>
          <w:noProof/>
        </w:rPr>
        <w:t>1</w:t>
      </w:r>
      <w:r>
        <w:fldChar w:fldCharType="end"/>
      </w:r>
      <w:r>
        <w:t xml:space="preserve"> that the insulator base moment is reduced in all configurations relative to the fixed base case, and by over 50% in the </w:t>
      </w:r>
      <w:r>
        <w:rPr>
          <w:i/>
          <w:iCs/>
        </w:rPr>
        <w:t>X</w:t>
      </w:r>
      <w:r>
        <w:t xml:space="preserve"> direction and by over 25% in the </w:t>
      </w:r>
      <w:r>
        <w:rPr>
          <w:i/>
          <w:iCs/>
        </w:rPr>
        <w:t>Y</w:t>
      </w:r>
      <w:r>
        <w:t xml:space="preserve"> direction</w:t>
      </w:r>
      <w:r w:rsidR="009C4D41">
        <w:t xml:space="preserve"> for the cases with sufficient preload. This however comes at the expense of greater terminal displacement, about 50% greater for the cases with highest preload. These effects are similar to that of seismic isolation. These effects can be better understood by mapping the frequencies and damping ratios of the different configurations on a spectral plot as seen in </w:t>
      </w:r>
      <w:r w:rsidR="00F26DA5">
        <w:fldChar w:fldCharType="begin"/>
      </w:r>
      <w:r w:rsidR="00F26DA5">
        <w:instrText xml:space="preserve"> REF _Ref168385536 \h </w:instrText>
      </w:r>
      <w:r w:rsidR="00F26DA5">
        <w:fldChar w:fldCharType="separate"/>
      </w:r>
      <w:r w:rsidR="00C9563E" w:rsidRPr="005B5DD0">
        <w:t xml:space="preserve">Figure </w:t>
      </w:r>
      <w:r w:rsidR="00C9563E">
        <w:rPr>
          <w:noProof/>
        </w:rPr>
        <w:t>6</w:t>
      </w:r>
      <w:r w:rsidR="00C9563E" w:rsidRPr="005B5DD0">
        <w:noBreakHyphen/>
      </w:r>
      <w:r w:rsidR="00C9563E">
        <w:rPr>
          <w:noProof/>
        </w:rPr>
        <w:t>3</w:t>
      </w:r>
      <w:r w:rsidR="00F26DA5">
        <w:fldChar w:fldCharType="end"/>
      </w:r>
      <w:r w:rsidR="009C4D41">
        <w:t xml:space="preserve">. </w:t>
      </w:r>
      <w:r w:rsidR="00F26DA5">
        <w:t xml:space="preserve">For each configuration, the abscissa is the frequency and the ordinate is the spectral acceleration obtained from the equations in </w:t>
      </w:r>
      <w:r w:rsidR="00F26DA5">
        <w:fldChar w:fldCharType="begin"/>
      </w:r>
      <w:r w:rsidR="00F26DA5">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rsidR="00F26DA5">
        <w:fldChar w:fldCharType="separate"/>
      </w:r>
      <w:r w:rsidR="00F26DA5">
        <w:rPr>
          <w:noProof/>
        </w:rPr>
        <w:t>[32]</w:t>
      </w:r>
      <w:r w:rsidR="00F26DA5">
        <w:fldChar w:fldCharType="end"/>
      </w:r>
      <w:r w:rsidR="00F26DA5">
        <w:t xml:space="preserve"> for the damping ratio of that configuration.</w:t>
      </w:r>
    </w:p>
    <w:p w14:paraId="68532448" w14:textId="09628F85" w:rsidR="009C4D41" w:rsidRDefault="009C4D41" w:rsidP="00F5464E">
      <w:pPr>
        <w:pStyle w:val="BodyText"/>
      </w:pPr>
      <w:r>
        <w:rPr>
          <w:noProof/>
        </w:rPr>
        <w:drawing>
          <wp:inline distT="0" distB="0" distL="0" distR="0" wp14:anchorId="1EAF7730" wp14:editId="25289E3C">
            <wp:extent cx="5504688" cy="4123944"/>
            <wp:effectExtent l="0" t="0" r="0" b="0"/>
            <wp:docPr id="150953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4688" cy="4123944"/>
                    </a:xfrm>
                    <a:prstGeom prst="rect">
                      <a:avLst/>
                    </a:prstGeom>
                    <a:noFill/>
                  </pic:spPr>
                </pic:pic>
              </a:graphicData>
            </a:graphic>
          </wp:inline>
        </w:drawing>
      </w:r>
    </w:p>
    <w:p w14:paraId="01E788D6" w14:textId="0C2037A8" w:rsidR="009C4D41" w:rsidRDefault="009C4D41" w:rsidP="009C4D41">
      <w:pPr>
        <w:pStyle w:val="Caption"/>
      </w:pPr>
      <w:bookmarkStart w:id="240" w:name="_Ref168385536"/>
      <w:r w:rsidRPr="005B5DD0">
        <w:t xml:space="preserve">Figure </w:t>
      </w:r>
      <w:r>
        <w:rPr>
          <w:noProof/>
        </w:rPr>
        <w:fldChar w:fldCharType="begin"/>
      </w:r>
      <w:r>
        <w:rPr>
          <w:noProof/>
        </w:rPr>
        <w:instrText xml:space="preserve"> STYLEREF 1 \s </w:instrText>
      </w:r>
      <w:r>
        <w:rPr>
          <w:noProof/>
        </w:rPr>
        <w:fldChar w:fldCharType="separate"/>
      </w:r>
      <w:r w:rsidR="00C9563E">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C9563E">
        <w:rPr>
          <w:noProof/>
        </w:rPr>
        <w:t>3</w:t>
      </w:r>
      <w:r>
        <w:rPr>
          <w:noProof/>
        </w:rPr>
        <w:fldChar w:fldCharType="end"/>
      </w:r>
      <w:bookmarkEnd w:id="240"/>
      <w:r>
        <w:br/>
        <w:t xml:space="preserve">Frequencies and damping ratios corresponding to different Belleville washer configurations overplotted on the 2%- and 5%-damped required response spectrum (RRS) from IEEE 693-2018 </w:t>
      </w:r>
      <w:r>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fldChar w:fldCharType="separate"/>
      </w:r>
      <w:r>
        <w:rPr>
          <w:noProof/>
        </w:rPr>
        <w:t>[32]</w:t>
      </w:r>
      <w:r>
        <w:fldChar w:fldCharType="end"/>
      </w:r>
      <w:r>
        <w:t>.</w:t>
      </w:r>
    </w:p>
    <w:p w14:paraId="7CD99909" w14:textId="10C4A497" w:rsidR="00F26DA5" w:rsidRDefault="007E4EF1" w:rsidP="00F26DA5">
      <w:pPr>
        <w:pStyle w:val="BodyText"/>
      </w:pPr>
      <w:r>
        <w:lastRenderedPageBreak/>
        <w:t>T</w:t>
      </w:r>
      <w:r w:rsidR="00F26DA5">
        <w:t>he picture conveys the relative effectiveness of the different Belleville washer configurations with respect to the reference configuration</w:t>
      </w:r>
      <w:r>
        <w:t>. There is a frequency reduction that for the configurations tested does not play a major role in reducing base moments. The biggest effect is the increased damping.</w:t>
      </w:r>
      <w:r w:rsidR="00F26DA5">
        <w:t xml:space="preserve"> </w:t>
      </w:r>
      <w:r>
        <w:t xml:space="preserve">While such deductions can be made from the figure, </w:t>
      </w:r>
      <w:r w:rsidR="00F26DA5">
        <w:t>the main takeaway is that with the tools developed in this project, a similar evaluation can be done for any other arrangement of washers by modeling and analysis.</w:t>
      </w:r>
      <w:r>
        <w:t xml:space="preserve"> For example, a different configuration may be designed that further reduces frequency while increasing damping, trading off lower insulator base moment with increased terminal displacement.</w:t>
      </w:r>
    </w:p>
    <w:p w14:paraId="5260F48B" w14:textId="77777777" w:rsidR="00DC2823" w:rsidRPr="005B5DD0" w:rsidRDefault="00DC2823" w:rsidP="00F5464E">
      <w:pPr>
        <w:pStyle w:val="BodyText"/>
      </w:pPr>
    </w:p>
    <w:p w14:paraId="5A41A02A" w14:textId="77777777" w:rsidR="00F5464E" w:rsidRPr="005B5DD0" w:rsidRDefault="00F5464E" w:rsidP="00F5464E">
      <w:pPr>
        <w:pStyle w:val="BodyText"/>
        <w:sectPr w:rsidR="00F5464E" w:rsidRPr="005B5DD0" w:rsidSect="00F056C7">
          <w:pgSz w:w="12240" w:h="15840"/>
          <w:pgMar w:top="1440" w:right="1440" w:bottom="1440" w:left="1440" w:header="720" w:footer="720" w:gutter="0"/>
          <w:pgNumType w:chapStyle="1"/>
          <w:cols w:space="720"/>
          <w:docGrid w:linePitch="272"/>
        </w:sectPr>
      </w:pPr>
    </w:p>
    <w:p w14:paraId="5C4192E0" w14:textId="25B48653" w:rsidR="005A157E" w:rsidRDefault="005A157E" w:rsidP="005A157E">
      <w:pPr>
        <w:pStyle w:val="Heading1"/>
      </w:pPr>
      <w:r>
        <w:lastRenderedPageBreak/>
        <w:br/>
      </w:r>
      <w:bookmarkStart w:id="241" w:name="_Ref166675381"/>
      <w:bookmarkStart w:id="242" w:name="_Toc168346920"/>
      <w:r>
        <w:t>Summary and concluding remarks</w:t>
      </w:r>
      <w:bookmarkEnd w:id="241"/>
      <w:bookmarkEnd w:id="242"/>
    </w:p>
    <w:p w14:paraId="32A67DA5" w14:textId="34EBE90E" w:rsidR="008E0316" w:rsidRDefault="00764FE4" w:rsidP="008E0316">
      <w:pPr>
        <w:pStyle w:val="Heading2"/>
      </w:pPr>
      <w:r>
        <w:t>Exec</w:t>
      </w:r>
      <w:r w:rsidR="00AA76FF">
        <w:t>u</w:t>
      </w:r>
      <w:r>
        <w:t>tive s</w:t>
      </w:r>
      <w:r w:rsidR="008E0316">
        <w:t>ummary</w:t>
      </w:r>
    </w:p>
    <w:p w14:paraId="0F0983C7" w14:textId="6D2BFA15" w:rsidR="008E0316" w:rsidRDefault="00E04623" w:rsidP="005A157E">
      <w:pPr>
        <w:pStyle w:val="BodyText"/>
      </w:pPr>
      <w:r>
        <w:t xml:space="preserve">A modeling procedure has been developed to predict the seismic response of </w:t>
      </w:r>
      <w:r w:rsidRPr="0056000C">
        <w:rPr>
          <w:color w:val="FF0000"/>
          <w:rPrChange w:id="243" w:author="Kempner,Leon Jr (BPA) - TEL-TPP-3" w:date="2024-06-20T23:00:00Z" w16du:dateUtc="2024-06-21T06:00:00Z">
            <w:rPr/>
          </w:rPrChange>
        </w:rPr>
        <w:t xml:space="preserve">rigid </w:t>
      </w:r>
      <w:r>
        <w:t xml:space="preserve">equipment such as CVTs equipped with Belleville washer stacks at the base for seismic protection. The procedure allows for nonlinear dynamic analysis or an equivalent linear analysis, and is outlined in Chapter </w:t>
      </w:r>
      <w:r>
        <w:fldChar w:fldCharType="begin"/>
      </w:r>
      <w:r>
        <w:instrText xml:space="preserve"> REF _Ref166674583 \r \h </w:instrText>
      </w:r>
      <w:r>
        <w:fldChar w:fldCharType="separate"/>
      </w:r>
      <w:r w:rsidR="00C9563E">
        <w:t>2</w:t>
      </w:r>
      <w:r>
        <w:fldChar w:fldCharType="end"/>
      </w:r>
      <w:r>
        <w:t>. The starting points are (a) the force-displacement hysteretic behavior of an individual stack that can be readily obtained by cyclic loading in a material</w:t>
      </w:r>
      <w:del w:id="244" w:author="Kempner,Leon Jr (BPA) - TEL-TPP-3" w:date="2024-06-20T23:00:00Z" w16du:dateUtc="2024-06-21T06:00:00Z">
        <w:r w:rsidDel="0056000C">
          <w:delText>s</w:delText>
        </w:r>
      </w:del>
      <w:r>
        <w:t xml:space="preserve"> test machine, (b) inertia properties of the CVT – mass, mass moment of inertial and center of mass location. With this, the seismic response can be predicted reliably. This has been validated with experiments on an earthquake simulator (shake table). Special instrumentation was developed </w:t>
      </w:r>
      <w:r w:rsidR="008E0316">
        <w:t>to obtained detailed in situ measurements of the behavior of the washer stacks in the shake table experiments. Validation using these measurements provides confidence that the analysis procedure can be used to inform decisions when installing Belleville washer devices in the field. The process also parallels procedures in ASCE 7-16 for seismic isolators.</w:t>
      </w:r>
    </w:p>
    <w:p w14:paraId="4A579E4B" w14:textId="358F4023" w:rsidR="005A157E" w:rsidRDefault="008E0316" w:rsidP="005A157E">
      <w:pPr>
        <w:pStyle w:val="BodyText"/>
      </w:pPr>
      <w:r>
        <w:t xml:space="preserve">The washer stacks essentially act as seismic isolators, reducing the frequency and increasing the damping. They are effective in reducing the insulator base moment. As is the case with seismic isolation systems, reduction </w:t>
      </w:r>
      <w:del w:id="245" w:author="Kempner,Leon Jr (BPA) - TEL-TPP-3" w:date="2024-06-20T23:01:00Z" w16du:dateUtc="2024-06-21T06:01:00Z">
        <w:r w:rsidDel="0056000C">
          <w:delText xml:space="preserve">is </w:delText>
        </w:r>
      </w:del>
      <w:ins w:id="246" w:author="Kempner,Leon Jr (BPA) - TEL-TPP-3" w:date="2024-06-20T23:01:00Z" w16du:dateUtc="2024-06-21T06:01:00Z">
        <w:r w:rsidR="0056000C">
          <w:t>i</w:t>
        </w:r>
        <w:r w:rsidR="0056000C">
          <w:t>n</w:t>
        </w:r>
        <w:r w:rsidR="0056000C">
          <w:t xml:space="preserve"> </w:t>
        </w:r>
      </w:ins>
      <w:r>
        <w:t>base moment has to be traded off with increase in terminal displacement.</w:t>
      </w:r>
    </w:p>
    <w:p w14:paraId="77FCE2CD" w14:textId="3B8364DB" w:rsidR="005A157E" w:rsidRDefault="005A157E" w:rsidP="005A157E">
      <w:pPr>
        <w:pStyle w:val="Heading2"/>
      </w:pPr>
      <w:bookmarkStart w:id="247" w:name="_Toc168346922"/>
      <w:r>
        <w:t>Outstanding research questions</w:t>
      </w:r>
      <w:bookmarkEnd w:id="247"/>
    </w:p>
    <w:p w14:paraId="19EA5408" w14:textId="678D23F7" w:rsidR="005A157E" w:rsidRDefault="008116B2" w:rsidP="005A157E">
      <w:pPr>
        <w:pStyle w:val="BodyText"/>
      </w:pPr>
      <w:r>
        <w:t>Some outstanding research questions remain:</w:t>
      </w:r>
    </w:p>
    <w:p w14:paraId="09A0647B" w14:textId="029E0312" w:rsidR="008116B2" w:rsidRDefault="008116B2" w:rsidP="008116B2">
      <w:pPr>
        <w:pStyle w:val="BodyText"/>
      </w:pPr>
      <w:r>
        <w:t xml:space="preserve">Testing and modeling with different washer types; only one washer type has been studied completely (K1875-G-086). A second washer type has been studied partially (K1750-J-057), but some issues were discovered and are being remedied. It will be useful to complete the study with the K1750 washer type, as well as one other washer type from a different vendor. </w:t>
      </w:r>
    </w:p>
    <w:p w14:paraId="693B8BA9" w14:textId="5252AB27" w:rsidR="008116B2" w:rsidRDefault="008116B2" w:rsidP="008116B2">
      <w:pPr>
        <w:pStyle w:val="BodyText"/>
      </w:pPr>
      <w:r>
        <w:t>Testing and modeling beyond flattening load: When subject to earthquake larger than what the spring washer protective system is designed for, the washer is likely to flatten, causing a different type of dynamics. It will be useful to study this performance under extreme loading. This is similar to when a base isolation system hits its displacement limit, which is considered it</w:t>
      </w:r>
      <w:ins w:id="248" w:author="Kempner,Leon Jr (BPA) - TEL-TPP-3" w:date="2024-06-20T23:03:00Z" w16du:dateUtc="2024-06-21T06:03:00Z">
        <w:r w:rsidR="0056000C">
          <w:t>s</w:t>
        </w:r>
      </w:ins>
      <w:r>
        <w:t xml:space="preserve"> t</w:t>
      </w:r>
      <w:del w:id="249" w:author="Kempner,Leon Jr (BPA) - TEL-TPP-3" w:date="2024-06-20T23:03:00Z" w16du:dateUtc="2024-06-21T06:03:00Z">
        <w:r w:rsidDel="0056000C">
          <w:delText>he</w:delText>
        </w:r>
      </w:del>
      <w:r>
        <w:t xml:space="preserve"> design</w:t>
      </w:r>
      <w:ins w:id="250" w:author="Kempner,Leon Jr (BPA) - TEL-TPP-3" w:date="2024-06-20T23:03:00Z" w16du:dateUtc="2024-06-21T06:03:00Z">
        <w:r w:rsidR="0056000C">
          <w:t xml:space="preserve"> limit</w:t>
        </w:r>
      </w:ins>
      <w:r>
        <w:t>.</w:t>
      </w:r>
    </w:p>
    <w:p w14:paraId="068673B9" w14:textId="5C2D3592" w:rsidR="008116B2" w:rsidRPr="005A157E" w:rsidRDefault="008116B2" w:rsidP="008116B2">
      <w:pPr>
        <w:pStyle w:val="BodyText"/>
      </w:pPr>
      <w:r>
        <w:t>Testing and modeling single acting configuration: Thus far, we have only test cases with the spring washers in a single acting configuration, but that one configuration revealed promising behavior consisting of flag-shaped hysteretic behavior. It will be useful to study this further.</w:t>
      </w:r>
    </w:p>
    <w:p w14:paraId="76388BD6" w14:textId="77777777" w:rsidR="005A157E" w:rsidRPr="005A157E" w:rsidRDefault="005A157E" w:rsidP="005A157E">
      <w:pPr>
        <w:pStyle w:val="BodyText"/>
      </w:pPr>
    </w:p>
    <w:p w14:paraId="77CB9FEB"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59C2E538" w14:textId="0DAFA2C2" w:rsidR="0047422A" w:rsidRPr="005B5DD0" w:rsidRDefault="0047422A" w:rsidP="0047422A">
      <w:pPr>
        <w:pStyle w:val="Heading1"/>
      </w:pPr>
      <w:r>
        <w:lastRenderedPageBreak/>
        <w:br/>
      </w:r>
      <w:bookmarkStart w:id="251" w:name="_Toc168346923"/>
      <w:r w:rsidR="005A157E">
        <w:t>REFERENCES</w:t>
      </w:r>
      <w:bookmarkEnd w:id="251"/>
    </w:p>
    <w:p w14:paraId="46A26BC2" w14:textId="77777777" w:rsidR="00F26DA5" w:rsidRPr="00F26DA5" w:rsidRDefault="008E7694" w:rsidP="00F26DA5">
      <w:pPr>
        <w:pStyle w:val="EndNoteBibliography"/>
        <w:spacing w:after="0"/>
        <w:ind w:left="720" w:hanging="720"/>
      </w:pPr>
      <w:r>
        <w:fldChar w:fldCharType="begin"/>
      </w:r>
      <w:r>
        <w:instrText xml:space="preserve"> MACROBUTTON  AcceptAllChangesInDocAndStopTracking </w:instrText>
      </w:r>
      <w:r>
        <w:fldChar w:fldCharType="end"/>
      </w:r>
      <w:r w:rsidR="003C0080">
        <w:fldChar w:fldCharType="begin"/>
      </w:r>
      <w:r w:rsidR="003C0080">
        <w:instrText xml:space="preserve"> ADDIN EN.REFLIST </w:instrText>
      </w:r>
      <w:r w:rsidR="003C0080">
        <w:fldChar w:fldCharType="separate"/>
      </w:r>
      <w:r w:rsidR="00F26DA5" w:rsidRPr="00F26DA5">
        <w:t>1.</w:t>
      </w:r>
      <w:r w:rsidR="00F26DA5" w:rsidRPr="00F26DA5">
        <w:tab/>
        <w:t xml:space="preserve">Couch, R. and R. Deacon, </w:t>
      </w:r>
      <w:r w:rsidR="00F26DA5" w:rsidRPr="00F26DA5">
        <w:rPr>
          <w:i/>
        </w:rPr>
        <w:t>Procedures and criteria for increasing the earthquake resistance level of electrical substations and special installations</w:t>
      </w:r>
      <w:r w:rsidR="00F26DA5" w:rsidRPr="00F26DA5">
        <w:t>. 1973, Agbabian Associates, El Segundo, CA (USA).</w:t>
      </w:r>
    </w:p>
    <w:p w14:paraId="16287C80" w14:textId="77777777" w:rsidR="00F26DA5" w:rsidRPr="00F26DA5" w:rsidRDefault="00F26DA5" w:rsidP="00F26DA5">
      <w:pPr>
        <w:pStyle w:val="EndNoteBibliography"/>
        <w:spacing w:after="0"/>
        <w:ind w:left="720" w:hanging="720"/>
      </w:pPr>
      <w:r w:rsidRPr="00F26DA5">
        <w:t>2.</w:t>
      </w:r>
      <w:r w:rsidRPr="00F26DA5">
        <w:tab/>
        <w:t xml:space="preserve">Cochran, R., </w:t>
      </w:r>
      <w:r w:rsidRPr="00F26DA5">
        <w:rPr>
          <w:i/>
        </w:rPr>
        <w:t>Seismic Base Isolation of a High Voltage Transformer</w:t>
      </w:r>
      <w:r w:rsidRPr="00F26DA5">
        <w:t xml:space="preserve">, in </w:t>
      </w:r>
      <w:r w:rsidRPr="00F26DA5">
        <w:rPr>
          <w:i/>
        </w:rPr>
        <w:t>Electrical Transmission and Substation Structures 2015</w:t>
      </w:r>
      <w:r w:rsidRPr="00F26DA5">
        <w:t>. 2015. p. 413-425.</w:t>
      </w:r>
    </w:p>
    <w:p w14:paraId="0217583E" w14:textId="77777777" w:rsidR="00F26DA5" w:rsidRPr="00F26DA5" w:rsidRDefault="00F26DA5" w:rsidP="00F26DA5">
      <w:pPr>
        <w:pStyle w:val="EndNoteBibliography"/>
        <w:spacing w:after="0"/>
        <w:ind w:left="720" w:hanging="720"/>
      </w:pPr>
      <w:r w:rsidRPr="00F26DA5">
        <w:t>3.</w:t>
      </w:r>
      <w:r w:rsidRPr="00F26DA5">
        <w:tab/>
        <w:t xml:space="preserve">Kempner Jr., L. and M.J. Riley. </w:t>
      </w:r>
      <w:r w:rsidRPr="00F26DA5">
        <w:rPr>
          <w:i/>
        </w:rPr>
        <w:t>High voltage transformer base isolation</w:t>
      </w:r>
      <w:r w:rsidRPr="00F26DA5">
        <w:t xml:space="preserve">. in </w:t>
      </w:r>
      <w:r w:rsidRPr="00F26DA5">
        <w:rPr>
          <w:i/>
        </w:rPr>
        <w:t xml:space="preserve">Proceedings of the Canadian Association for Earthquake Engineering </w:t>
      </w:r>
      <w:r w:rsidRPr="00F26DA5">
        <w:t>2015.</w:t>
      </w:r>
    </w:p>
    <w:p w14:paraId="0E7EA384" w14:textId="77777777" w:rsidR="00F26DA5" w:rsidRPr="00F26DA5" w:rsidRDefault="00F26DA5" w:rsidP="00F26DA5">
      <w:pPr>
        <w:pStyle w:val="EndNoteBibliography"/>
        <w:spacing w:after="0"/>
        <w:ind w:left="720" w:hanging="720"/>
      </w:pPr>
      <w:r w:rsidRPr="00F26DA5">
        <w:t>4.</w:t>
      </w:r>
      <w:r w:rsidRPr="00F26DA5">
        <w:tab/>
        <w:t xml:space="preserve">Oikonomou, K., et al., </w:t>
      </w:r>
      <w:r w:rsidRPr="00F26DA5">
        <w:rPr>
          <w:i/>
        </w:rPr>
        <w:t>Seismic isolation of high voltage electrical power transformers</w:t>
      </w:r>
      <w:r w:rsidRPr="00F26DA5">
        <w:t xml:space="preserve">, in </w:t>
      </w:r>
      <w:r w:rsidRPr="00F26DA5">
        <w:rPr>
          <w:i/>
        </w:rPr>
        <w:t xml:space="preserve">Techincal Report </w:t>
      </w:r>
      <w:r w:rsidRPr="00F26DA5">
        <w:t>2016.</w:t>
      </w:r>
    </w:p>
    <w:p w14:paraId="226C81A3" w14:textId="77777777" w:rsidR="00F26DA5" w:rsidRPr="00F26DA5" w:rsidRDefault="00F26DA5" w:rsidP="00F26DA5">
      <w:pPr>
        <w:pStyle w:val="EndNoteBibliography"/>
        <w:spacing w:after="0"/>
        <w:ind w:left="720" w:hanging="720"/>
      </w:pPr>
      <w:r w:rsidRPr="00F26DA5">
        <w:t>5.</w:t>
      </w:r>
      <w:r w:rsidRPr="00F26DA5">
        <w:tab/>
        <w:t xml:space="preserve">Saadeghvaziri, M.A., et al., </w:t>
      </w:r>
      <w:r w:rsidRPr="00F26DA5">
        <w:rPr>
          <w:i/>
        </w:rPr>
        <w:t>On Seismic Response of Substation Equipment and Application of Base Isolation to Transformers.</w:t>
      </w:r>
      <w:r w:rsidRPr="00F26DA5">
        <w:t xml:space="preserve"> IEEE Transactions on Power Delivery, 2010. </w:t>
      </w:r>
      <w:r w:rsidRPr="00F26DA5">
        <w:rPr>
          <w:b/>
        </w:rPr>
        <w:t>25</w:t>
      </w:r>
      <w:r w:rsidRPr="00F26DA5">
        <w:t>(1): p. 177-186.</w:t>
      </w:r>
    </w:p>
    <w:p w14:paraId="5BEEFFAE" w14:textId="77777777" w:rsidR="00F26DA5" w:rsidRPr="00F26DA5" w:rsidRDefault="00F26DA5" w:rsidP="00F26DA5">
      <w:pPr>
        <w:pStyle w:val="EndNoteBibliography"/>
        <w:spacing w:after="0"/>
        <w:ind w:left="720" w:hanging="720"/>
      </w:pPr>
      <w:r w:rsidRPr="00F26DA5">
        <w:t>6.</w:t>
      </w:r>
      <w:r w:rsidRPr="00F26DA5">
        <w:tab/>
        <w:t xml:space="preserve">Blunt, N. </w:t>
      </w:r>
      <w:r w:rsidRPr="00F26DA5">
        <w:rPr>
          <w:i/>
        </w:rPr>
        <w:t>The Difference Between Disc Springs and Belleville Washers</w:t>
      </w:r>
      <w:r w:rsidRPr="00F26DA5">
        <w:t>. 2021.</w:t>
      </w:r>
    </w:p>
    <w:p w14:paraId="20CB9A16" w14:textId="77777777" w:rsidR="00F26DA5" w:rsidRPr="00F26DA5" w:rsidRDefault="00F26DA5" w:rsidP="00F26DA5">
      <w:pPr>
        <w:pStyle w:val="EndNoteBibliography"/>
        <w:spacing w:after="0"/>
        <w:ind w:left="720" w:hanging="720"/>
      </w:pPr>
      <w:r w:rsidRPr="00F26DA5">
        <w:t>7.</w:t>
      </w:r>
      <w:r w:rsidRPr="00F26DA5">
        <w:tab/>
        <w:t xml:space="preserve">Shigley, J.E. and C.R. Mischke, </w:t>
      </w:r>
      <w:r w:rsidRPr="00F26DA5">
        <w:rPr>
          <w:i/>
        </w:rPr>
        <w:t>Standard handbook of machine design</w:t>
      </w:r>
      <w:r w:rsidRPr="00F26DA5">
        <w:t>. 1996: McGraw-Hill.</w:t>
      </w:r>
    </w:p>
    <w:p w14:paraId="7F09F3DA" w14:textId="77777777" w:rsidR="00F26DA5" w:rsidRPr="00F26DA5" w:rsidRDefault="00F26DA5" w:rsidP="00F26DA5">
      <w:pPr>
        <w:pStyle w:val="EndNoteBibliography"/>
        <w:spacing w:after="0"/>
        <w:ind w:left="720" w:hanging="720"/>
      </w:pPr>
      <w:r w:rsidRPr="00F26DA5">
        <w:t>8.</w:t>
      </w:r>
      <w:r w:rsidRPr="00F26DA5">
        <w:tab/>
        <w:t xml:space="preserve">Ashworth, G., </w:t>
      </w:r>
      <w:r w:rsidRPr="00F26DA5">
        <w:rPr>
          <w:i/>
        </w:rPr>
        <w:t>The Disk Spring or Belleville Washer.</w:t>
      </w:r>
      <w:r w:rsidRPr="00F26DA5">
        <w:t xml:space="preserve"> Proceedings of the Institution of Mechanical Engineers, 1946. </w:t>
      </w:r>
      <w:r w:rsidRPr="00F26DA5">
        <w:rPr>
          <w:b/>
        </w:rPr>
        <w:t>155</w:t>
      </w:r>
      <w:r w:rsidRPr="00F26DA5">
        <w:t>(1): p. 93-100.</w:t>
      </w:r>
    </w:p>
    <w:p w14:paraId="27F85175" w14:textId="77777777" w:rsidR="00F26DA5" w:rsidRPr="00F26DA5" w:rsidRDefault="00F26DA5" w:rsidP="00F26DA5">
      <w:pPr>
        <w:pStyle w:val="EndNoteBibliography"/>
        <w:spacing w:after="0"/>
        <w:ind w:left="720" w:hanging="720"/>
      </w:pPr>
      <w:r w:rsidRPr="00F26DA5">
        <w:t>9.</w:t>
      </w:r>
      <w:r w:rsidRPr="00F26DA5">
        <w:tab/>
        <w:t xml:space="preserve">Almen, J.O. and A. Laszlo, </w:t>
      </w:r>
      <w:r w:rsidRPr="00F26DA5">
        <w:rPr>
          <w:i/>
        </w:rPr>
        <w:t>The uniform-section disk spring.</w:t>
      </w:r>
      <w:r w:rsidRPr="00F26DA5">
        <w:t xml:space="preserve"> Transactions of the American society of mechanical engineers, 1936. </w:t>
      </w:r>
      <w:r w:rsidRPr="00F26DA5">
        <w:rPr>
          <w:b/>
        </w:rPr>
        <w:t>58</w:t>
      </w:r>
      <w:r w:rsidRPr="00F26DA5">
        <w:t>(4): p. 305-314.</w:t>
      </w:r>
    </w:p>
    <w:p w14:paraId="509A9807" w14:textId="77777777" w:rsidR="00F26DA5" w:rsidRPr="00F26DA5" w:rsidRDefault="00F26DA5" w:rsidP="00F26DA5">
      <w:pPr>
        <w:pStyle w:val="EndNoteBibliography"/>
        <w:spacing w:after="0"/>
        <w:ind w:left="720" w:hanging="720"/>
      </w:pPr>
      <w:r w:rsidRPr="00F26DA5">
        <w:t>10.</w:t>
      </w:r>
      <w:r w:rsidRPr="00F26DA5">
        <w:tab/>
        <w:t xml:space="preserve">Zhou, Y., et al., </w:t>
      </w:r>
      <w:r w:rsidRPr="00F26DA5">
        <w:rPr>
          <w:i/>
        </w:rPr>
        <w:t>Modeling of disc springs based on energy method considering asymmetric frictional boundary.</w:t>
      </w:r>
      <w:r w:rsidRPr="00F26DA5">
        <w:t xml:space="preserve"> Thin-Walled Structures, 2023. </w:t>
      </w:r>
      <w:r w:rsidRPr="00F26DA5">
        <w:rPr>
          <w:b/>
        </w:rPr>
        <w:t>190</w:t>
      </w:r>
      <w:r w:rsidRPr="00F26DA5">
        <w:t>: p. 110971.</w:t>
      </w:r>
    </w:p>
    <w:p w14:paraId="2E497F85" w14:textId="77777777" w:rsidR="00F26DA5" w:rsidRPr="00F26DA5" w:rsidRDefault="00F26DA5" w:rsidP="00F26DA5">
      <w:pPr>
        <w:pStyle w:val="EndNoteBibliography"/>
        <w:spacing w:after="0"/>
        <w:ind w:left="720" w:hanging="720"/>
      </w:pPr>
      <w:r w:rsidRPr="00F26DA5">
        <w:t>11.</w:t>
      </w:r>
      <w:r w:rsidRPr="00F26DA5">
        <w:tab/>
        <w:t xml:space="preserve">Korytov, M., et al. </w:t>
      </w:r>
      <w:r w:rsidRPr="00F26DA5">
        <w:rPr>
          <w:i/>
        </w:rPr>
        <w:t>Use of the Belleville spring package in the vibration protection mechanism of the operator’s seat</w:t>
      </w:r>
      <w:r w:rsidRPr="00F26DA5">
        <w:t xml:space="preserve">. in </w:t>
      </w:r>
      <w:r w:rsidRPr="00F26DA5">
        <w:rPr>
          <w:i/>
        </w:rPr>
        <w:t>Journal of Physics: Conference Series</w:t>
      </w:r>
      <w:r w:rsidRPr="00F26DA5">
        <w:t>. 2022. IOP Publishing.</w:t>
      </w:r>
    </w:p>
    <w:p w14:paraId="46E116BE" w14:textId="77777777" w:rsidR="00F26DA5" w:rsidRPr="00F26DA5" w:rsidRDefault="00F26DA5" w:rsidP="00F26DA5">
      <w:pPr>
        <w:pStyle w:val="EndNoteBibliography"/>
        <w:spacing w:after="0"/>
        <w:ind w:left="720" w:hanging="720"/>
      </w:pPr>
      <w:r w:rsidRPr="00F26DA5">
        <w:t>12.</w:t>
      </w:r>
      <w:r w:rsidRPr="00F26DA5">
        <w:tab/>
        <w:t xml:space="preserve">Maletta, C., L. Filice, and F. Furgiuele, </w:t>
      </w:r>
      <w:r w:rsidRPr="00F26DA5">
        <w:rPr>
          <w:i/>
        </w:rPr>
        <w:t>NiTi Belleville washers: Design, manufacturing and testing.</w:t>
      </w:r>
      <w:r w:rsidRPr="00F26DA5">
        <w:t xml:space="preserve"> Journal of intelligent material systems and structures, 2013. </w:t>
      </w:r>
      <w:r w:rsidRPr="00F26DA5">
        <w:rPr>
          <w:b/>
        </w:rPr>
        <w:t>24</w:t>
      </w:r>
      <w:r w:rsidRPr="00F26DA5">
        <w:t>(6): p. 695-703.</w:t>
      </w:r>
    </w:p>
    <w:p w14:paraId="5918A2AC" w14:textId="5FB61483" w:rsidR="00F26DA5" w:rsidRPr="00F26DA5" w:rsidRDefault="00F26DA5" w:rsidP="00F26DA5">
      <w:pPr>
        <w:pStyle w:val="EndNoteBibliography"/>
        <w:spacing w:after="0"/>
        <w:ind w:left="720" w:hanging="720"/>
      </w:pPr>
      <w:r w:rsidRPr="00F26DA5">
        <w:t>13.</w:t>
      </w:r>
      <w:r w:rsidRPr="00F26DA5">
        <w:tab/>
        <w:t xml:space="preserve">Solon Manufacturing Co. </w:t>
      </w:r>
      <w:r w:rsidRPr="00F26DA5">
        <w:rPr>
          <w:i/>
        </w:rPr>
        <w:t>Belleville Spring Washer Applications &amp; Solutions</w:t>
      </w:r>
      <w:r w:rsidRPr="00F26DA5">
        <w:t xml:space="preserve">. 2024; Available from: </w:t>
      </w:r>
      <w:hyperlink r:id="rId91" w:history="1">
        <w:r w:rsidRPr="00F26DA5">
          <w:rPr>
            <w:rStyle w:val="Hyperlink"/>
          </w:rPr>
          <w:t>https://www.solonmfg.com/washer-applications</w:t>
        </w:r>
      </w:hyperlink>
      <w:r w:rsidRPr="00F26DA5">
        <w:t>.</w:t>
      </w:r>
    </w:p>
    <w:p w14:paraId="42DF9360" w14:textId="77777777" w:rsidR="00F26DA5" w:rsidRPr="00F26DA5" w:rsidRDefault="00F26DA5" w:rsidP="00F26DA5">
      <w:pPr>
        <w:pStyle w:val="EndNoteBibliography"/>
        <w:spacing w:after="0"/>
        <w:ind w:left="720" w:hanging="720"/>
      </w:pPr>
      <w:r w:rsidRPr="00F26DA5">
        <w:t>14.</w:t>
      </w:r>
      <w:r w:rsidRPr="00F26DA5">
        <w:tab/>
        <w:t xml:space="preserve">Fujita, T., et al. </w:t>
      </w:r>
      <w:r w:rsidRPr="00F26DA5">
        <w:rPr>
          <w:i/>
        </w:rPr>
        <w:t>Fundamental study of three-dimensional seismic isolation system for nuclear power plants</w:t>
      </w:r>
      <w:r w:rsidRPr="00F26DA5">
        <w:t xml:space="preserve">. in </w:t>
      </w:r>
      <w:r w:rsidRPr="00F26DA5">
        <w:rPr>
          <w:i/>
        </w:rPr>
        <w:t>Proceedings, 11th world conference on earthquake engineering, Acapulco, Mexico</w:t>
      </w:r>
      <w:r w:rsidRPr="00F26DA5">
        <w:t>. 1996.</w:t>
      </w:r>
    </w:p>
    <w:p w14:paraId="3C8DBA96" w14:textId="77777777" w:rsidR="00F26DA5" w:rsidRPr="00F26DA5" w:rsidRDefault="00F26DA5" w:rsidP="00F26DA5">
      <w:pPr>
        <w:pStyle w:val="EndNoteBibliography"/>
        <w:spacing w:after="0"/>
        <w:ind w:left="720" w:hanging="720"/>
      </w:pPr>
      <w:r w:rsidRPr="00F26DA5">
        <w:t>15.</w:t>
      </w:r>
      <w:r w:rsidRPr="00F26DA5">
        <w:tab/>
        <w:t xml:space="preserve">Kitamura, S., et al., </w:t>
      </w:r>
      <w:r w:rsidRPr="00F26DA5">
        <w:rPr>
          <w:i/>
        </w:rPr>
        <w:t>Experimental Study on Coned Disk Springs for Vertical Seismic Isolation System (K143).</w:t>
      </w:r>
      <w:r w:rsidRPr="00F26DA5">
        <w:t xml:space="preserve"> 2003.</w:t>
      </w:r>
    </w:p>
    <w:p w14:paraId="3DEA429A" w14:textId="77777777" w:rsidR="00F26DA5" w:rsidRPr="00F26DA5" w:rsidRDefault="00F26DA5" w:rsidP="00F26DA5">
      <w:pPr>
        <w:pStyle w:val="EndNoteBibliography"/>
        <w:spacing w:after="0"/>
        <w:ind w:left="720" w:hanging="720"/>
      </w:pPr>
      <w:r w:rsidRPr="00F26DA5">
        <w:t>16.</w:t>
      </w:r>
      <w:r w:rsidRPr="00F26DA5">
        <w:tab/>
        <w:t xml:space="preserve">Kitamura, S., S. Okamura, and K. Takahashi. </w:t>
      </w:r>
      <w:r w:rsidRPr="00F26DA5">
        <w:rPr>
          <w:i/>
        </w:rPr>
        <w:t>Experimental Study on Vertical Component Seismic Isolation System With Coned Disk Spring</w:t>
      </w:r>
      <w:r w:rsidRPr="00F26DA5">
        <w:t xml:space="preserve">. in </w:t>
      </w:r>
      <w:r w:rsidRPr="00F26DA5">
        <w:rPr>
          <w:i/>
        </w:rPr>
        <w:t>ASME 2005 Pressure Vessels and Piping Conference</w:t>
      </w:r>
      <w:r w:rsidRPr="00F26DA5">
        <w:t>. 2005.</w:t>
      </w:r>
    </w:p>
    <w:p w14:paraId="2279B5A6" w14:textId="77777777" w:rsidR="00F26DA5" w:rsidRPr="00F26DA5" w:rsidRDefault="00F26DA5" w:rsidP="00F26DA5">
      <w:pPr>
        <w:pStyle w:val="EndNoteBibliography"/>
        <w:spacing w:after="0"/>
        <w:ind w:left="720" w:hanging="720"/>
      </w:pPr>
      <w:r w:rsidRPr="00F26DA5">
        <w:t>17.</w:t>
      </w:r>
      <w:r w:rsidRPr="00F26DA5">
        <w:tab/>
        <w:t xml:space="preserve">Ramhormozian, S., et al., </w:t>
      </w:r>
      <w:r w:rsidRPr="00F26DA5">
        <w:rPr>
          <w:i/>
        </w:rPr>
        <w:t>Stiffness-based approach for Belleville springs use in friction sliding structural connections.</w:t>
      </w:r>
      <w:r w:rsidRPr="00F26DA5">
        <w:t xml:space="preserve"> Journal of Constructional Steel Research, 2017. </w:t>
      </w:r>
      <w:r w:rsidRPr="00F26DA5">
        <w:rPr>
          <w:b/>
        </w:rPr>
        <w:t>138</w:t>
      </w:r>
      <w:r w:rsidRPr="00F26DA5">
        <w:t>: p. 340-356.</w:t>
      </w:r>
    </w:p>
    <w:p w14:paraId="43B58BA3" w14:textId="77777777" w:rsidR="00F26DA5" w:rsidRPr="00F26DA5" w:rsidRDefault="00F26DA5" w:rsidP="00F26DA5">
      <w:pPr>
        <w:pStyle w:val="EndNoteBibliography"/>
        <w:spacing w:after="0"/>
        <w:ind w:left="720" w:hanging="720"/>
      </w:pPr>
      <w:r w:rsidRPr="00F26DA5">
        <w:t>18.</w:t>
      </w:r>
      <w:r w:rsidRPr="00F26DA5">
        <w:tab/>
        <w:t xml:space="preserve">Speicher, M., et al., </w:t>
      </w:r>
      <w:r w:rsidRPr="00F26DA5">
        <w:rPr>
          <w:i/>
        </w:rPr>
        <w:t>Shape Memory Alloy Tension/Compression Device for Seismic Retrofit of Buildings.</w:t>
      </w:r>
      <w:r w:rsidRPr="00F26DA5">
        <w:t xml:space="preserve"> Journal of Materials Engineering and Performance, 2009. </w:t>
      </w:r>
      <w:r w:rsidRPr="00F26DA5">
        <w:rPr>
          <w:b/>
        </w:rPr>
        <w:t>18</w:t>
      </w:r>
      <w:r w:rsidRPr="00F26DA5">
        <w:t>(5-6): p. 746-753.</w:t>
      </w:r>
    </w:p>
    <w:p w14:paraId="66F67120" w14:textId="77777777" w:rsidR="00F26DA5" w:rsidRPr="00F26DA5" w:rsidRDefault="00F26DA5" w:rsidP="00F26DA5">
      <w:pPr>
        <w:pStyle w:val="EndNoteBibliography"/>
        <w:spacing w:after="0"/>
        <w:ind w:left="720" w:hanging="720"/>
      </w:pPr>
      <w:r w:rsidRPr="00F26DA5">
        <w:t>19.</w:t>
      </w:r>
      <w:r w:rsidRPr="00F26DA5">
        <w:tab/>
        <w:t xml:space="preserve">Hill, K.E., </w:t>
      </w:r>
      <w:r w:rsidRPr="00F26DA5">
        <w:rPr>
          <w:i/>
        </w:rPr>
        <w:t>The utility of ring springs in seismic isolation systems</w:t>
      </w:r>
      <w:r w:rsidRPr="00F26DA5">
        <w:t xml:space="preserve">, in </w:t>
      </w:r>
      <w:r w:rsidRPr="00F26DA5">
        <w:rPr>
          <w:i/>
        </w:rPr>
        <w:t>Department of Mechanical Engineering</w:t>
      </w:r>
      <w:r w:rsidRPr="00F26DA5">
        <w:t>. 1995, University of Canterbury, Christchurch, New Zealand.</w:t>
      </w:r>
    </w:p>
    <w:p w14:paraId="045144E7" w14:textId="77777777" w:rsidR="00F26DA5" w:rsidRPr="00F26DA5" w:rsidRDefault="00F26DA5" w:rsidP="00F26DA5">
      <w:pPr>
        <w:pStyle w:val="EndNoteBibliography"/>
        <w:spacing w:after="0"/>
        <w:ind w:left="720" w:hanging="720"/>
      </w:pPr>
      <w:r w:rsidRPr="00F26DA5">
        <w:t>20.</w:t>
      </w:r>
      <w:r w:rsidRPr="00F26DA5">
        <w:tab/>
        <w:t xml:space="preserve">Ma, K., Y. Zhou, and D. Lu, </w:t>
      </w:r>
      <w:r w:rsidRPr="00F26DA5">
        <w:rPr>
          <w:i/>
        </w:rPr>
        <w:t>Theoretical and experimental investigation on disc spring isolation system with loading rings.</w:t>
      </w:r>
      <w:r w:rsidRPr="00F26DA5">
        <w:t xml:space="preserve"> Soil Dynamics and Earthquake Engineering, 2023. </w:t>
      </w:r>
      <w:r w:rsidRPr="00F26DA5">
        <w:rPr>
          <w:b/>
        </w:rPr>
        <w:t>165</w:t>
      </w:r>
      <w:r w:rsidRPr="00F26DA5">
        <w:t>: p. 107655.</w:t>
      </w:r>
    </w:p>
    <w:p w14:paraId="3BFD9905" w14:textId="77777777" w:rsidR="00F26DA5" w:rsidRPr="00F26DA5" w:rsidRDefault="00F26DA5" w:rsidP="00F26DA5">
      <w:pPr>
        <w:pStyle w:val="EndNoteBibliography"/>
        <w:spacing w:after="0"/>
        <w:ind w:left="720" w:hanging="720"/>
      </w:pPr>
      <w:r w:rsidRPr="00F26DA5">
        <w:t>21.</w:t>
      </w:r>
      <w:r w:rsidRPr="00F26DA5">
        <w:tab/>
        <w:t xml:space="preserve">Institute of Electrical and Electronics Engineers, </w:t>
      </w:r>
      <w:r w:rsidRPr="00F26DA5">
        <w:rPr>
          <w:i/>
        </w:rPr>
        <w:t>IEEE Recommended Practices for Seismic Design of Substations Std 693-1984</w:t>
      </w:r>
      <w:r w:rsidRPr="00F26DA5">
        <w:t>. 1984. p. 1-13.</w:t>
      </w:r>
    </w:p>
    <w:p w14:paraId="6BAB798F" w14:textId="015E5037" w:rsidR="00F26DA5" w:rsidRPr="00F26DA5" w:rsidRDefault="00F26DA5" w:rsidP="00F26DA5">
      <w:pPr>
        <w:pStyle w:val="EndNoteBibliography"/>
        <w:spacing w:after="0"/>
        <w:ind w:left="720" w:hanging="720"/>
      </w:pPr>
      <w:r w:rsidRPr="00F26DA5">
        <w:t>22.</w:t>
      </w:r>
      <w:r w:rsidRPr="00F26DA5">
        <w:tab/>
        <w:t xml:space="preserve">Key Bellevilles. </w:t>
      </w:r>
      <w:r w:rsidRPr="00F26DA5">
        <w:rPr>
          <w:i/>
        </w:rPr>
        <w:t>Belleville Products Sample Catalog</w:t>
      </w:r>
      <w:r w:rsidRPr="00F26DA5">
        <w:t xml:space="preserve">. 2024; Available from: </w:t>
      </w:r>
      <w:hyperlink r:id="rId92" w:history="1">
        <w:r w:rsidRPr="00F26DA5">
          <w:rPr>
            <w:rStyle w:val="Hyperlink"/>
          </w:rPr>
          <w:t>https://keybellevilles.com/bellevilles/sampleCatalog</w:t>
        </w:r>
      </w:hyperlink>
      <w:r w:rsidRPr="00F26DA5">
        <w:t>.</w:t>
      </w:r>
    </w:p>
    <w:p w14:paraId="5B5439B0" w14:textId="77777777" w:rsidR="00F26DA5" w:rsidRPr="00F26DA5" w:rsidRDefault="00F26DA5" w:rsidP="00F26DA5">
      <w:pPr>
        <w:pStyle w:val="EndNoteBibliography"/>
        <w:spacing w:after="0"/>
        <w:ind w:left="720" w:hanging="720"/>
      </w:pPr>
      <w:r w:rsidRPr="00F26DA5">
        <w:t>23.</w:t>
      </w:r>
      <w:r w:rsidRPr="00F26DA5">
        <w:tab/>
        <w:t xml:space="preserve">Bouc, R. </w:t>
      </w:r>
      <w:r w:rsidRPr="00F26DA5">
        <w:rPr>
          <w:i/>
        </w:rPr>
        <w:t>Forced vibrations of mechanical systems with hysteresis</w:t>
      </w:r>
      <w:r w:rsidRPr="00F26DA5">
        <w:t xml:space="preserve">. in </w:t>
      </w:r>
      <w:r w:rsidRPr="00F26DA5">
        <w:rPr>
          <w:i/>
        </w:rPr>
        <w:t>Proc. of the Fourth Conference on Nonlinear Oscillations, Prague, 1967</w:t>
      </w:r>
      <w:r w:rsidRPr="00F26DA5">
        <w:t>. 1967.</w:t>
      </w:r>
    </w:p>
    <w:p w14:paraId="3937EA60" w14:textId="77777777" w:rsidR="00F26DA5" w:rsidRPr="00F26DA5" w:rsidRDefault="00F26DA5" w:rsidP="00F26DA5">
      <w:pPr>
        <w:pStyle w:val="EndNoteBibliography"/>
        <w:spacing w:after="0"/>
        <w:ind w:left="720" w:hanging="720"/>
      </w:pPr>
      <w:r w:rsidRPr="00F26DA5">
        <w:t>24.</w:t>
      </w:r>
      <w:r w:rsidRPr="00F26DA5">
        <w:tab/>
        <w:t xml:space="preserve">Wen, Y.-K., </w:t>
      </w:r>
      <w:r w:rsidRPr="00F26DA5">
        <w:rPr>
          <w:i/>
        </w:rPr>
        <w:t>Method for random vibration of hysteretic systems.</w:t>
      </w:r>
      <w:r w:rsidRPr="00F26DA5">
        <w:t xml:space="preserve"> Journal of the engineering mechanics division, 1976. </w:t>
      </w:r>
      <w:r w:rsidRPr="00F26DA5">
        <w:rPr>
          <w:b/>
        </w:rPr>
        <w:t>102</w:t>
      </w:r>
      <w:r w:rsidRPr="00F26DA5">
        <w:t>(2): p. 249-263.</w:t>
      </w:r>
    </w:p>
    <w:p w14:paraId="0403E7F5" w14:textId="77777777" w:rsidR="00F26DA5" w:rsidRPr="00F26DA5" w:rsidRDefault="00F26DA5" w:rsidP="00F26DA5">
      <w:pPr>
        <w:pStyle w:val="EndNoteBibliography"/>
        <w:spacing w:after="0"/>
        <w:ind w:left="720" w:hanging="720"/>
      </w:pPr>
      <w:r w:rsidRPr="00F26DA5">
        <w:t>25.</w:t>
      </w:r>
      <w:r w:rsidRPr="00F26DA5">
        <w:tab/>
        <w:t xml:space="preserve">Sivaselvan, M.V. and A.M. Reinhorn, </w:t>
      </w:r>
      <w:r w:rsidRPr="00F26DA5">
        <w:rPr>
          <w:i/>
        </w:rPr>
        <w:t>Hysteretic models for deteriorating inelastic structures.</w:t>
      </w:r>
      <w:r w:rsidRPr="00F26DA5">
        <w:t xml:space="preserve"> Journal of engineering mechanics, 2000. </w:t>
      </w:r>
      <w:r w:rsidRPr="00F26DA5">
        <w:rPr>
          <w:b/>
        </w:rPr>
        <w:t>126</w:t>
      </w:r>
      <w:r w:rsidRPr="00F26DA5">
        <w:t>(6): p. 633-640.</w:t>
      </w:r>
    </w:p>
    <w:p w14:paraId="33504285" w14:textId="77777777" w:rsidR="00F26DA5" w:rsidRPr="00F26DA5" w:rsidRDefault="00F26DA5" w:rsidP="00F26DA5">
      <w:pPr>
        <w:pStyle w:val="EndNoteBibliography"/>
        <w:spacing w:after="0"/>
        <w:ind w:left="720" w:hanging="720"/>
      </w:pPr>
      <w:r w:rsidRPr="00F26DA5">
        <w:t>26.</w:t>
      </w:r>
      <w:r w:rsidRPr="00F26DA5">
        <w:tab/>
        <w:t xml:space="preserve">Sivaselvan, M.V. and A.M. Reinhorn, </w:t>
      </w:r>
      <w:r w:rsidRPr="00F26DA5">
        <w:rPr>
          <w:i/>
        </w:rPr>
        <w:t>Nonlinear structural analysis towards collapse simulation: A dynamical systems approach.</w:t>
      </w:r>
      <w:r w:rsidRPr="00F26DA5">
        <w:t xml:space="preserve"> 2004.</w:t>
      </w:r>
    </w:p>
    <w:p w14:paraId="25FD02CC" w14:textId="77777777" w:rsidR="00F26DA5" w:rsidRPr="00F26DA5" w:rsidRDefault="00F26DA5" w:rsidP="00F26DA5">
      <w:pPr>
        <w:pStyle w:val="EndNoteBibliography"/>
        <w:spacing w:after="0"/>
        <w:ind w:left="720" w:hanging="720"/>
      </w:pPr>
      <w:r w:rsidRPr="00F26DA5">
        <w:t>27.</w:t>
      </w:r>
      <w:r w:rsidRPr="00F26DA5">
        <w:tab/>
        <w:t xml:space="preserve">Constantinou, M.C. and M. Adnane, </w:t>
      </w:r>
      <w:r w:rsidRPr="00F26DA5">
        <w:rPr>
          <w:i/>
        </w:rPr>
        <w:t>Dynamics of Soil-base-isolated-structure Systems: Evaluation of Two Models for Yielding Systems. Report 4</w:t>
      </w:r>
      <w:r w:rsidRPr="00F26DA5">
        <w:t>. 1987: [Department of Civil Engineering], Drexel University.</w:t>
      </w:r>
    </w:p>
    <w:p w14:paraId="42291130" w14:textId="77777777" w:rsidR="00F26DA5" w:rsidRPr="00F26DA5" w:rsidRDefault="00F26DA5" w:rsidP="00F26DA5">
      <w:pPr>
        <w:pStyle w:val="EndNoteBibliography"/>
        <w:spacing w:after="0"/>
        <w:ind w:left="720" w:hanging="720"/>
      </w:pPr>
      <w:r w:rsidRPr="00F26DA5">
        <w:t>28.</w:t>
      </w:r>
      <w:r w:rsidRPr="00F26DA5">
        <w:tab/>
        <w:t xml:space="preserve">The Mathworks Inc, </w:t>
      </w:r>
      <w:r w:rsidRPr="00F26DA5">
        <w:rPr>
          <w:i/>
        </w:rPr>
        <w:t>MATLAB version: 9.13.0 (R2022b)</w:t>
      </w:r>
      <w:r w:rsidRPr="00F26DA5">
        <w:t>. 2022, The MathWorks Inc.: Natick, Massachusetts, United States.</w:t>
      </w:r>
    </w:p>
    <w:p w14:paraId="5E25E974" w14:textId="77777777" w:rsidR="00F26DA5" w:rsidRPr="00F26DA5" w:rsidRDefault="00F26DA5" w:rsidP="00F26DA5">
      <w:pPr>
        <w:pStyle w:val="EndNoteBibliography"/>
        <w:spacing w:after="0"/>
        <w:ind w:left="720" w:hanging="720"/>
      </w:pPr>
      <w:r w:rsidRPr="00F26DA5">
        <w:t>29.</w:t>
      </w:r>
      <w:r w:rsidRPr="00F26DA5">
        <w:tab/>
        <w:t xml:space="preserve">Van Overschee, P. and B. De Moor, </w:t>
      </w:r>
      <w:r w:rsidRPr="00F26DA5">
        <w:rPr>
          <w:i/>
        </w:rPr>
        <w:t>Subspace identification for linear systems: Theory—Implementation—Applications</w:t>
      </w:r>
      <w:r w:rsidRPr="00F26DA5">
        <w:t>. 2012: Springer Science &amp; Business Media.</w:t>
      </w:r>
    </w:p>
    <w:p w14:paraId="4495E62D" w14:textId="77777777" w:rsidR="00F26DA5" w:rsidRPr="00F26DA5" w:rsidRDefault="00F26DA5" w:rsidP="00F26DA5">
      <w:pPr>
        <w:pStyle w:val="EndNoteBibliography"/>
        <w:spacing w:after="0"/>
        <w:ind w:left="720" w:hanging="720"/>
      </w:pPr>
      <w:r w:rsidRPr="00F26DA5">
        <w:lastRenderedPageBreak/>
        <w:t>30.</w:t>
      </w:r>
      <w:r w:rsidRPr="00F26DA5">
        <w:tab/>
        <w:t xml:space="preserve">Chopra, A.K., </w:t>
      </w:r>
      <w:r w:rsidRPr="00F26DA5">
        <w:rPr>
          <w:i/>
        </w:rPr>
        <w:t>Dynamics of structures : theory and applications to earthquake engineering</w:t>
      </w:r>
      <w:r w:rsidRPr="00F26DA5">
        <w:t>. Sixth edition. ed. Prentice Hall international series in civil engineering and engineering mechanics. 2023, Hoboken, NJ: Pearson. pages cm.</w:t>
      </w:r>
    </w:p>
    <w:p w14:paraId="09EDF50D" w14:textId="77777777" w:rsidR="00F26DA5" w:rsidRPr="00F26DA5" w:rsidRDefault="00F26DA5" w:rsidP="00F26DA5">
      <w:pPr>
        <w:pStyle w:val="EndNoteBibliography"/>
        <w:spacing w:after="0"/>
        <w:ind w:left="720" w:hanging="720"/>
      </w:pPr>
      <w:r w:rsidRPr="00F26DA5">
        <w:t>31.</w:t>
      </w:r>
      <w:r w:rsidRPr="00F26DA5">
        <w:tab/>
        <w:t xml:space="preserve">American Society of Civil Engineers, </w:t>
      </w:r>
      <w:r w:rsidRPr="00F26DA5">
        <w:rPr>
          <w:i/>
        </w:rPr>
        <w:t>Minimum Design Loads and Associated Criteria for Buildings and Other Structures, ASCE 7-16</w:t>
      </w:r>
      <w:r w:rsidRPr="00F26DA5">
        <w:t>. 2017.</w:t>
      </w:r>
    </w:p>
    <w:p w14:paraId="63E5FCFC" w14:textId="77777777" w:rsidR="00F26DA5" w:rsidRPr="00F26DA5" w:rsidRDefault="00F26DA5" w:rsidP="00F26DA5">
      <w:pPr>
        <w:pStyle w:val="EndNoteBibliography"/>
        <w:ind w:left="720" w:hanging="720"/>
      </w:pPr>
      <w:r w:rsidRPr="00F26DA5">
        <w:t>32.</w:t>
      </w:r>
      <w:r w:rsidRPr="00F26DA5">
        <w:tab/>
        <w:t xml:space="preserve">Institute of Electrical and Electronics Engineers, </w:t>
      </w:r>
      <w:r w:rsidRPr="00F26DA5">
        <w:rPr>
          <w:i/>
        </w:rPr>
        <w:t>IEEE Recommended Practice for Seismic Design of Substations Std 693-2018</w:t>
      </w:r>
      <w:r w:rsidRPr="00F26DA5">
        <w:t>. 2019.</w:t>
      </w:r>
    </w:p>
    <w:p w14:paraId="77138674" w14:textId="08DEBC2F" w:rsidR="00ED1033" w:rsidRPr="005B5DD0" w:rsidRDefault="003C0080" w:rsidP="00C75E4F">
      <w:pPr>
        <w:pStyle w:val="Heading2"/>
        <w:numPr>
          <w:ilvl w:val="0"/>
          <w:numId w:val="0"/>
        </w:numPr>
      </w:pPr>
      <w:r>
        <w:fldChar w:fldCharType="end"/>
      </w:r>
    </w:p>
    <w:p w14:paraId="431A16F0" w14:textId="77777777" w:rsidR="00ED1033" w:rsidRPr="005B5DD0" w:rsidRDefault="00ED1033" w:rsidP="00C619CA">
      <w:pPr>
        <w:pStyle w:val="BodyText"/>
        <w:sectPr w:rsidR="00ED1033" w:rsidRPr="005B5DD0" w:rsidSect="001C5748">
          <w:type w:val="oddPage"/>
          <w:pgSz w:w="12240" w:h="15840"/>
          <w:pgMar w:top="1440" w:right="1440" w:bottom="1440" w:left="1440" w:header="720" w:footer="720" w:gutter="0"/>
          <w:pgNumType w:start="1" w:chapStyle="1"/>
          <w:cols w:space="720"/>
        </w:sectPr>
      </w:pPr>
    </w:p>
    <w:tbl>
      <w:tblPr>
        <w:tblW w:w="9405" w:type="dxa"/>
        <w:tblInd w:w="63" w:type="dxa"/>
        <w:tblLayout w:type="fixed"/>
        <w:tblLook w:val="0000" w:firstRow="0" w:lastRow="0" w:firstColumn="0" w:lastColumn="0" w:noHBand="0" w:noVBand="0"/>
      </w:tblPr>
      <w:tblGrid>
        <w:gridCol w:w="5085"/>
        <w:gridCol w:w="4320"/>
      </w:tblGrid>
      <w:tr w:rsidR="0035666C" w:rsidRPr="00924543" w14:paraId="7078BD7A" w14:textId="77777777">
        <w:trPr>
          <w:trHeight w:val="10975"/>
        </w:trPr>
        <w:tc>
          <w:tcPr>
            <w:tcW w:w="5085" w:type="dxa"/>
            <w:shd w:val="clear" w:color="auto" w:fill="auto"/>
          </w:tcPr>
          <w:p w14:paraId="1DA5185F" w14:textId="77777777" w:rsidR="00D83C97" w:rsidRPr="006076FC" w:rsidRDefault="00D83C97" w:rsidP="00D83C97">
            <w:pPr>
              <w:pStyle w:val="ExportControlText"/>
              <w:rPr>
                <w:b/>
              </w:rPr>
            </w:pPr>
            <w:r>
              <w:rPr>
                <w:b/>
                <w:noProof/>
              </w:rPr>
              <w:lastRenderedPageBreak/>
              <w:drawing>
                <wp:anchor distT="0" distB="0" distL="114300" distR="114300" simplePos="0" relativeHeight="251658752" behindDoc="0" locked="0" layoutInCell="1" allowOverlap="1" wp14:anchorId="79462D7A" wp14:editId="69D7EE92">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93" cstate="print">
                            <a:extLst>
                              <a:ext uri="{28A0092B-C50C-407E-A947-70E740481C1C}">
                                <a14:useLocalDpi xmlns:a14="http://schemas.microsoft.com/office/drawing/2010/main"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6FC">
              <w:rPr>
                <w:b/>
              </w:rPr>
              <w:t>Export Control Restrictions</w:t>
            </w:r>
          </w:p>
          <w:p w14:paraId="61A4C1FC" w14:textId="77777777"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14:paraId="08B2D9B6" w14:textId="77777777" w:rsidR="00D83C97" w:rsidRDefault="00D83C97" w:rsidP="00D83C97">
            <w:pPr>
              <w:pStyle w:val="ExportControlText"/>
            </w:pPr>
          </w:p>
          <w:p w14:paraId="5056C394" w14:textId="77777777" w:rsidR="00D83C97" w:rsidRDefault="00D83C97" w:rsidP="00D83C97">
            <w:pPr>
              <w:pStyle w:val="ExportControlText"/>
            </w:pPr>
            <w:r>
              <w:t>In the event you are uncertain whether you or your company may lawfully obtain access to this EPRI product, you acknowledge that it is your obligation to consult with your company’s legal counsel to determine whether this access is lawful. Although EPRI may make available on a case by case basis an informal assessment of the applicable U.S. export classification for specific EPRI products, you and your company acknowledge that this assessment is solely for informational purposes and not for reliance purposes.</w:t>
            </w:r>
          </w:p>
          <w:p w14:paraId="2B99E1E7" w14:textId="77777777" w:rsidR="00D83C97" w:rsidRDefault="00D83C97" w:rsidP="00D83C97">
            <w:pPr>
              <w:pStyle w:val="ExportControlText"/>
            </w:pPr>
            <w:r>
              <w:t xml:space="preserve"> </w:t>
            </w:r>
          </w:p>
          <w:p w14:paraId="497C2C4A" w14:textId="77777777"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14:paraId="3BBBF6C3" w14:textId="77777777" w:rsidR="00D83C97" w:rsidRDefault="00D83C97" w:rsidP="00D83C97">
            <w:pPr>
              <w:pStyle w:val="ExportControlText"/>
            </w:pPr>
            <w:r>
              <w:t xml:space="preserve"> </w:t>
            </w:r>
          </w:p>
          <w:p w14:paraId="34F6758D" w14:textId="77777777"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14:paraId="6E086C79" w14:textId="77777777"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(EPRI, www.epri.com) conducts research and development relating to the generation, delivery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safety and the environment. EPRI members represent 90% of the electric utility revenue in the United States with international participation in 35 countries. EPRI’s principal offices and laboratories are located in Palo Alto, Calif.; Charlotte, N.C.; Knoxville, Tenn.; and Lenox, Mass.</w:t>
            </w:r>
          </w:p>
          <w:p w14:paraId="54365E62" w14:textId="77777777" w:rsidR="0035666C" w:rsidRPr="005B5DD0" w:rsidRDefault="0035666C" w:rsidP="00784238">
            <w:pPr>
              <w:pStyle w:val="AboutEPRI"/>
              <w:tabs>
                <w:tab w:val="right" w:pos="4320"/>
              </w:tabs>
              <w:spacing w:line="240" w:lineRule="exact"/>
            </w:pPr>
            <w:r w:rsidRPr="005B5DD0">
              <w:t>Together…Shaping the Future of Electricity</w:t>
            </w:r>
          </w:p>
          <w:p w14:paraId="44CFBC54" w14:textId="77777777" w:rsidR="0035666C" w:rsidRPr="005B5DD0" w:rsidRDefault="0035666C" w:rsidP="00784238">
            <w:pPr>
              <w:pStyle w:val="AboutEPRI"/>
              <w:widowControl/>
              <w:spacing w:before="0" w:after="0" w:line="240" w:lineRule="auto"/>
              <w:ind w:right="252"/>
            </w:pPr>
          </w:p>
        </w:tc>
      </w:tr>
      <w:tr w:rsidR="0035666C" w:rsidRPr="00453F9B" w14:paraId="102C944B" w14:textId="77777777">
        <w:trPr>
          <w:trHeight w:val="1080"/>
        </w:trPr>
        <w:tc>
          <w:tcPr>
            <w:tcW w:w="5085" w:type="dxa"/>
            <w:vAlign w:val="bottom"/>
          </w:tcPr>
          <w:p w14:paraId="6309DECA" w14:textId="77777777"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252" w:name="Text20"/>
        <w:tc>
          <w:tcPr>
            <w:tcW w:w="4320" w:type="dxa"/>
            <w:vAlign w:val="bottom"/>
          </w:tcPr>
          <w:p w14:paraId="0CB4D3C3" w14:textId="396E82FD" w:rsidR="0035666C" w:rsidRPr="00453F9B" w:rsidRDefault="00683680"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334AA1">
              <w:rPr>
                <w:noProof/>
              </w:rPr>
              <w:t>10xxxxx</w:t>
            </w:r>
            <w:r>
              <w:fldChar w:fldCharType="end"/>
            </w:r>
            <w:bookmarkEnd w:id="252"/>
          </w:p>
        </w:tc>
      </w:tr>
      <w:bookmarkEnd w:id="1"/>
    </w:tbl>
    <w:p w14:paraId="52411BE4" w14:textId="77777777" w:rsidR="003C0080" w:rsidRDefault="003C0080" w:rsidP="00BF72F1">
      <w:pPr>
        <w:pStyle w:val="ExportControlText"/>
      </w:pPr>
    </w:p>
    <w:p w14:paraId="3F92A7CC" w14:textId="77777777" w:rsidR="003C0080" w:rsidRDefault="003C0080" w:rsidP="00BF72F1">
      <w:pPr>
        <w:pStyle w:val="ExportControlText"/>
      </w:pPr>
    </w:p>
    <w:p w14:paraId="1941BA6B" w14:textId="1394D73D" w:rsidR="0035666C" w:rsidRPr="00474169" w:rsidRDefault="0035666C" w:rsidP="003C0080">
      <w:pPr>
        <w:pStyle w:val="ExportControlText"/>
        <w:ind w:left="0"/>
      </w:pPr>
    </w:p>
    <w:sectPr w:rsidR="0035666C" w:rsidRPr="00474169" w:rsidSect="001C5748">
      <w:headerReference w:type="even" r:id="rId94"/>
      <w:footerReference w:type="even" r:id="rId95"/>
      <w:footerReference w:type="default" r:id="rId96"/>
      <w:type w:val="evenPag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Kempner,Leon Jr (BPA) - TEL-TPP-3" w:date="2024-06-20T12:59:00Z" w:initials="KJ(TT3">
    <w:p w14:paraId="318ECF59" w14:textId="77777777" w:rsidR="00276926" w:rsidRDefault="00C9563E" w:rsidP="00276926">
      <w:pPr>
        <w:pStyle w:val="CommentText"/>
      </w:pPr>
      <w:r>
        <w:rPr>
          <w:rStyle w:val="CommentReference"/>
        </w:rPr>
        <w:annotationRef/>
      </w:r>
      <w:r w:rsidR="00276926">
        <w:t>To be rigid, we would have to limit the voltage to say 230 kV and below. Is rigid required?</w:t>
      </w:r>
    </w:p>
  </w:comment>
  <w:comment w:id="21" w:author="Kempner,Leon Jr (BPA) - TEL-TPP-3" w:date="2024-06-20T13:00:00Z" w:initials="KJ(TT3">
    <w:p w14:paraId="31223062" w14:textId="77777777" w:rsidR="00053D27" w:rsidRDefault="00C9563E" w:rsidP="00053D27">
      <w:pPr>
        <w:pStyle w:val="CommentText"/>
      </w:pPr>
      <w:r>
        <w:rPr>
          <w:rStyle w:val="CommentReference"/>
        </w:rPr>
        <w:annotationRef/>
      </w:r>
      <w:r w:rsidR="00053D27">
        <w:t>See comment above, plus what frequency limitation are we considering? Rigid per IEEE 693 is 33 Hz and above. May be we need to use a different description than “Rigid”</w:t>
      </w:r>
    </w:p>
  </w:comment>
  <w:comment w:id="30" w:author="Kempner,Leon Jr (BPA) - TEL-TPP-3" w:date="2024-06-20T13:40:00Z" w:initials="KJ(TT3">
    <w:p w14:paraId="33CB597E" w14:textId="5C54E8D3" w:rsidR="00E21A0B" w:rsidRDefault="00E21A0B" w:rsidP="00E21A0B">
      <w:pPr>
        <w:pStyle w:val="CommentText"/>
      </w:pPr>
      <w:r>
        <w:rPr>
          <w:rStyle w:val="CommentReference"/>
        </w:rPr>
        <w:annotationRef/>
      </w:r>
      <w:r>
        <w:t>Are Belleville washers so unique that they are the only ones that can be used with this report? Or can we used other spring washers not labelled “Belleville” but have similar characteristics?</w:t>
      </w:r>
    </w:p>
  </w:comment>
  <w:comment w:id="147" w:author="Kempner,Leon Jr (BPA) - TEL-TPP-3" w:date="2024-06-20T14:37:00Z" w:initials="KJ(TT3">
    <w:p w14:paraId="518E6BF7" w14:textId="77777777" w:rsidR="00D17B19" w:rsidRDefault="00D17B19" w:rsidP="00D17B19">
      <w:pPr>
        <w:pStyle w:val="CommentText"/>
      </w:pPr>
      <w:r>
        <w:rPr>
          <w:rStyle w:val="CommentReference"/>
        </w:rPr>
        <w:annotationRef/>
      </w:r>
      <w:r>
        <w:t>Red text difficult to read, would white be better?</w:t>
      </w:r>
    </w:p>
  </w:comment>
  <w:comment w:id="213" w:author="Kempner,Leon Jr (BPA) - TEL-TPP-3" w:date="2024-06-20T22:38:00Z" w:initials="KJ(TT3">
    <w:p w14:paraId="64E1E26B" w14:textId="77777777" w:rsidR="00FA6BDC" w:rsidRDefault="00DF2ECE" w:rsidP="00FA6BDC">
      <w:pPr>
        <w:pStyle w:val="CommentText"/>
      </w:pPr>
      <w:r>
        <w:rPr>
          <w:rStyle w:val="CommentReference"/>
        </w:rPr>
        <w:annotationRef/>
      </w:r>
      <w:r w:rsidR="00FA6BDC">
        <w:t>It is not clear what the bottom time-history row represents? Total response of what parameter?</w:t>
      </w:r>
    </w:p>
  </w:comment>
  <w:comment w:id="232" w:author="Kempner,Leon Jr (BPA) - TEL-TPP-3" w:date="2024-06-20T22:46:00Z" w:initials="KJ(TT3">
    <w:p w14:paraId="248328E6" w14:textId="3543783F" w:rsidR="00FA6BDC" w:rsidRDefault="00FA6BDC" w:rsidP="00FA6BDC">
      <w:pPr>
        <w:pStyle w:val="CommentText"/>
      </w:pPr>
      <w:r>
        <w:rPr>
          <w:rStyle w:val="CommentReference"/>
        </w:rPr>
        <w:annotationRef/>
      </w:r>
      <w:r>
        <w:t>What are the numbers in ( )?</w:t>
      </w:r>
    </w:p>
  </w:comment>
  <w:comment w:id="233" w:author="Kempner,Leon Jr (BPA) - TEL-TPP-3" w:date="2024-06-20T22:48:00Z" w:initials="KJ(TT3">
    <w:p w14:paraId="33069138" w14:textId="77777777" w:rsidR="00FA6BDC" w:rsidRDefault="00FA6BDC" w:rsidP="00FA6BDC">
      <w:pPr>
        <w:pStyle w:val="CommentText"/>
      </w:pPr>
      <w:r>
        <w:rPr>
          <w:rStyle w:val="CommentReference"/>
        </w:rPr>
        <w:annotationRef/>
      </w:r>
      <w:r>
        <w:t>There are some big differences, reason for this and significance?</w:t>
      </w:r>
    </w:p>
  </w:comment>
  <w:comment w:id="237" w:author="Kempner,Leon Jr (BPA) - TEL-TPP-3" w:date="2024-06-20T22:56:00Z" w:initials="KJ(TT3">
    <w:p w14:paraId="078A5DA7" w14:textId="77777777" w:rsidR="0056000C" w:rsidRDefault="0056000C" w:rsidP="0056000C">
      <w:pPr>
        <w:pStyle w:val="CommentText"/>
      </w:pPr>
      <w:r>
        <w:rPr>
          <w:rStyle w:val="CommentReference"/>
        </w:rPr>
        <w:annotationRef/>
      </w:r>
      <w:r>
        <w:t>Something is not correct here, what formulas relative to ASCE 7-16?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18ECF59" w15:done="0"/>
  <w15:commentEx w15:paraId="31223062" w15:done="0"/>
  <w15:commentEx w15:paraId="33CB597E" w15:done="0"/>
  <w15:commentEx w15:paraId="518E6BF7" w15:done="0"/>
  <w15:commentEx w15:paraId="64E1E26B" w15:done="0"/>
  <w15:commentEx w15:paraId="248328E6" w15:done="0"/>
  <w15:commentEx w15:paraId="33069138" w15:done="0"/>
  <w15:commentEx w15:paraId="078A5D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3684E1C" w16cex:dateUtc="2024-06-20T19:59:00Z"/>
  <w16cex:commentExtensible w16cex:durableId="200D021A" w16cex:dateUtc="2024-06-20T20:00:00Z"/>
  <w16cex:commentExtensible w16cex:durableId="4AFB7D3B" w16cex:dateUtc="2024-06-20T20:40:00Z"/>
  <w16cex:commentExtensible w16cex:durableId="61ECCA4C" w16cex:dateUtc="2024-06-20T21:37:00Z"/>
  <w16cex:commentExtensible w16cex:durableId="511A2C81" w16cex:dateUtc="2024-06-21T05:38:00Z"/>
  <w16cex:commentExtensible w16cex:durableId="4E66829F" w16cex:dateUtc="2024-06-21T05:46:00Z"/>
  <w16cex:commentExtensible w16cex:durableId="1908A82F" w16cex:dateUtc="2024-06-21T05:48:00Z"/>
  <w16cex:commentExtensible w16cex:durableId="29AAAD54" w16cex:dateUtc="2024-06-21T05: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18ECF59" w16cid:durableId="43684E1C"/>
  <w16cid:commentId w16cid:paraId="31223062" w16cid:durableId="200D021A"/>
  <w16cid:commentId w16cid:paraId="33CB597E" w16cid:durableId="4AFB7D3B"/>
  <w16cid:commentId w16cid:paraId="518E6BF7" w16cid:durableId="61ECCA4C"/>
  <w16cid:commentId w16cid:paraId="64E1E26B" w16cid:durableId="511A2C81"/>
  <w16cid:commentId w16cid:paraId="248328E6" w16cid:durableId="4E66829F"/>
  <w16cid:commentId w16cid:paraId="33069138" w16cid:durableId="1908A82F"/>
  <w16cid:commentId w16cid:paraId="078A5DA7" w16cid:durableId="29AAAD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B50B2" w14:textId="77777777" w:rsidR="007323E6" w:rsidRDefault="007323E6">
      <w:r>
        <w:separator/>
      </w:r>
    </w:p>
    <w:p w14:paraId="3C53A809" w14:textId="77777777" w:rsidR="007323E6" w:rsidRDefault="007323E6"/>
    <w:p w14:paraId="70624645" w14:textId="77777777" w:rsidR="007323E6" w:rsidRDefault="007323E6"/>
  </w:endnote>
  <w:endnote w:type="continuationSeparator" w:id="0">
    <w:p w14:paraId="6D7843A4" w14:textId="77777777" w:rsidR="007323E6" w:rsidRDefault="007323E6">
      <w:r>
        <w:continuationSeparator/>
      </w:r>
    </w:p>
    <w:p w14:paraId="39C7D13B" w14:textId="77777777" w:rsidR="007323E6" w:rsidRDefault="007323E6"/>
    <w:p w14:paraId="41B29894" w14:textId="77777777" w:rsidR="007323E6" w:rsidRDefault="007323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3FEEF" w14:textId="77777777" w:rsidR="00F11D53" w:rsidRDefault="00F11D53"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09BAF" w14:textId="77777777" w:rsidR="00100674" w:rsidRDefault="00100674" w:rsidP="00100674">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vii</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46BAE" w14:textId="77777777" w:rsidR="005C1AF4" w:rsidRPr="000B514D" w:rsidRDefault="005C1AF4"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14:paraId="2193C47C" w14:textId="77777777" w:rsidR="005C1AF4" w:rsidRPr="000B514D" w:rsidRDefault="005C1AF4" w:rsidP="008C16F5">
    <w:pPr>
      <w:autoSpaceDE w:val="0"/>
      <w:autoSpaceDN w:val="0"/>
      <w:adjustRightInd w:val="0"/>
      <w:jc w:val="center"/>
      <w:rPr>
        <w:rFonts w:cs="Arial"/>
        <w:i/>
        <w:color w:val="000000"/>
      </w:rPr>
    </w:pPr>
  </w:p>
  <w:p w14:paraId="3CE58D75" w14:textId="77777777" w:rsidR="005C1AF4" w:rsidRPr="000B514D" w:rsidRDefault="005C1AF4"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14:paraId="4D709520" w14:textId="77777777" w:rsidR="005C1AF4" w:rsidRPr="000B514D" w:rsidRDefault="005C1AF4"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14:paraId="7315BB5F" w14:textId="77777777" w:rsidR="005C1AF4" w:rsidRPr="000B514D" w:rsidRDefault="005C1AF4"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14:paraId="23C2280B" w14:textId="77777777" w:rsidR="005C1AF4" w:rsidRPr="000B514D" w:rsidRDefault="005C1AF4"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sidR="004C62DD">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14:paraId="6A8703A3" w14:textId="77777777" w:rsidR="005C1AF4" w:rsidRPr="000B514D" w:rsidRDefault="005C1AF4" w:rsidP="008C16F5">
    <w:pPr>
      <w:pStyle w:val="Footer"/>
      <w:jc w:val="center"/>
      <w:rPr>
        <w:rStyle w:val="PageNumber"/>
        <w:rFonts w:cs="Arial"/>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4A3A4" w14:textId="77777777" w:rsidR="005C1AF4" w:rsidRDefault="005C1AF4" w:rsidP="0002634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ix</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E9419" w14:textId="77777777" w:rsidR="005C1AF4" w:rsidRDefault="005C1AF4" w:rsidP="00262F2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1-2</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FFEE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xv</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D3E8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D1119" w14:textId="77777777" w:rsidR="005C1AF4" w:rsidRPr="007E56C4" w:rsidRDefault="005C1AF4" w:rsidP="007E56C4">
    <w:pPr>
      <w:pStyle w:val="Address"/>
      <w:rPr>
        <w:rFonts w:eastAsia="SimSun"/>
        <w:b/>
        <w:lang w:eastAsia="zh-CN" w:bidi="th-TH"/>
      </w:rPr>
    </w:pPr>
    <w:r w:rsidRPr="007E56C4">
      <w:rPr>
        <w:rFonts w:eastAsia="SimSun"/>
        <w:b/>
        <w:lang w:eastAsia="zh-CN" w:bidi="th-TH"/>
      </w:rPr>
      <w:t>Electric Power Research Institute</w:t>
    </w:r>
  </w:p>
  <w:p w14:paraId="74E5A7A6" w14:textId="77777777" w:rsidR="005C1AF4" w:rsidRPr="001A5C1B" w:rsidRDefault="005C1AF4" w:rsidP="007E56C4">
    <w:pPr>
      <w:pStyle w:val="Address"/>
      <w:rPr>
        <w:rFonts w:eastAsia="SimSun"/>
        <w:color w:val="000000"/>
        <w:lang w:val="es-ES" w:eastAsia="zh-CN" w:bidi="th-TH"/>
      </w:rPr>
    </w:pPr>
    <w:r w:rsidRPr="001A5C1B">
      <w:rPr>
        <w:rFonts w:eastAsia="SimSun"/>
        <w:lang w:val="es-ES" w:eastAsia="zh-CN" w:bidi="th-TH"/>
      </w:rPr>
      <w:t xml:space="preserve">3420 Hillview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1137F" w14:textId="77777777" w:rsidR="005C1AF4" w:rsidRPr="002B5FC8" w:rsidRDefault="005C1AF4"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14:paraId="1E65A709" w14:textId="77777777" w:rsidR="005C1AF4" w:rsidRPr="002B5FC8" w:rsidRDefault="005C1AF4"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7C6FF" w14:textId="77777777" w:rsidR="005C1AF4" w:rsidRDefault="005C1AF4" w:rsidP="00685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796E3" w14:textId="77777777" w:rsidR="005C1AF4" w:rsidRPr="00685A0C" w:rsidRDefault="005C1AF4" w:rsidP="00685A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1018" w14:textId="77777777" w:rsidR="005C1AF4" w:rsidRDefault="005C1AF4" w:rsidP="00034C9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8C161" w14:textId="77777777" w:rsidR="005C1AF4" w:rsidRDefault="005C1AF4" w:rsidP="00D02977">
    <w:pPr>
      <w:pStyle w:val="BodyText"/>
      <w:pBdr>
        <w:top w:val="single" w:sz="4" w:space="1" w:color="auto"/>
      </w:pBdr>
    </w:pPr>
    <w:r>
      <w:t>This publication is a corporate document that should be cited in the literature in the following manner:</w:t>
    </w:r>
  </w:p>
  <w:p w14:paraId="449F90DC" w14:textId="2F81031B" w:rsidR="005C1AF4" w:rsidRPr="005B5DD0" w:rsidRDefault="00000000"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Content>
        <w:r w:rsidR="006650CF">
          <w:rPr>
            <w:i/>
          </w:rPr>
          <w:t>Effectiveness of Belleville Washers for Seismic Retrofit of Substation Equipment</w:t>
        </w:r>
      </w:sdtContent>
    </w:sdt>
    <w:r w:rsidR="005C1AF4" w:rsidRPr="005B5DD0">
      <w:rPr>
        <w:i/>
      </w:rPr>
      <w:t>:</w:t>
    </w:r>
    <w:r w:rsidR="005C1AF4">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Content>
        <w:r w:rsidR="00C9563E">
          <w:rPr>
            <w:i/>
          </w:rPr>
          <w:t>Experimental and analytical research results</w:t>
        </w:r>
      </w:sdtContent>
    </w:sdt>
    <w:r w:rsidR="005C1AF4" w:rsidRPr="005B5DD0">
      <w:rPr>
        <w:i/>
      </w:rPr>
      <w:t xml:space="preserve">. </w:t>
    </w:r>
    <w:r w:rsidR="005C1AF4">
      <w:t>EPRI</w:t>
    </w:r>
    <w:r w:rsidR="005C1AF4" w:rsidRPr="003570B3">
      <w:t>, Palo Alto, CA:</w:t>
    </w:r>
    <w:r w:rsidR="005C1AF4">
      <w:t xml:space="preserve"> </w:t>
    </w:r>
    <w:r w:rsidR="004C62DD">
      <w:t>20</w:t>
    </w:r>
    <w:r w:rsidR="00024CAC">
      <w:t>24</w:t>
    </w:r>
    <w:r w:rsidR="005C1AF4" w:rsidRPr="003570B3">
      <w:t>.</w:t>
    </w:r>
    <w:r w:rsidR="005C1AF4">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Content>
        <w:r w:rsidR="005C1AF4">
          <w:t>InsertSAPNumberHere</w:t>
        </w:r>
      </w:sdtContent>
    </w:sdt>
    <w:r w:rsidR="005C1AF4">
      <w:t>.</w:t>
    </w:r>
  </w:p>
  <w:p w14:paraId="388533F8"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C291"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329D4" w14:textId="77777777" w:rsidR="005C1AF4" w:rsidRPr="000B514D" w:rsidRDefault="005C1AF4"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14:paraId="6EA85AB7" w14:textId="3B0B5B01" w:rsidR="005C1AF4" w:rsidRDefault="00000000"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Content>
        <w:r w:rsidR="006650CF">
          <w:rPr>
            <w:i/>
          </w:rPr>
          <w:t>Effectiveness of Belleville Washers for Seismic Retrofit of Substation Equipment</w:t>
        </w:r>
      </w:sdtContent>
    </w:sdt>
    <w:r w:rsidR="005C1AF4">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Content>
        <w:r w:rsidR="00C9563E">
          <w:rPr>
            <w:i/>
          </w:rPr>
          <w:t>Experimental and analytical research results</w:t>
        </w:r>
      </w:sdtContent>
    </w:sdt>
    <w:r w:rsidR="005C1AF4" w:rsidRPr="000B514D">
      <w:rPr>
        <w:rFonts w:cs="Arial"/>
        <w:i/>
      </w:rPr>
      <w:t xml:space="preserve">. </w:t>
    </w:r>
    <w:r w:rsidR="005C1AF4" w:rsidRPr="000B514D">
      <w:rPr>
        <w:rFonts w:cs="Arial"/>
      </w:rPr>
      <w:t xml:space="preserve">EPRI, Palo Alto, CA: </w:t>
    </w:r>
    <w:r w:rsidR="000B2A31">
      <w:rPr>
        <w:rFonts w:cs="Arial"/>
      </w:rPr>
      <w:t>2017</w:t>
    </w:r>
    <w:r w:rsidR="005C1AF4"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Content>
        <w:r w:rsidR="005C1AF4">
          <w:rPr>
            <w:rFonts w:cs="Arial"/>
          </w:rPr>
          <w:t>InsertSAPNumberHere</w:t>
        </w:r>
      </w:sdtContent>
    </w:sdt>
    <w:r w:rsidR="005C1AF4" w:rsidRPr="000B514D">
      <w:rPr>
        <w:rFonts w:cs="Arial"/>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FC89A" w14:textId="77777777" w:rsidR="005C1AF4" w:rsidRDefault="005C1AF4"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sidR="000B2331">
      <w:rPr>
        <w:rStyle w:val="PageNumber"/>
        <w:noProof/>
      </w:rPr>
      <w:t>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63007" w14:textId="77777777" w:rsidR="004C62DD" w:rsidRDefault="004C62DD" w:rsidP="004C62D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viii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839FA" w14:textId="77777777" w:rsidR="007323E6" w:rsidRDefault="007323E6">
      <w:r>
        <w:separator/>
      </w:r>
    </w:p>
    <w:p w14:paraId="3335207C" w14:textId="77777777" w:rsidR="007323E6" w:rsidRDefault="007323E6"/>
  </w:footnote>
  <w:footnote w:type="continuationSeparator" w:id="0">
    <w:p w14:paraId="6C32D86C" w14:textId="77777777" w:rsidR="007323E6" w:rsidRDefault="007323E6">
      <w:r>
        <w:continuationSeparator/>
      </w:r>
    </w:p>
    <w:p w14:paraId="75A5887D" w14:textId="77777777" w:rsidR="007323E6" w:rsidRDefault="007323E6"/>
    <w:p w14:paraId="6A721AEB" w14:textId="77777777" w:rsidR="007323E6" w:rsidRDefault="007323E6"/>
  </w:footnote>
  <w:footnote w:id="1">
    <w:p w14:paraId="4DD7D148" w14:textId="753D1BB5" w:rsidR="00D40BBF" w:rsidRDefault="00D40BBF">
      <w:pPr>
        <w:pStyle w:val="FootnoteText"/>
      </w:pPr>
      <w:r>
        <w:rPr>
          <w:rStyle w:val="FootnoteReference"/>
        </w:rPr>
        <w:footnoteRef/>
      </w:r>
      <w:r>
        <w:t xml:space="preserve"> for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2022. IOP Publishing.</w:t>
      </w:r>
      <w:r>
        <w:fldChar w:fldCharType="end"/>
      </w:r>
      <w:r>
        <w:t>). Such approaches are not pursued in the present project but offer possibilities to consider in the future.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918D7" w14:textId="77777777" w:rsidR="005C1AF4" w:rsidRDefault="005C1AF4">
    <w:pPr>
      <w:pStyle w:val="Header"/>
      <w:tabs>
        <w:tab w:val="clear" w:pos="4320"/>
        <w:tab w:val="clear" w:pos="8640"/>
        <w:tab w:val="right" w:pos="9990"/>
      </w:tabs>
    </w:pPr>
    <w:r>
      <w:rPr>
        <w:noProof/>
      </w:rPr>
      <w:drawing>
        <wp:inline distT="0" distB="0" distL="0" distR="0" wp14:anchorId="7CEAC8BD" wp14:editId="5623ECED">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9B1BE" w14:textId="77777777" w:rsidR="005C1AF4" w:rsidRDefault="005C1AF4" w:rsidP="00F972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6B110" w14:textId="77777777" w:rsidR="005C1AF4" w:rsidRDefault="005C1AF4" w:rsidP="00F972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5D69A" w14:textId="77777777" w:rsidR="005C1AF4" w:rsidRDefault="005C1AF4" w:rsidP="00F972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E8D4C" w14:textId="77777777" w:rsidR="005C1AF4" w:rsidRDefault="005C1AF4" w:rsidP="00F972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E10A4" w14:textId="77777777" w:rsidR="005C1AF4" w:rsidRDefault="005C1AF4" w:rsidP="00D4558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1C75E" w14:textId="77777777" w:rsidR="005C1AF4" w:rsidRDefault="005C1AF4" w:rsidP="00F9727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CE57A" w14:textId="77777777" w:rsidR="005C1AF4" w:rsidRPr="001402AC" w:rsidRDefault="005C1AF4" w:rsidP="00140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603C4" w14:textId="77777777" w:rsidR="005C1AF4" w:rsidRDefault="005C1AF4" w:rsidP="00685A0C">
    <w:pPr>
      <w:pStyle w:val="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8F38E" w14:textId="77777777" w:rsidR="005C1AF4" w:rsidRDefault="005C1AF4" w:rsidP="00A662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C8969" w14:textId="77777777" w:rsidR="005C1AF4" w:rsidRDefault="005C1AF4" w:rsidP="00F972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0ACEC" w14:textId="77777777" w:rsidR="0047543B" w:rsidRPr="000B514D" w:rsidRDefault="0047543B" w:rsidP="0047543B">
    <w:pPr>
      <w:pStyle w:val="Header"/>
      <w:rPr>
        <w:rFonts w:cs="Arial"/>
        <w:i/>
        <w:sz w:val="28"/>
        <w:szCs w:val="28"/>
      </w:rPr>
    </w:pPr>
  </w:p>
  <w:p w14:paraId="0556C76F" w14:textId="77777777" w:rsidR="0047543B" w:rsidRPr="000B514D" w:rsidRDefault="0047543B"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3B451A16" wp14:editId="65069D99">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6D2D9DCD" w14:textId="77777777" w:rsidR="0047543B" w:rsidRPr="000B514D" w:rsidRDefault="0047543B" w:rsidP="0047543B">
    <w:pPr>
      <w:pStyle w:val="Header"/>
      <w:tabs>
        <w:tab w:val="clear" w:pos="8640"/>
        <w:tab w:val="right" w:pos="10800"/>
      </w:tabs>
      <w:spacing w:after="1260"/>
      <w:rPr>
        <w:rFonts w:cs="Arial"/>
        <w:i/>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19B5A" w14:textId="77777777" w:rsidR="004C62DD" w:rsidRPr="000B514D" w:rsidRDefault="004C62DD" w:rsidP="004C62DD">
    <w:pPr>
      <w:pStyle w:val="Header"/>
      <w:rPr>
        <w:rFonts w:cs="Arial"/>
        <w:i/>
        <w:sz w:val="28"/>
        <w:szCs w:val="28"/>
      </w:rPr>
    </w:pPr>
  </w:p>
  <w:p w14:paraId="3EC1BF3C" w14:textId="77777777" w:rsidR="004C62DD" w:rsidRPr="000B514D" w:rsidRDefault="004C62DD"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9D8EE18" wp14:editId="2232DDB2">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9D23E3C" w14:textId="77777777" w:rsidR="004C62DD" w:rsidRPr="000B514D" w:rsidRDefault="004C62DD" w:rsidP="004C62DD">
    <w:pPr>
      <w:pStyle w:val="Header"/>
      <w:tabs>
        <w:tab w:val="clear" w:pos="8640"/>
        <w:tab w:val="right" w:pos="10800"/>
      </w:tabs>
      <w:spacing w:after="1260"/>
      <w:rPr>
        <w:rFonts w:cs="Arial"/>
        <w:i/>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0CC9C" w14:textId="77777777" w:rsidR="005C1AF4" w:rsidRPr="000B514D" w:rsidRDefault="005C1AF4" w:rsidP="008C16F5">
    <w:pPr>
      <w:pStyle w:val="Header"/>
      <w:rPr>
        <w:rFonts w:cs="Arial"/>
        <w:i/>
        <w:sz w:val="28"/>
        <w:szCs w:val="28"/>
      </w:rPr>
    </w:pPr>
  </w:p>
  <w:p w14:paraId="11E65F3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146FBA60" wp14:editId="1D4DBE02">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4DDF2242" w14:textId="77777777" w:rsidR="005C1AF4" w:rsidRPr="000B514D" w:rsidRDefault="005C1AF4" w:rsidP="008C16F5">
    <w:pPr>
      <w:pStyle w:val="Header"/>
      <w:tabs>
        <w:tab w:val="clear" w:pos="8640"/>
        <w:tab w:val="right" w:pos="10800"/>
      </w:tabs>
      <w:rPr>
        <w:rFonts w:cs="Arial"/>
        <w:i/>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2916D" w14:textId="77777777" w:rsidR="005C1AF4" w:rsidRPr="000B514D" w:rsidRDefault="005C1AF4" w:rsidP="008C16F5">
    <w:pPr>
      <w:pStyle w:val="Header"/>
      <w:rPr>
        <w:rFonts w:cs="Arial"/>
        <w:i/>
        <w:sz w:val="28"/>
        <w:szCs w:val="28"/>
      </w:rPr>
    </w:pPr>
  </w:p>
  <w:p w14:paraId="2D11FCF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A7F10FE" wp14:editId="07BBB7F1">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6220E4F" w14:textId="77777777" w:rsidR="005C1AF4" w:rsidRPr="000B514D" w:rsidRDefault="005C1AF4" w:rsidP="008C16F5">
    <w:pPr>
      <w:pStyle w:val="Header"/>
      <w:tabs>
        <w:tab w:val="clear" w:pos="8640"/>
        <w:tab w:val="right" w:pos="10800"/>
      </w:tabs>
      <w:spacing w:after="1260"/>
      <w:rPr>
        <w:rFonts w:cs="Arial"/>
        <w:i/>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58806" w14:textId="77777777" w:rsidR="005C1AF4" w:rsidRDefault="005C1AF4" w:rsidP="00D02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15:restartNumberingAfterBreak="0">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15:restartNumberingAfterBreak="0">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15:restartNumberingAfterBreak="0">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15:restartNumberingAfterBreak="0">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15:restartNumberingAfterBreak="0">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E7F5C"/>
    <w:multiLevelType w:val="singleLevel"/>
    <w:tmpl w:val="3920F878"/>
    <w:lvl w:ilvl="0">
      <w:start w:val="1"/>
      <w:numFmt w:val="decimal"/>
      <w:lvlText w:val="%1."/>
      <w:legacy w:legacy="1" w:legacySpace="0" w:legacyIndent="288"/>
      <w:lvlJc w:val="left"/>
      <w:pPr>
        <w:ind w:left="547" w:hanging="288"/>
      </w:pPr>
    </w:lvl>
  </w:abstractNum>
  <w:num w:numId="1" w16cid:durableId="782043359">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16cid:durableId="959994543">
    <w:abstractNumId w:val="8"/>
  </w:num>
  <w:num w:numId="3" w16cid:durableId="1449398904">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16cid:durableId="1702901150">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16cid:durableId="1818184200">
    <w:abstractNumId w:val="14"/>
  </w:num>
  <w:num w:numId="6" w16cid:durableId="899365163">
    <w:abstractNumId w:val="23"/>
  </w:num>
  <w:num w:numId="7" w16cid:durableId="1668439128">
    <w:abstractNumId w:val="26"/>
  </w:num>
  <w:num w:numId="8" w16cid:durableId="2062559312">
    <w:abstractNumId w:val="1"/>
  </w:num>
  <w:num w:numId="9" w16cid:durableId="1864706543">
    <w:abstractNumId w:val="6"/>
  </w:num>
  <w:num w:numId="10" w16cid:durableId="783578611">
    <w:abstractNumId w:val="13"/>
  </w:num>
  <w:num w:numId="11" w16cid:durableId="583883477">
    <w:abstractNumId w:val="2"/>
  </w:num>
  <w:num w:numId="12" w16cid:durableId="454060825">
    <w:abstractNumId w:val="19"/>
  </w:num>
  <w:num w:numId="13" w16cid:durableId="562378062">
    <w:abstractNumId w:val="6"/>
  </w:num>
  <w:num w:numId="14" w16cid:durableId="356006331">
    <w:abstractNumId w:val="5"/>
  </w:num>
  <w:num w:numId="15" w16cid:durableId="7534735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16cid:durableId="491146433">
    <w:abstractNumId w:val="9"/>
  </w:num>
  <w:num w:numId="17" w16cid:durableId="649864920">
    <w:abstractNumId w:val="4"/>
  </w:num>
  <w:num w:numId="18" w16cid:durableId="1626156716">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16cid:durableId="1178469373">
    <w:abstractNumId w:val="10"/>
  </w:num>
  <w:num w:numId="20" w16cid:durableId="1096360528">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16cid:durableId="61145951">
    <w:abstractNumId w:val="12"/>
  </w:num>
  <w:num w:numId="22" w16cid:durableId="1415467429">
    <w:abstractNumId w:val="22"/>
  </w:num>
  <w:num w:numId="23" w16cid:durableId="1935045572">
    <w:abstractNumId w:val="24"/>
  </w:num>
  <w:num w:numId="24" w16cid:durableId="1229414394">
    <w:abstractNumId w:val="8"/>
    <w:lvlOverride w:ilvl="0">
      <w:startOverride w:val="1"/>
    </w:lvlOverride>
  </w:num>
  <w:num w:numId="25" w16cid:durableId="172186988">
    <w:abstractNumId w:val="23"/>
  </w:num>
  <w:num w:numId="26" w16cid:durableId="356347813">
    <w:abstractNumId w:val="8"/>
    <w:lvlOverride w:ilvl="0">
      <w:startOverride w:val="1"/>
    </w:lvlOverride>
  </w:num>
  <w:num w:numId="27" w16cid:durableId="2133935428">
    <w:abstractNumId w:val="8"/>
    <w:lvlOverride w:ilvl="0">
      <w:startOverride w:val="1"/>
    </w:lvlOverride>
  </w:num>
  <w:num w:numId="28" w16cid:durableId="1175925140">
    <w:abstractNumId w:val="8"/>
    <w:lvlOverride w:ilvl="0">
      <w:startOverride w:val="1"/>
    </w:lvlOverride>
  </w:num>
  <w:num w:numId="29" w16cid:durableId="1353914917">
    <w:abstractNumId w:val="3"/>
  </w:num>
  <w:num w:numId="30" w16cid:durableId="1882590739">
    <w:abstractNumId w:val="8"/>
    <w:lvlOverride w:ilvl="0">
      <w:startOverride w:val="1"/>
    </w:lvlOverride>
  </w:num>
  <w:num w:numId="31" w16cid:durableId="617680608">
    <w:abstractNumId w:val="25"/>
  </w:num>
  <w:num w:numId="32" w16cid:durableId="1681279121">
    <w:abstractNumId w:val="17"/>
  </w:num>
  <w:num w:numId="33" w16cid:durableId="1801529134">
    <w:abstractNumId w:val="18"/>
  </w:num>
  <w:num w:numId="34" w16cid:durableId="852231023">
    <w:abstractNumId w:val="20"/>
  </w:num>
  <w:num w:numId="35" w16cid:durableId="1699621306">
    <w:abstractNumId w:val="11"/>
  </w:num>
  <w:num w:numId="36" w16cid:durableId="1120958238">
    <w:abstractNumId w:val="15"/>
  </w:num>
  <w:num w:numId="37" w16cid:durableId="1738087987">
    <w:abstractNumId w:val="25"/>
  </w:num>
  <w:num w:numId="38" w16cid:durableId="1721711795">
    <w:abstractNumId w:val="16"/>
  </w:num>
  <w:num w:numId="39" w16cid:durableId="754937440">
    <w:abstractNumId w:val="21"/>
  </w:num>
  <w:num w:numId="40" w16cid:durableId="41059082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mpner,Leon Jr (BPA) - TEL-TPP-3">
    <w15:presenceInfo w15:providerId="AD" w15:userId="S-1-5-21-2009805145-1601463483-1839490880-2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9&lt;/item&gt;&lt;item&gt;40&lt;/item&gt;&lt;item&gt;41&lt;/item&gt;&lt;/record-ids&gt;&lt;/item&gt;&lt;/Libraries&gt;"/>
  </w:docVars>
  <w:rsids>
    <w:rsidRoot w:val="009646F7"/>
    <w:rsid w:val="00002C5B"/>
    <w:rsid w:val="000034F9"/>
    <w:rsid w:val="000035C6"/>
    <w:rsid w:val="00010D18"/>
    <w:rsid w:val="00011CDF"/>
    <w:rsid w:val="00011EA0"/>
    <w:rsid w:val="00014BB2"/>
    <w:rsid w:val="00014C75"/>
    <w:rsid w:val="000158AA"/>
    <w:rsid w:val="000204A1"/>
    <w:rsid w:val="00024CAC"/>
    <w:rsid w:val="0002634C"/>
    <w:rsid w:val="00027996"/>
    <w:rsid w:val="00030BF4"/>
    <w:rsid w:val="000322D3"/>
    <w:rsid w:val="00034C9C"/>
    <w:rsid w:val="000350F1"/>
    <w:rsid w:val="00035F14"/>
    <w:rsid w:val="00036CF3"/>
    <w:rsid w:val="000413ED"/>
    <w:rsid w:val="000464E1"/>
    <w:rsid w:val="0005377C"/>
    <w:rsid w:val="00053D27"/>
    <w:rsid w:val="000567D9"/>
    <w:rsid w:val="00063846"/>
    <w:rsid w:val="00067EAA"/>
    <w:rsid w:val="00070336"/>
    <w:rsid w:val="00081AD4"/>
    <w:rsid w:val="00082903"/>
    <w:rsid w:val="00083DC5"/>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5AB"/>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30313"/>
    <w:rsid w:val="00134E49"/>
    <w:rsid w:val="0013550E"/>
    <w:rsid w:val="001402AC"/>
    <w:rsid w:val="001409C7"/>
    <w:rsid w:val="00144CD1"/>
    <w:rsid w:val="00145949"/>
    <w:rsid w:val="00145A9E"/>
    <w:rsid w:val="001467FA"/>
    <w:rsid w:val="00150F11"/>
    <w:rsid w:val="001538EA"/>
    <w:rsid w:val="00155D7B"/>
    <w:rsid w:val="001616D6"/>
    <w:rsid w:val="001620B1"/>
    <w:rsid w:val="00164B20"/>
    <w:rsid w:val="00170083"/>
    <w:rsid w:val="00181E91"/>
    <w:rsid w:val="00183A84"/>
    <w:rsid w:val="0019799E"/>
    <w:rsid w:val="001B3438"/>
    <w:rsid w:val="001B5876"/>
    <w:rsid w:val="001B5AAB"/>
    <w:rsid w:val="001B5E45"/>
    <w:rsid w:val="001C0B35"/>
    <w:rsid w:val="001C1487"/>
    <w:rsid w:val="001C5748"/>
    <w:rsid w:val="001C714C"/>
    <w:rsid w:val="001D0653"/>
    <w:rsid w:val="001D143E"/>
    <w:rsid w:val="001D1D43"/>
    <w:rsid w:val="001D6A27"/>
    <w:rsid w:val="001D7E4A"/>
    <w:rsid w:val="001E4F38"/>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499B"/>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76926"/>
    <w:rsid w:val="00277FFA"/>
    <w:rsid w:val="00280D49"/>
    <w:rsid w:val="00281540"/>
    <w:rsid w:val="0028689B"/>
    <w:rsid w:val="00293F8D"/>
    <w:rsid w:val="00294C75"/>
    <w:rsid w:val="00295BCD"/>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2716"/>
    <w:rsid w:val="003146BD"/>
    <w:rsid w:val="00315C05"/>
    <w:rsid w:val="00315EBA"/>
    <w:rsid w:val="003175F3"/>
    <w:rsid w:val="0032257F"/>
    <w:rsid w:val="0032518C"/>
    <w:rsid w:val="00331949"/>
    <w:rsid w:val="00334AA1"/>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793B"/>
    <w:rsid w:val="00404291"/>
    <w:rsid w:val="004053F3"/>
    <w:rsid w:val="00407B26"/>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422A"/>
    <w:rsid w:val="0047543B"/>
    <w:rsid w:val="00476941"/>
    <w:rsid w:val="00476DCD"/>
    <w:rsid w:val="0048020A"/>
    <w:rsid w:val="00481069"/>
    <w:rsid w:val="00482239"/>
    <w:rsid w:val="004822F9"/>
    <w:rsid w:val="00487288"/>
    <w:rsid w:val="00487920"/>
    <w:rsid w:val="00490FEC"/>
    <w:rsid w:val="0049421A"/>
    <w:rsid w:val="0049595F"/>
    <w:rsid w:val="00497C7B"/>
    <w:rsid w:val="004A1045"/>
    <w:rsid w:val="004A5031"/>
    <w:rsid w:val="004B55FD"/>
    <w:rsid w:val="004B63D4"/>
    <w:rsid w:val="004C3128"/>
    <w:rsid w:val="004C583B"/>
    <w:rsid w:val="004C62DD"/>
    <w:rsid w:val="004C796B"/>
    <w:rsid w:val="004D40C9"/>
    <w:rsid w:val="004D4209"/>
    <w:rsid w:val="004D7D27"/>
    <w:rsid w:val="004E1FD7"/>
    <w:rsid w:val="004E32E7"/>
    <w:rsid w:val="004E4082"/>
    <w:rsid w:val="004E49E1"/>
    <w:rsid w:val="004E5071"/>
    <w:rsid w:val="004E7384"/>
    <w:rsid w:val="004E7DD4"/>
    <w:rsid w:val="004F750C"/>
    <w:rsid w:val="00500D3C"/>
    <w:rsid w:val="00502C8D"/>
    <w:rsid w:val="00506646"/>
    <w:rsid w:val="00506E7A"/>
    <w:rsid w:val="00517FCE"/>
    <w:rsid w:val="00524BE5"/>
    <w:rsid w:val="00533FD5"/>
    <w:rsid w:val="00536068"/>
    <w:rsid w:val="0053769E"/>
    <w:rsid w:val="005400C6"/>
    <w:rsid w:val="005420EA"/>
    <w:rsid w:val="00547495"/>
    <w:rsid w:val="0055196D"/>
    <w:rsid w:val="00551CF8"/>
    <w:rsid w:val="00551F16"/>
    <w:rsid w:val="0056000C"/>
    <w:rsid w:val="005630AF"/>
    <w:rsid w:val="0056638A"/>
    <w:rsid w:val="0057395E"/>
    <w:rsid w:val="00573D86"/>
    <w:rsid w:val="005758CC"/>
    <w:rsid w:val="00576BB0"/>
    <w:rsid w:val="0058044A"/>
    <w:rsid w:val="0058288B"/>
    <w:rsid w:val="00582890"/>
    <w:rsid w:val="005829FC"/>
    <w:rsid w:val="00583E40"/>
    <w:rsid w:val="00583FA5"/>
    <w:rsid w:val="00585A1B"/>
    <w:rsid w:val="00590472"/>
    <w:rsid w:val="0059065F"/>
    <w:rsid w:val="00593469"/>
    <w:rsid w:val="00596521"/>
    <w:rsid w:val="005968D9"/>
    <w:rsid w:val="005972A7"/>
    <w:rsid w:val="005A157E"/>
    <w:rsid w:val="005A5C05"/>
    <w:rsid w:val="005A610A"/>
    <w:rsid w:val="005B173F"/>
    <w:rsid w:val="005B3B56"/>
    <w:rsid w:val="005B5DD0"/>
    <w:rsid w:val="005B7F6B"/>
    <w:rsid w:val="005C0781"/>
    <w:rsid w:val="005C1AF4"/>
    <w:rsid w:val="005C2DDA"/>
    <w:rsid w:val="005C443A"/>
    <w:rsid w:val="005C6CF5"/>
    <w:rsid w:val="005D1520"/>
    <w:rsid w:val="005D21CB"/>
    <w:rsid w:val="005D40CE"/>
    <w:rsid w:val="005D4892"/>
    <w:rsid w:val="005D5EF1"/>
    <w:rsid w:val="005D7DFE"/>
    <w:rsid w:val="005E0251"/>
    <w:rsid w:val="005E0F48"/>
    <w:rsid w:val="005E10F3"/>
    <w:rsid w:val="005E18CD"/>
    <w:rsid w:val="005E5180"/>
    <w:rsid w:val="005E5759"/>
    <w:rsid w:val="005F13A3"/>
    <w:rsid w:val="005F22DE"/>
    <w:rsid w:val="00601EDF"/>
    <w:rsid w:val="00602525"/>
    <w:rsid w:val="00605838"/>
    <w:rsid w:val="00607AF8"/>
    <w:rsid w:val="00610C15"/>
    <w:rsid w:val="00611FDE"/>
    <w:rsid w:val="0061635E"/>
    <w:rsid w:val="006173CD"/>
    <w:rsid w:val="00624041"/>
    <w:rsid w:val="006241DC"/>
    <w:rsid w:val="00624BB1"/>
    <w:rsid w:val="00627E89"/>
    <w:rsid w:val="00636445"/>
    <w:rsid w:val="00637A5B"/>
    <w:rsid w:val="0064346B"/>
    <w:rsid w:val="00647AC6"/>
    <w:rsid w:val="006505BB"/>
    <w:rsid w:val="00651116"/>
    <w:rsid w:val="00655037"/>
    <w:rsid w:val="00655A56"/>
    <w:rsid w:val="00661376"/>
    <w:rsid w:val="006650CF"/>
    <w:rsid w:val="006744FB"/>
    <w:rsid w:val="00675241"/>
    <w:rsid w:val="00675A55"/>
    <w:rsid w:val="00680026"/>
    <w:rsid w:val="00683680"/>
    <w:rsid w:val="00685A0C"/>
    <w:rsid w:val="006929D5"/>
    <w:rsid w:val="00692EC2"/>
    <w:rsid w:val="00696D7F"/>
    <w:rsid w:val="00697A7F"/>
    <w:rsid w:val="006A0B13"/>
    <w:rsid w:val="006A27C1"/>
    <w:rsid w:val="006A63C9"/>
    <w:rsid w:val="006B253E"/>
    <w:rsid w:val="006B5369"/>
    <w:rsid w:val="006B580E"/>
    <w:rsid w:val="006B6A07"/>
    <w:rsid w:val="006B7B23"/>
    <w:rsid w:val="006C3218"/>
    <w:rsid w:val="006C62F2"/>
    <w:rsid w:val="006C66B2"/>
    <w:rsid w:val="006D0331"/>
    <w:rsid w:val="006D11FF"/>
    <w:rsid w:val="006D1BD9"/>
    <w:rsid w:val="006D208D"/>
    <w:rsid w:val="006D399D"/>
    <w:rsid w:val="006D4C8F"/>
    <w:rsid w:val="006D5D1B"/>
    <w:rsid w:val="006D7954"/>
    <w:rsid w:val="006E2243"/>
    <w:rsid w:val="006E34E9"/>
    <w:rsid w:val="006E3ECA"/>
    <w:rsid w:val="006E44AD"/>
    <w:rsid w:val="006E6679"/>
    <w:rsid w:val="006F1A49"/>
    <w:rsid w:val="006F5F9D"/>
    <w:rsid w:val="006F77A1"/>
    <w:rsid w:val="006F786B"/>
    <w:rsid w:val="006F78FE"/>
    <w:rsid w:val="007003AE"/>
    <w:rsid w:val="00703452"/>
    <w:rsid w:val="00703C25"/>
    <w:rsid w:val="00706C29"/>
    <w:rsid w:val="00707A18"/>
    <w:rsid w:val="00710CD4"/>
    <w:rsid w:val="00711770"/>
    <w:rsid w:val="00711C2E"/>
    <w:rsid w:val="00717C83"/>
    <w:rsid w:val="007244C4"/>
    <w:rsid w:val="00727432"/>
    <w:rsid w:val="007323E6"/>
    <w:rsid w:val="00734CB4"/>
    <w:rsid w:val="00735CB9"/>
    <w:rsid w:val="00737AB2"/>
    <w:rsid w:val="00740206"/>
    <w:rsid w:val="00740A21"/>
    <w:rsid w:val="00743606"/>
    <w:rsid w:val="00744E4B"/>
    <w:rsid w:val="00744FAF"/>
    <w:rsid w:val="0074649D"/>
    <w:rsid w:val="00751B34"/>
    <w:rsid w:val="00754A1E"/>
    <w:rsid w:val="007552F9"/>
    <w:rsid w:val="0075668A"/>
    <w:rsid w:val="00761B59"/>
    <w:rsid w:val="00764FE4"/>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7880"/>
    <w:rsid w:val="007A1408"/>
    <w:rsid w:val="007A1520"/>
    <w:rsid w:val="007B1489"/>
    <w:rsid w:val="007B27C7"/>
    <w:rsid w:val="007B3224"/>
    <w:rsid w:val="007B3AF6"/>
    <w:rsid w:val="007B4A29"/>
    <w:rsid w:val="007B5339"/>
    <w:rsid w:val="007B5EF1"/>
    <w:rsid w:val="007C0312"/>
    <w:rsid w:val="007C4CCD"/>
    <w:rsid w:val="007C5BCB"/>
    <w:rsid w:val="007D0596"/>
    <w:rsid w:val="007D1FF5"/>
    <w:rsid w:val="007D4CD6"/>
    <w:rsid w:val="007D6EEA"/>
    <w:rsid w:val="007D7F2C"/>
    <w:rsid w:val="007E05A6"/>
    <w:rsid w:val="007E0E8A"/>
    <w:rsid w:val="007E2C5A"/>
    <w:rsid w:val="007E3FAC"/>
    <w:rsid w:val="007E4EF1"/>
    <w:rsid w:val="007E56C4"/>
    <w:rsid w:val="007F0645"/>
    <w:rsid w:val="007F2533"/>
    <w:rsid w:val="007F2CF9"/>
    <w:rsid w:val="007F4224"/>
    <w:rsid w:val="007F4F0F"/>
    <w:rsid w:val="007F581C"/>
    <w:rsid w:val="00800A2F"/>
    <w:rsid w:val="00801BBF"/>
    <w:rsid w:val="00803795"/>
    <w:rsid w:val="0080532D"/>
    <w:rsid w:val="00806167"/>
    <w:rsid w:val="008116B2"/>
    <w:rsid w:val="00811AD7"/>
    <w:rsid w:val="00811FC9"/>
    <w:rsid w:val="00812B9D"/>
    <w:rsid w:val="00815936"/>
    <w:rsid w:val="00820D63"/>
    <w:rsid w:val="008247DB"/>
    <w:rsid w:val="00827748"/>
    <w:rsid w:val="00831D90"/>
    <w:rsid w:val="00835620"/>
    <w:rsid w:val="00837B0F"/>
    <w:rsid w:val="00837FC5"/>
    <w:rsid w:val="00841080"/>
    <w:rsid w:val="008426A0"/>
    <w:rsid w:val="008426D6"/>
    <w:rsid w:val="00845622"/>
    <w:rsid w:val="00854039"/>
    <w:rsid w:val="008558DB"/>
    <w:rsid w:val="00857148"/>
    <w:rsid w:val="0087332A"/>
    <w:rsid w:val="0087570A"/>
    <w:rsid w:val="0088273D"/>
    <w:rsid w:val="00882888"/>
    <w:rsid w:val="00883302"/>
    <w:rsid w:val="008918A8"/>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0316"/>
    <w:rsid w:val="008E100C"/>
    <w:rsid w:val="008E5390"/>
    <w:rsid w:val="008E5573"/>
    <w:rsid w:val="008E7694"/>
    <w:rsid w:val="00900B7A"/>
    <w:rsid w:val="00900C32"/>
    <w:rsid w:val="00901CCF"/>
    <w:rsid w:val="00902EB1"/>
    <w:rsid w:val="00907161"/>
    <w:rsid w:val="0091035E"/>
    <w:rsid w:val="00914570"/>
    <w:rsid w:val="00916E5B"/>
    <w:rsid w:val="00917B08"/>
    <w:rsid w:val="0092325A"/>
    <w:rsid w:val="00924988"/>
    <w:rsid w:val="009311C9"/>
    <w:rsid w:val="009313F9"/>
    <w:rsid w:val="00931B0A"/>
    <w:rsid w:val="009351ED"/>
    <w:rsid w:val="00936A11"/>
    <w:rsid w:val="009420B0"/>
    <w:rsid w:val="00944957"/>
    <w:rsid w:val="009509FA"/>
    <w:rsid w:val="00954721"/>
    <w:rsid w:val="00954DD5"/>
    <w:rsid w:val="009646F7"/>
    <w:rsid w:val="0096528F"/>
    <w:rsid w:val="00970044"/>
    <w:rsid w:val="009704FC"/>
    <w:rsid w:val="00972296"/>
    <w:rsid w:val="00972E7B"/>
    <w:rsid w:val="0097530F"/>
    <w:rsid w:val="0097546B"/>
    <w:rsid w:val="00981A16"/>
    <w:rsid w:val="00981B24"/>
    <w:rsid w:val="00982074"/>
    <w:rsid w:val="009866D0"/>
    <w:rsid w:val="00990A04"/>
    <w:rsid w:val="0099259A"/>
    <w:rsid w:val="00995448"/>
    <w:rsid w:val="00996109"/>
    <w:rsid w:val="009B3223"/>
    <w:rsid w:val="009B3972"/>
    <w:rsid w:val="009B444F"/>
    <w:rsid w:val="009C09DA"/>
    <w:rsid w:val="009C3890"/>
    <w:rsid w:val="009C4D41"/>
    <w:rsid w:val="009C648D"/>
    <w:rsid w:val="009C6589"/>
    <w:rsid w:val="009D2368"/>
    <w:rsid w:val="009D4328"/>
    <w:rsid w:val="009D7FA0"/>
    <w:rsid w:val="009E08AA"/>
    <w:rsid w:val="009E1A7A"/>
    <w:rsid w:val="009E1AE1"/>
    <w:rsid w:val="009F0A14"/>
    <w:rsid w:val="009F216C"/>
    <w:rsid w:val="009F50B7"/>
    <w:rsid w:val="009F51ED"/>
    <w:rsid w:val="009F606F"/>
    <w:rsid w:val="00A00917"/>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62DE"/>
    <w:rsid w:val="00A67FB8"/>
    <w:rsid w:val="00A70196"/>
    <w:rsid w:val="00A722C0"/>
    <w:rsid w:val="00A75F2C"/>
    <w:rsid w:val="00A76414"/>
    <w:rsid w:val="00A77DB7"/>
    <w:rsid w:val="00A8183C"/>
    <w:rsid w:val="00A825FB"/>
    <w:rsid w:val="00A876B8"/>
    <w:rsid w:val="00AA471C"/>
    <w:rsid w:val="00AA76FF"/>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50ABB"/>
    <w:rsid w:val="00B50BC4"/>
    <w:rsid w:val="00B5475F"/>
    <w:rsid w:val="00B54B04"/>
    <w:rsid w:val="00B54CA1"/>
    <w:rsid w:val="00B60DA1"/>
    <w:rsid w:val="00B62BC4"/>
    <w:rsid w:val="00B62FED"/>
    <w:rsid w:val="00B6496A"/>
    <w:rsid w:val="00B65834"/>
    <w:rsid w:val="00B70454"/>
    <w:rsid w:val="00B71063"/>
    <w:rsid w:val="00B741A3"/>
    <w:rsid w:val="00B75BA3"/>
    <w:rsid w:val="00B80616"/>
    <w:rsid w:val="00B81919"/>
    <w:rsid w:val="00B82D65"/>
    <w:rsid w:val="00B84664"/>
    <w:rsid w:val="00B87B48"/>
    <w:rsid w:val="00B91B32"/>
    <w:rsid w:val="00B9326E"/>
    <w:rsid w:val="00B94FC3"/>
    <w:rsid w:val="00BB2E5F"/>
    <w:rsid w:val="00BB605C"/>
    <w:rsid w:val="00BB7347"/>
    <w:rsid w:val="00BC79E9"/>
    <w:rsid w:val="00BD3EAA"/>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23EA7"/>
    <w:rsid w:val="00C362A5"/>
    <w:rsid w:val="00C42AFE"/>
    <w:rsid w:val="00C45618"/>
    <w:rsid w:val="00C50C7A"/>
    <w:rsid w:val="00C52926"/>
    <w:rsid w:val="00C56344"/>
    <w:rsid w:val="00C56E5E"/>
    <w:rsid w:val="00C60C17"/>
    <w:rsid w:val="00C619CA"/>
    <w:rsid w:val="00C625FA"/>
    <w:rsid w:val="00C628AE"/>
    <w:rsid w:val="00C65A0A"/>
    <w:rsid w:val="00C7201A"/>
    <w:rsid w:val="00C72D99"/>
    <w:rsid w:val="00C75956"/>
    <w:rsid w:val="00C75A5B"/>
    <w:rsid w:val="00C75E4F"/>
    <w:rsid w:val="00C82729"/>
    <w:rsid w:val="00C87BAD"/>
    <w:rsid w:val="00C922B5"/>
    <w:rsid w:val="00C92C87"/>
    <w:rsid w:val="00C9563E"/>
    <w:rsid w:val="00CA0878"/>
    <w:rsid w:val="00CA2307"/>
    <w:rsid w:val="00CA4542"/>
    <w:rsid w:val="00CA471C"/>
    <w:rsid w:val="00CA505E"/>
    <w:rsid w:val="00CA7496"/>
    <w:rsid w:val="00CA789F"/>
    <w:rsid w:val="00CC3C6D"/>
    <w:rsid w:val="00CC5240"/>
    <w:rsid w:val="00CD03C4"/>
    <w:rsid w:val="00CD1C26"/>
    <w:rsid w:val="00CD275B"/>
    <w:rsid w:val="00CD460A"/>
    <w:rsid w:val="00CD7650"/>
    <w:rsid w:val="00CE39DB"/>
    <w:rsid w:val="00CF08C0"/>
    <w:rsid w:val="00CF4819"/>
    <w:rsid w:val="00CF5E32"/>
    <w:rsid w:val="00CF6508"/>
    <w:rsid w:val="00D02977"/>
    <w:rsid w:val="00D053CE"/>
    <w:rsid w:val="00D07301"/>
    <w:rsid w:val="00D11923"/>
    <w:rsid w:val="00D15878"/>
    <w:rsid w:val="00D17B19"/>
    <w:rsid w:val="00D20952"/>
    <w:rsid w:val="00D210FC"/>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6CB4"/>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41DE"/>
    <w:rsid w:val="00DB6EE3"/>
    <w:rsid w:val="00DC00FE"/>
    <w:rsid w:val="00DC0321"/>
    <w:rsid w:val="00DC1367"/>
    <w:rsid w:val="00DC2823"/>
    <w:rsid w:val="00DC42E7"/>
    <w:rsid w:val="00DC6850"/>
    <w:rsid w:val="00DD35CE"/>
    <w:rsid w:val="00DE2350"/>
    <w:rsid w:val="00DF219B"/>
    <w:rsid w:val="00DF2ECE"/>
    <w:rsid w:val="00DF426F"/>
    <w:rsid w:val="00DF4994"/>
    <w:rsid w:val="00DF5B18"/>
    <w:rsid w:val="00DF5EDB"/>
    <w:rsid w:val="00DF601F"/>
    <w:rsid w:val="00DF73EE"/>
    <w:rsid w:val="00E04623"/>
    <w:rsid w:val="00E07683"/>
    <w:rsid w:val="00E078E8"/>
    <w:rsid w:val="00E10329"/>
    <w:rsid w:val="00E11FDF"/>
    <w:rsid w:val="00E16D16"/>
    <w:rsid w:val="00E21A0B"/>
    <w:rsid w:val="00E2619E"/>
    <w:rsid w:val="00E30B84"/>
    <w:rsid w:val="00E324C6"/>
    <w:rsid w:val="00E35597"/>
    <w:rsid w:val="00E374FC"/>
    <w:rsid w:val="00E377A0"/>
    <w:rsid w:val="00E432A4"/>
    <w:rsid w:val="00E44F5A"/>
    <w:rsid w:val="00E53AED"/>
    <w:rsid w:val="00E541F7"/>
    <w:rsid w:val="00E569B2"/>
    <w:rsid w:val="00E57785"/>
    <w:rsid w:val="00E60471"/>
    <w:rsid w:val="00E6077A"/>
    <w:rsid w:val="00E626AD"/>
    <w:rsid w:val="00E64ECB"/>
    <w:rsid w:val="00E67462"/>
    <w:rsid w:val="00E70BCA"/>
    <w:rsid w:val="00E70E56"/>
    <w:rsid w:val="00E73FC0"/>
    <w:rsid w:val="00E749A7"/>
    <w:rsid w:val="00E7527D"/>
    <w:rsid w:val="00E77993"/>
    <w:rsid w:val="00E80788"/>
    <w:rsid w:val="00E83A48"/>
    <w:rsid w:val="00E83B67"/>
    <w:rsid w:val="00E85185"/>
    <w:rsid w:val="00E91073"/>
    <w:rsid w:val="00E94285"/>
    <w:rsid w:val="00E956AE"/>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6C7"/>
    <w:rsid w:val="00F0594D"/>
    <w:rsid w:val="00F107D0"/>
    <w:rsid w:val="00F11D53"/>
    <w:rsid w:val="00F12085"/>
    <w:rsid w:val="00F13EB0"/>
    <w:rsid w:val="00F1601C"/>
    <w:rsid w:val="00F16D52"/>
    <w:rsid w:val="00F1748E"/>
    <w:rsid w:val="00F226CD"/>
    <w:rsid w:val="00F2433A"/>
    <w:rsid w:val="00F25923"/>
    <w:rsid w:val="00F26665"/>
    <w:rsid w:val="00F26DA5"/>
    <w:rsid w:val="00F30986"/>
    <w:rsid w:val="00F32244"/>
    <w:rsid w:val="00F34AA0"/>
    <w:rsid w:val="00F35CE9"/>
    <w:rsid w:val="00F3736D"/>
    <w:rsid w:val="00F37371"/>
    <w:rsid w:val="00F42EF4"/>
    <w:rsid w:val="00F4588F"/>
    <w:rsid w:val="00F47477"/>
    <w:rsid w:val="00F5464E"/>
    <w:rsid w:val="00F54D3F"/>
    <w:rsid w:val="00F54E38"/>
    <w:rsid w:val="00F67486"/>
    <w:rsid w:val="00F67806"/>
    <w:rsid w:val="00F7387D"/>
    <w:rsid w:val="00F75A83"/>
    <w:rsid w:val="00F821E9"/>
    <w:rsid w:val="00F84021"/>
    <w:rsid w:val="00F859CA"/>
    <w:rsid w:val="00F95390"/>
    <w:rsid w:val="00F96F9B"/>
    <w:rsid w:val="00F9727D"/>
    <w:rsid w:val="00FA2FC4"/>
    <w:rsid w:val="00FA6BDC"/>
    <w:rsid w:val="00FB495B"/>
    <w:rsid w:val="00FB4E45"/>
    <w:rsid w:val="00FB4F43"/>
    <w:rsid w:val="00FB7EE4"/>
    <w:rsid w:val="00FC34F2"/>
    <w:rsid w:val="00FC3C6C"/>
    <w:rsid w:val="00FD0B92"/>
    <w:rsid w:val="00FD22AF"/>
    <w:rsid w:val="00FD36A5"/>
    <w:rsid w:val="00FD661C"/>
    <w:rsid w:val="00FD6857"/>
    <w:rsid w:val="00FE0657"/>
    <w:rsid w:val="00FE07FB"/>
    <w:rsid w:val="00FE0CF7"/>
    <w:rsid w:val="00FE1634"/>
    <w:rsid w:val="00FE28C2"/>
    <w:rsid w:val="00FE32D2"/>
    <w:rsid w:val="00FE6A1C"/>
    <w:rsid w:val="00FF1D5F"/>
    <w:rsid w:val="00FF2C04"/>
    <w:rsid w:val="00FF3BB7"/>
    <w:rsid w:val="00FF4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317E5"/>
  <w15:docId w15:val="{7DC60B97-F34A-44CD-9E31-13013491E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uiPriority w:val="99"/>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 w:type="paragraph" w:styleId="Revision">
    <w:name w:val="Revision"/>
    <w:hidden/>
    <w:uiPriority w:val="99"/>
    <w:semiHidden/>
    <w:rsid w:val="00C9563E"/>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07295165">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43785205">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1/relationships/commentsExtended" Target="commentsExtended.xml"/><Relationship Id="rId34" Type="http://schemas.openxmlformats.org/officeDocument/2006/relationships/footer" Target="footer11.xml"/><Relationship Id="rId42" Type="http://schemas.openxmlformats.org/officeDocument/2006/relationships/header" Target="header13.xml"/><Relationship Id="rId47" Type="http://schemas.openxmlformats.org/officeDocument/2006/relationships/image" Target="media/image7.emf"/><Relationship Id="rId50" Type="http://schemas.openxmlformats.org/officeDocument/2006/relationships/image" Target="media/image10.emf"/><Relationship Id="rId55" Type="http://schemas.openxmlformats.org/officeDocument/2006/relationships/footer" Target="footer15.xml"/><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33.jpeg"/><Relationship Id="rId84" Type="http://schemas.openxmlformats.org/officeDocument/2006/relationships/image" Target="media/image41.jpeg"/><Relationship Id="rId89" Type="http://schemas.openxmlformats.org/officeDocument/2006/relationships/image" Target="media/image46.jpe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28.jpg"/><Relationship Id="rId92" Type="http://schemas.openxmlformats.org/officeDocument/2006/relationships/hyperlink" Target="https://keybellevilles.com/bellevilles/sampleCatalog"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footer" Target="footer8.xml"/><Relationship Id="rId11" Type="http://schemas.openxmlformats.org/officeDocument/2006/relationships/endnotes" Target="endnotes.xml"/><Relationship Id="rId24" Type="http://schemas.openxmlformats.org/officeDocument/2006/relationships/header" Target="header4.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footer" Target="footer14.xml"/><Relationship Id="rId45" Type="http://schemas.openxmlformats.org/officeDocument/2006/relationships/image" Target="media/image5.emf"/><Relationship Id="rId53" Type="http://schemas.openxmlformats.org/officeDocument/2006/relationships/header" Target="header14.xml"/><Relationship Id="rId58" Type="http://schemas.openxmlformats.org/officeDocument/2006/relationships/image" Target="media/image15.emf"/><Relationship Id="rId66" Type="http://schemas.openxmlformats.org/officeDocument/2006/relationships/image" Target="media/image23.jpeg"/><Relationship Id="rId74" Type="http://schemas.openxmlformats.org/officeDocument/2006/relationships/image" Target="media/image31.jpeg"/><Relationship Id="rId79" Type="http://schemas.openxmlformats.org/officeDocument/2006/relationships/image" Target="media/image36.jpeg"/><Relationship Id="rId87" Type="http://schemas.openxmlformats.org/officeDocument/2006/relationships/image" Target="media/image44.jpeg"/><Relationship Id="rId5" Type="http://schemas.openxmlformats.org/officeDocument/2006/relationships/customXml" Target="../customXml/item5.xml"/><Relationship Id="rId61" Type="http://schemas.openxmlformats.org/officeDocument/2006/relationships/image" Target="media/image18.emf"/><Relationship Id="rId82" Type="http://schemas.openxmlformats.org/officeDocument/2006/relationships/image" Target="media/image39.jpeg"/><Relationship Id="rId90" Type="http://schemas.openxmlformats.org/officeDocument/2006/relationships/image" Target="media/image47.jpeg"/><Relationship Id="rId95" Type="http://schemas.openxmlformats.org/officeDocument/2006/relationships/footer" Target="footer16.xml"/><Relationship Id="rId19" Type="http://schemas.openxmlformats.org/officeDocument/2006/relationships/footer" Target="footer5.xml"/><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header" Target="header5.xml"/><Relationship Id="rId30" Type="http://schemas.openxmlformats.org/officeDocument/2006/relationships/footer" Target="footer9.xml"/><Relationship Id="rId35" Type="http://schemas.openxmlformats.org/officeDocument/2006/relationships/header" Target="header9.xml"/><Relationship Id="rId43" Type="http://schemas.openxmlformats.org/officeDocument/2006/relationships/image" Target="media/image3.emf"/><Relationship Id="rId48" Type="http://schemas.openxmlformats.org/officeDocument/2006/relationships/image" Target="media/image8.emf"/><Relationship Id="rId56" Type="http://schemas.openxmlformats.org/officeDocument/2006/relationships/image" Target="media/image13.emf"/><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jpe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1.emf"/><Relationship Id="rId72" Type="http://schemas.openxmlformats.org/officeDocument/2006/relationships/image" Target="media/image29.jpeg"/><Relationship Id="rId80" Type="http://schemas.openxmlformats.org/officeDocument/2006/relationships/image" Target="media/image37.png"/><Relationship Id="rId85" Type="http://schemas.openxmlformats.org/officeDocument/2006/relationships/image" Target="media/image42.jpeg"/><Relationship Id="rId93" Type="http://schemas.openxmlformats.org/officeDocument/2006/relationships/image" Target="media/image48.tiff"/><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header" Target="header8.xml"/><Relationship Id="rId38" Type="http://schemas.openxmlformats.org/officeDocument/2006/relationships/header" Target="header11.xml"/><Relationship Id="rId46" Type="http://schemas.openxmlformats.org/officeDocument/2006/relationships/image" Target="media/image6.emf"/><Relationship Id="rId59" Type="http://schemas.openxmlformats.org/officeDocument/2006/relationships/image" Target="media/image16.emf"/><Relationship Id="rId67" Type="http://schemas.openxmlformats.org/officeDocument/2006/relationships/image" Target="media/image24.jpeg"/><Relationship Id="rId20" Type="http://schemas.openxmlformats.org/officeDocument/2006/relationships/comments" Target="comments.xml"/><Relationship Id="rId41" Type="http://schemas.openxmlformats.org/officeDocument/2006/relationships/header" Target="header12.xml"/><Relationship Id="rId54" Type="http://schemas.openxmlformats.org/officeDocument/2006/relationships/header" Target="header15.xml"/><Relationship Id="rId62" Type="http://schemas.openxmlformats.org/officeDocument/2006/relationships/image" Target="media/image19.jp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hyperlink" Target="https://www.solonmfg.com/washer-applications" TargetMode="External"/><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header" Target="header6.xml"/><Relationship Id="rId36" Type="http://schemas.openxmlformats.org/officeDocument/2006/relationships/header" Target="header10.xml"/><Relationship Id="rId49" Type="http://schemas.openxmlformats.org/officeDocument/2006/relationships/image" Target="media/image9.emf"/><Relationship Id="rId57" Type="http://schemas.openxmlformats.org/officeDocument/2006/relationships/image" Target="media/image14.emf"/><Relationship Id="rId10" Type="http://schemas.openxmlformats.org/officeDocument/2006/relationships/footnotes" Target="footnotes.xml"/><Relationship Id="rId31" Type="http://schemas.openxmlformats.org/officeDocument/2006/relationships/header" Target="header7.xml"/><Relationship Id="rId44" Type="http://schemas.openxmlformats.org/officeDocument/2006/relationships/image" Target="media/image4.jpeg"/><Relationship Id="rId52" Type="http://schemas.openxmlformats.org/officeDocument/2006/relationships/image" Target="media/image12.emf"/><Relationship Id="rId60" Type="http://schemas.openxmlformats.org/officeDocument/2006/relationships/image" Target="media/image17.emf"/><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header" Target="header16.xml"/><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6D7"/>
    <w:rsid w:val="00026F32"/>
    <w:rsid w:val="000C53F7"/>
    <w:rsid w:val="002532E2"/>
    <w:rsid w:val="002711A9"/>
    <w:rsid w:val="002E0DF3"/>
    <w:rsid w:val="003506D7"/>
    <w:rsid w:val="003B003F"/>
    <w:rsid w:val="003B5EF8"/>
    <w:rsid w:val="00416328"/>
    <w:rsid w:val="004B55FD"/>
    <w:rsid w:val="004B7010"/>
    <w:rsid w:val="005A24D8"/>
    <w:rsid w:val="005D378B"/>
    <w:rsid w:val="00617C27"/>
    <w:rsid w:val="00622C0A"/>
    <w:rsid w:val="006E44AD"/>
    <w:rsid w:val="00737128"/>
    <w:rsid w:val="007552F9"/>
    <w:rsid w:val="007D0D2E"/>
    <w:rsid w:val="008126A7"/>
    <w:rsid w:val="00916079"/>
    <w:rsid w:val="009D73E0"/>
    <w:rsid w:val="009E7897"/>
    <w:rsid w:val="00A4739A"/>
    <w:rsid w:val="00AC3E5F"/>
    <w:rsid w:val="00B26BCC"/>
    <w:rsid w:val="00DD5CF7"/>
    <w:rsid w:val="00DF5771"/>
    <w:rsid w:val="00E36CF6"/>
    <w:rsid w:val="00E65ADA"/>
    <w:rsid w:val="00F05998"/>
    <w:rsid w:val="00F837E5"/>
    <w:rsid w:val="00FE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328"/>
    <w:rPr>
      <w:color w:val="808080"/>
    </w:rPr>
  </w:style>
  <w:style w:type="paragraph" w:customStyle="1" w:styleId="07461F0ACB854C8C8EB8DE3C7C9F3E2F">
    <w:name w:val="07461F0ACB854C8C8EB8DE3C7C9F3E2F"/>
  </w:style>
  <w:style w:type="paragraph" w:customStyle="1" w:styleId="B9991AF1ABEC4F36BC3E33B4B4206A6D">
    <w:name w:val="B9991AF1ABEC4F36BC3E33B4B4206A6D"/>
  </w:style>
  <w:style w:type="paragraph" w:customStyle="1" w:styleId="6A0B178D07AB443887FBFE453530535B">
    <w:name w:val="6A0B178D07AB443887FBFE453530535B"/>
  </w:style>
  <w:style w:type="paragraph" w:customStyle="1" w:styleId="B416C26031E94F079B1D8EC1A1F12B94">
    <w:name w:val="B416C26031E94F079B1D8EC1A1F12B94"/>
  </w:style>
  <w:style w:type="paragraph" w:customStyle="1" w:styleId="9B71E0E25C034AE1AC094BEAF0B7FDA8">
    <w:name w:val="9B71E0E25C034AE1AC094BEAF0B7FDA8"/>
  </w:style>
  <w:style w:type="paragraph" w:customStyle="1" w:styleId="FD3D522E51A449CF8AA340660EB7D593">
    <w:name w:val="FD3D522E51A449CF8AA340660EB7D593"/>
  </w:style>
  <w:style w:type="paragraph" w:customStyle="1" w:styleId="539C48AE23D64217A0F470917D36AF0C">
    <w:name w:val="539C48AE23D64217A0F470917D36AF0C"/>
  </w:style>
  <w:style w:type="paragraph" w:customStyle="1" w:styleId="D425B8E3149A49E793E26B9C7B4365AD">
    <w:name w:val="D425B8E3149A49E793E26B9C7B4365AD"/>
  </w:style>
  <w:style w:type="paragraph" w:customStyle="1" w:styleId="062E9ECB2E944668BE31B6479D2A34BD">
    <w:name w:val="062E9ECB2E944668BE31B6479D2A34BD"/>
  </w:style>
  <w:style w:type="paragraph" w:customStyle="1" w:styleId="299131E3F3064394A169106453F57DCC">
    <w:name w:val="299131E3F3064394A169106453F57DCC"/>
  </w:style>
  <w:style w:type="paragraph" w:customStyle="1" w:styleId="8DD97E9ADCDD4916979BF6A32049E78A">
    <w:name w:val="8DD97E9ADCDD4916979BF6A32049E78A"/>
  </w:style>
  <w:style w:type="paragraph" w:customStyle="1" w:styleId="BDAF32AC2358461B9E7E28FABBF1D9FF">
    <w:name w:val="BDAF32AC2358461B9E7E28FABBF1D9FF"/>
  </w:style>
  <w:style w:type="paragraph" w:customStyle="1" w:styleId="58BD8D029C0F4EB7AF3D31EFF6BD57EA">
    <w:name w:val="58BD8D029C0F4EB7AF3D31EFF6BD57EA"/>
  </w:style>
  <w:style w:type="paragraph" w:customStyle="1" w:styleId="6AEC2683C07A438BA26794F5ADC0ABF8">
    <w:name w:val="6AEC2683C07A438BA26794F5ADC0ABF8"/>
  </w:style>
  <w:style w:type="paragraph" w:customStyle="1" w:styleId="1339CED6E0C14996A335B7548A9A7C76">
    <w:name w:val="1339CED6E0C14996A335B7548A9A7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5.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Props1.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2.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D599AF-B2C1-4B15-BD1D-78F233299045}">
  <ds:schemaRefs>
    <ds:schemaRef ds:uri="http://schemas.openxmlformats.org/officeDocument/2006/bibliography"/>
  </ds:schemaRefs>
</ds:datastoreItem>
</file>

<file path=customXml/itemProps4.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customXml/itemProps5.xml><?xml version="1.0" encoding="utf-8"?>
<ds:datastoreItem xmlns:ds="http://schemas.openxmlformats.org/officeDocument/2006/customXml" ds:itemID="{F707743C-B373-45BA-A83C-E102FADA0C8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Technical Update 1 Copyright 2019</Template>
  <TotalTime>161</TotalTime>
  <Pages>64</Pages>
  <Words>14437</Words>
  <Characters>82292</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96536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dc:subject>
  <dc:creator>Sivaselvan, Mettupalayam</dc:creator>
  <cp:keywords>Technical Update 1 Copyright</cp:keywords>
  <dc:description/>
  <cp:lastModifiedBy>Kempner,Leon Jr (BPA) - TEL-TPP-3</cp:lastModifiedBy>
  <cp:revision>11</cp:revision>
  <cp:lastPrinted>2024-06-20T16:28:00Z</cp:lastPrinted>
  <dcterms:created xsi:type="dcterms:W3CDTF">2024-06-20T20:06:00Z</dcterms:created>
  <dcterms:modified xsi:type="dcterms:W3CDTF">2024-06-21T06:07:00Z</dcterms:modified>
  <cp:contentStatus>Experimental and analytical research results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